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7EE855" w14:textId="545D902F" w:rsidR="002323BD" w:rsidRPr="009C5835" w:rsidRDefault="002323BD" w:rsidP="00C06E90">
      <w:pPr>
        <w:pBdr>
          <w:top w:val="single" w:sz="4" w:space="1" w:color="auto"/>
          <w:left w:val="single" w:sz="4" w:space="4" w:color="auto"/>
          <w:bottom w:val="single" w:sz="4" w:space="1" w:color="auto"/>
          <w:right w:val="single" w:sz="4" w:space="4" w:color="auto"/>
        </w:pBdr>
        <w:spacing w:line="360" w:lineRule="auto"/>
        <w:rPr>
          <w:rFonts w:ascii="Arial" w:hAnsi="Arial" w:cs="Arial"/>
          <w:b/>
          <w:sz w:val="40"/>
        </w:rPr>
      </w:pPr>
    </w:p>
    <w:p w14:paraId="24713956" w14:textId="77777777" w:rsidR="00CE27F5" w:rsidRPr="009C5835" w:rsidRDefault="00CE27F5" w:rsidP="00AD0E32">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p>
    <w:p w14:paraId="7FDE507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r w:rsidRPr="009C5835">
        <w:rPr>
          <w:rFonts w:ascii="Arial" w:hAnsi="Arial" w:cs="Arial"/>
          <w:b/>
          <w:sz w:val="40"/>
        </w:rPr>
        <w:t>HOCHSCHULE DER MEDIEN</w:t>
      </w:r>
    </w:p>
    <w:p w14:paraId="0EC22666"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32"/>
        </w:rPr>
      </w:pPr>
    </w:p>
    <w:p w14:paraId="4947D50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noProof/>
        </w:rPr>
        <w:drawing>
          <wp:inline distT="0" distB="0" distL="0" distR="0" wp14:anchorId="6E3045DB" wp14:editId="4CF4E2D6">
            <wp:extent cx="2381250" cy="809625"/>
            <wp:effectExtent l="0" t="0" r="0" b="9525"/>
            <wp:docPr id="6" name="Grafik 6" descr="http://www.studycheck.de/images/institute/normal/hdm-stuttg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tudycheck.de/images/institute/normal/hdm-stuttgart.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1250" cy="809625"/>
                    </a:xfrm>
                    <a:prstGeom prst="rect">
                      <a:avLst/>
                    </a:prstGeom>
                    <a:noFill/>
                    <a:ln>
                      <a:noFill/>
                    </a:ln>
                  </pic:spPr>
                </pic:pic>
              </a:graphicData>
            </a:graphic>
          </wp:inline>
        </w:drawing>
      </w:r>
    </w:p>
    <w:p w14:paraId="63C402F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1B2E25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28"/>
        </w:rPr>
      </w:pPr>
      <w:r w:rsidRPr="009C5835">
        <w:rPr>
          <w:rFonts w:ascii="Arial" w:hAnsi="Arial" w:cs="Arial"/>
          <w:b/>
          <w:sz w:val="28"/>
        </w:rPr>
        <w:t>Master-Studiengang Wirtschaftsinformatik (WIM3)</w:t>
      </w:r>
    </w:p>
    <w:p w14:paraId="76A24CA4"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4B632763" w14:textId="48E6EB8E"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sidRPr="009C5835">
        <w:rPr>
          <w:rFonts w:ascii="Arial" w:hAnsi="Arial" w:cs="Arial"/>
          <w:b/>
        </w:rPr>
        <w:t>Masterarbeit</w:t>
      </w:r>
    </w:p>
    <w:p w14:paraId="35EAEBE3" w14:textId="038B1E5F"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(368301)</w:t>
      </w:r>
    </w:p>
    <w:p w14:paraId="0B2CBDB1" w14:textId="47284FD4" w:rsidR="00745A7A" w:rsidRPr="009C5835" w:rsidRDefault="00745A7A" w:rsidP="005D42B1">
      <w:pPr>
        <w:pBdr>
          <w:top w:val="single" w:sz="4" w:space="1" w:color="auto"/>
          <w:left w:val="single" w:sz="4" w:space="4" w:color="auto"/>
          <w:bottom w:val="single" w:sz="4" w:space="1" w:color="auto"/>
          <w:right w:val="single" w:sz="4" w:space="4" w:color="auto"/>
        </w:pBdr>
        <w:spacing w:line="360" w:lineRule="auto"/>
        <w:rPr>
          <w:rFonts w:ascii="Arial" w:hAnsi="Arial" w:cs="Arial"/>
        </w:rPr>
      </w:pPr>
    </w:p>
    <w:p w14:paraId="4E75DFDB"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p>
    <w:p w14:paraId="1B19A303" w14:textId="09224CE5" w:rsidR="00745A7A" w:rsidRPr="009C5835" w:rsidRDefault="00587146"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sidRPr="009C5835">
        <w:rPr>
          <w:rFonts w:ascii="Arial" w:hAnsi="Arial" w:cs="Arial"/>
          <w:b/>
        </w:rPr>
        <w:t>Konzeption und Design eines</w:t>
      </w:r>
      <w:r w:rsidR="00745A7A" w:rsidRPr="009C5835">
        <w:rPr>
          <w:rFonts w:ascii="Arial" w:hAnsi="Arial" w:cs="Arial"/>
          <w:b/>
        </w:rPr>
        <w:t xml:space="preserve"> </w:t>
      </w:r>
      <w:r w:rsidR="00E03B72" w:rsidRPr="009C5835">
        <w:rPr>
          <w:rFonts w:ascii="Arial" w:hAnsi="Arial" w:cs="Arial"/>
          <w:b/>
        </w:rPr>
        <w:t xml:space="preserve">smarten </w:t>
      </w:r>
      <w:r w:rsidRPr="009C5835">
        <w:rPr>
          <w:rFonts w:ascii="Arial" w:hAnsi="Arial" w:cs="Arial"/>
          <w:b/>
        </w:rPr>
        <w:t>Medikamentenverwaltungssystems</w:t>
      </w:r>
    </w:p>
    <w:p w14:paraId="418F6462"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50AE994"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EAFB4C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5B6D9E3"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vorgelegt bei</w:t>
      </w:r>
    </w:p>
    <w:p w14:paraId="42D197BB" w14:textId="049B25EE"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Prof. Dr. Gottfried Zimmermann</w:t>
      </w:r>
    </w:p>
    <w:p w14:paraId="4F0AD8E7" w14:textId="57F5F1FE" w:rsidR="00D567B9" w:rsidRPr="009C5835" w:rsidRDefault="00FB32BE"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 xml:space="preserve">Dipl. -Ing. </w:t>
      </w:r>
      <w:r w:rsidR="00D567B9" w:rsidRPr="009C5835">
        <w:rPr>
          <w:rFonts w:ascii="Arial" w:hAnsi="Arial" w:cs="Arial"/>
        </w:rPr>
        <w:t>Lukas Smirek</w:t>
      </w:r>
    </w:p>
    <w:p w14:paraId="7DB6B89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65D4B35A"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von</w:t>
      </w:r>
    </w:p>
    <w:p w14:paraId="2BF1619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Waldemar Jaufmann</w:t>
      </w:r>
    </w:p>
    <w:p w14:paraId="66395B7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Matr.-Nr. 31944</w:t>
      </w:r>
    </w:p>
    <w:p w14:paraId="4176788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8FB023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im</w:t>
      </w:r>
    </w:p>
    <w:p w14:paraId="5091387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Wintersemester 2016/2017</w:t>
      </w:r>
    </w:p>
    <w:p w14:paraId="3C0C348C" w14:textId="3D76F858" w:rsidR="00555047" w:rsidRPr="009C5835" w:rsidRDefault="00555047"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18222389" w14:textId="77777777" w:rsidR="00555047" w:rsidRPr="009C5835" w:rsidRDefault="00555047"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BEF6496" w14:textId="319F9F0C" w:rsidR="00C820A6" w:rsidRPr="009C5835" w:rsidRDefault="00D85907" w:rsidP="00AD0E32">
      <w:pPr>
        <w:pStyle w:val="berschrift1"/>
        <w:spacing w:line="360" w:lineRule="auto"/>
        <w:rPr>
          <w:rFonts w:ascii="Arial" w:hAnsi="Arial" w:cs="Arial"/>
        </w:rPr>
      </w:pPr>
      <w:bookmarkStart w:id="0" w:name="_Toc462229557"/>
      <w:bookmarkStart w:id="1" w:name="_Toc462230377"/>
      <w:bookmarkStart w:id="2" w:name="_Toc462231006"/>
      <w:bookmarkStart w:id="3" w:name="_Ref476436254"/>
      <w:bookmarkStart w:id="4" w:name="_Toc477029893"/>
      <w:r w:rsidRPr="009C5835">
        <w:rPr>
          <w:rFonts w:ascii="Arial" w:hAnsi="Arial" w:cs="Arial"/>
        </w:rPr>
        <w:lastRenderedPageBreak/>
        <w:t>Management Summary</w:t>
      </w:r>
      <w:bookmarkEnd w:id="0"/>
      <w:bookmarkEnd w:id="1"/>
      <w:bookmarkEnd w:id="2"/>
      <w:bookmarkEnd w:id="3"/>
      <w:bookmarkEnd w:id="4"/>
    </w:p>
    <w:p w14:paraId="69DD685F" w14:textId="77777777" w:rsidR="00CA5310" w:rsidRPr="009C5835" w:rsidRDefault="00CA5310" w:rsidP="00CA5310">
      <w:pPr>
        <w:rPr>
          <w:rFonts w:ascii="Arial" w:hAnsi="Arial" w:cs="Arial"/>
        </w:rPr>
      </w:pPr>
    </w:p>
    <w:p w14:paraId="60DB0799" w14:textId="77777777" w:rsidR="00CA5310" w:rsidRPr="009C5835" w:rsidRDefault="00CA5310" w:rsidP="00CA5310">
      <w:pPr>
        <w:spacing w:line="360" w:lineRule="auto"/>
        <w:jc w:val="both"/>
        <w:rPr>
          <w:rFonts w:ascii="Arial" w:hAnsi="Arial" w:cs="Arial"/>
        </w:rPr>
      </w:pPr>
    </w:p>
    <w:p w14:paraId="29F2B79E" w14:textId="11E41518" w:rsidR="00AD0E32" w:rsidRPr="009C5835" w:rsidRDefault="00AD0E32" w:rsidP="00CA5310">
      <w:pPr>
        <w:autoSpaceDE w:val="0"/>
        <w:autoSpaceDN w:val="0"/>
        <w:adjustRightInd w:val="0"/>
        <w:rPr>
          <w:rFonts w:ascii="Arial" w:hAnsi="Arial" w:cs="Arial"/>
          <w:b/>
          <w:bCs/>
          <w:color w:val="000000"/>
          <w:sz w:val="28"/>
          <w:szCs w:val="28"/>
        </w:rPr>
      </w:pPr>
      <w:r w:rsidRPr="009C5835">
        <w:rPr>
          <w:rFonts w:ascii="Arial" w:hAnsi="Arial" w:cs="Arial"/>
        </w:rPr>
        <w:br w:type="page"/>
      </w:r>
    </w:p>
    <w:bookmarkStart w:id="5" w:name="_Toc462229558"/>
    <w:bookmarkStart w:id="6" w:name="_Toc462230378"/>
    <w:bookmarkStart w:id="7" w:name="_Toc462231007"/>
    <w:p w14:paraId="3CEAB19F" w14:textId="30BC30A6" w:rsidR="00C94D76" w:rsidRPr="00C94D76" w:rsidRDefault="00FA1482">
      <w:pPr>
        <w:pStyle w:val="Verzeichnis1"/>
        <w:rPr>
          <w:rFonts w:asciiTheme="minorHAnsi" w:eastAsiaTheme="minorEastAsia" w:hAnsiTheme="minorHAnsi" w:cstheme="minorBidi"/>
          <w:b w:val="0"/>
          <w:bCs w:val="0"/>
          <w:i w:val="0"/>
          <w:iCs w:val="0"/>
        </w:rPr>
      </w:pPr>
      <w:r w:rsidRPr="009C5835">
        <w:lastRenderedPageBreak/>
        <w:fldChar w:fldCharType="begin"/>
      </w:r>
      <w:r w:rsidRPr="009C5835">
        <w:instrText xml:space="preserve"> TOC \o "1-3" \h \z \u </w:instrText>
      </w:r>
      <w:r w:rsidRPr="009C5835">
        <w:fldChar w:fldCharType="separate"/>
      </w:r>
      <w:hyperlink w:anchor="_Toc477029893" w:history="1">
        <w:r w:rsidR="00C94D76" w:rsidRPr="00C94D76">
          <w:rPr>
            <w:rStyle w:val="Hyperlink"/>
            <w:b w:val="0"/>
          </w:rPr>
          <w:t>Management Summary</w:t>
        </w:r>
        <w:r w:rsidR="00C94D76" w:rsidRPr="00C94D76">
          <w:rPr>
            <w:b w:val="0"/>
            <w:webHidden/>
          </w:rPr>
          <w:tab/>
        </w:r>
        <w:r w:rsidR="00C94D76" w:rsidRPr="00C94D76">
          <w:rPr>
            <w:b w:val="0"/>
            <w:webHidden/>
          </w:rPr>
          <w:fldChar w:fldCharType="begin"/>
        </w:r>
        <w:r w:rsidR="00C94D76" w:rsidRPr="00C94D76">
          <w:rPr>
            <w:b w:val="0"/>
            <w:webHidden/>
          </w:rPr>
          <w:instrText xml:space="preserve"> PAGEREF _Toc477029893 \h </w:instrText>
        </w:r>
        <w:r w:rsidR="00C94D76" w:rsidRPr="00C94D76">
          <w:rPr>
            <w:b w:val="0"/>
            <w:webHidden/>
          </w:rPr>
        </w:r>
        <w:r w:rsidR="00C94D76" w:rsidRPr="00C94D76">
          <w:rPr>
            <w:b w:val="0"/>
            <w:webHidden/>
          </w:rPr>
          <w:fldChar w:fldCharType="separate"/>
        </w:r>
        <w:r w:rsidR="00C94D76" w:rsidRPr="00C94D76">
          <w:rPr>
            <w:b w:val="0"/>
            <w:webHidden/>
          </w:rPr>
          <w:t>II</w:t>
        </w:r>
        <w:r w:rsidR="00C94D76" w:rsidRPr="00C94D76">
          <w:rPr>
            <w:b w:val="0"/>
            <w:webHidden/>
          </w:rPr>
          <w:fldChar w:fldCharType="end"/>
        </w:r>
      </w:hyperlink>
    </w:p>
    <w:p w14:paraId="12ACFF19" w14:textId="592E0E54" w:rsidR="00C94D76" w:rsidRPr="00C94D76" w:rsidRDefault="007316ED">
      <w:pPr>
        <w:pStyle w:val="Verzeichnis1"/>
        <w:rPr>
          <w:rFonts w:asciiTheme="minorHAnsi" w:eastAsiaTheme="minorEastAsia" w:hAnsiTheme="minorHAnsi" w:cstheme="minorBidi"/>
          <w:b w:val="0"/>
          <w:bCs w:val="0"/>
          <w:i w:val="0"/>
          <w:iCs w:val="0"/>
        </w:rPr>
      </w:pPr>
      <w:hyperlink w:anchor="_Toc477029894" w:history="1">
        <w:r w:rsidR="00C94D76" w:rsidRPr="00C94D76">
          <w:rPr>
            <w:rStyle w:val="Hyperlink"/>
            <w:b w:val="0"/>
          </w:rPr>
          <w:t>Abkürzungsverzeichnis</w:t>
        </w:r>
        <w:r w:rsidR="00C94D76" w:rsidRPr="00C94D76">
          <w:rPr>
            <w:b w:val="0"/>
            <w:webHidden/>
          </w:rPr>
          <w:tab/>
        </w:r>
        <w:r w:rsidR="00C94D76" w:rsidRPr="00C94D76">
          <w:rPr>
            <w:b w:val="0"/>
            <w:webHidden/>
          </w:rPr>
          <w:fldChar w:fldCharType="begin"/>
        </w:r>
        <w:r w:rsidR="00C94D76" w:rsidRPr="00C94D76">
          <w:rPr>
            <w:b w:val="0"/>
            <w:webHidden/>
          </w:rPr>
          <w:instrText xml:space="preserve"> PAGEREF _Toc477029894 \h </w:instrText>
        </w:r>
        <w:r w:rsidR="00C94D76" w:rsidRPr="00C94D76">
          <w:rPr>
            <w:b w:val="0"/>
            <w:webHidden/>
          </w:rPr>
        </w:r>
        <w:r w:rsidR="00C94D76" w:rsidRPr="00C94D76">
          <w:rPr>
            <w:b w:val="0"/>
            <w:webHidden/>
          </w:rPr>
          <w:fldChar w:fldCharType="separate"/>
        </w:r>
        <w:r w:rsidR="00C94D76" w:rsidRPr="00C94D76">
          <w:rPr>
            <w:b w:val="0"/>
            <w:webHidden/>
          </w:rPr>
          <w:t>VI</w:t>
        </w:r>
        <w:r w:rsidR="00C94D76" w:rsidRPr="00C94D76">
          <w:rPr>
            <w:b w:val="0"/>
            <w:webHidden/>
          </w:rPr>
          <w:fldChar w:fldCharType="end"/>
        </w:r>
      </w:hyperlink>
    </w:p>
    <w:p w14:paraId="11C32FDC" w14:textId="1857BCA5" w:rsidR="00C94D76" w:rsidRPr="00C94D76" w:rsidRDefault="007316ED">
      <w:pPr>
        <w:pStyle w:val="Verzeichnis1"/>
        <w:rPr>
          <w:rFonts w:asciiTheme="minorHAnsi" w:eastAsiaTheme="minorEastAsia" w:hAnsiTheme="minorHAnsi" w:cstheme="minorBidi"/>
          <w:b w:val="0"/>
          <w:bCs w:val="0"/>
          <w:i w:val="0"/>
          <w:iCs w:val="0"/>
        </w:rPr>
      </w:pPr>
      <w:hyperlink w:anchor="_Toc477029895" w:history="1">
        <w:r w:rsidR="00C94D76" w:rsidRPr="00C94D76">
          <w:rPr>
            <w:rStyle w:val="Hyperlink"/>
            <w:b w:val="0"/>
          </w:rPr>
          <w:t>Abbildungsverzeichnis</w:t>
        </w:r>
        <w:r w:rsidR="00C94D76" w:rsidRPr="00C94D76">
          <w:rPr>
            <w:b w:val="0"/>
            <w:webHidden/>
          </w:rPr>
          <w:tab/>
        </w:r>
        <w:r w:rsidR="00C94D76" w:rsidRPr="00C94D76">
          <w:rPr>
            <w:b w:val="0"/>
            <w:webHidden/>
          </w:rPr>
          <w:fldChar w:fldCharType="begin"/>
        </w:r>
        <w:r w:rsidR="00C94D76" w:rsidRPr="00C94D76">
          <w:rPr>
            <w:b w:val="0"/>
            <w:webHidden/>
          </w:rPr>
          <w:instrText xml:space="preserve"> PAGEREF _Toc477029895 \h </w:instrText>
        </w:r>
        <w:r w:rsidR="00C94D76" w:rsidRPr="00C94D76">
          <w:rPr>
            <w:b w:val="0"/>
            <w:webHidden/>
          </w:rPr>
        </w:r>
        <w:r w:rsidR="00C94D76" w:rsidRPr="00C94D76">
          <w:rPr>
            <w:b w:val="0"/>
            <w:webHidden/>
          </w:rPr>
          <w:fldChar w:fldCharType="separate"/>
        </w:r>
        <w:r w:rsidR="00C94D76" w:rsidRPr="00C94D76">
          <w:rPr>
            <w:b w:val="0"/>
            <w:webHidden/>
          </w:rPr>
          <w:t>VII</w:t>
        </w:r>
        <w:r w:rsidR="00C94D76" w:rsidRPr="00C94D76">
          <w:rPr>
            <w:b w:val="0"/>
            <w:webHidden/>
          </w:rPr>
          <w:fldChar w:fldCharType="end"/>
        </w:r>
      </w:hyperlink>
    </w:p>
    <w:p w14:paraId="080FD33B" w14:textId="05E8587C" w:rsidR="00C94D76" w:rsidRPr="00C94D76" w:rsidRDefault="007316ED">
      <w:pPr>
        <w:pStyle w:val="Verzeichnis1"/>
        <w:rPr>
          <w:rFonts w:asciiTheme="minorHAnsi" w:eastAsiaTheme="minorEastAsia" w:hAnsiTheme="minorHAnsi" w:cstheme="minorBidi"/>
          <w:b w:val="0"/>
          <w:bCs w:val="0"/>
          <w:i w:val="0"/>
          <w:iCs w:val="0"/>
        </w:rPr>
      </w:pPr>
      <w:hyperlink w:anchor="_Toc477029896" w:history="1">
        <w:r w:rsidR="00C94D76" w:rsidRPr="00C94D76">
          <w:rPr>
            <w:rStyle w:val="Hyperlink"/>
            <w:b w:val="0"/>
          </w:rPr>
          <w:t>Tabellenverzeichnis</w:t>
        </w:r>
        <w:r w:rsidR="00C94D76" w:rsidRPr="00C94D76">
          <w:rPr>
            <w:b w:val="0"/>
            <w:webHidden/>
          </w:rPr>
          <w:tab/>
        </w:r>
        <w:r w:rsidR="00C94D76" w:rsidRPr="00C94D76">
          <w:rPr>
            <w:b w:val="0"/>
            <w:webHidden/>
          </w:rPr>
          <w:fldChar w:fldCharType="begin"/>
        </w:r>
        <w:r w:rsidR="00C94D76" w:rsidRPr="00C94D76">
          <w:rPr>
            <w:b w:val="0"/>
            <w:webHidden/>
          </w:rPr>
          <w:instrText xml:space="preserve"> PAGEREF _Toc477029896 \h </w:instrText>
        </w:r>
        <w:r w:rsidR="00C94D76" w:rsidRPr="00C94D76">
          <w:rPr>
            <w:b w:val="0"/>
            <w:webHidden/>
          </w:rPr>
        </w:r>
        <w:r w:rsidR="00C94D76" w:rsidRPr="00C94D76">
          <w:rPr>
            <w:b w:val="0"/>
            <w:webHidden/>
          </w:rPr>
          <w:fldChar w:fldCharType="separate"/>
        </w:r>
        <w:r w:rsidR="00C94D76" w:rsidRPr="00C94D76">
          <w:rPr>
            <w:b w:val="0"/>
            <w:webHidden/>
          </w:rPr>
          <w:t>IX</w:t>
        </w:r>
        <w:r w:rsidR="00C94D76" w:rsidRPr="00C94D76">
          <w:rPr>
            <w:b w:val="0"/>
            <w:webHidden/>
          </w:rPr>
          <w:fldChar w:fldCharType="end"/>
        </w:r>
      </w:hyperlink>
    </w:p>
    <w:p w14:paraId="62273CC6" w14:textId="215B99DF" w:rsidR="00C94D76" w:rsidRPr="00C94D76" w:rsidRDefault="007316ED">
      <w:pPr>
        <w:pStyle w:val="Verzeichnis1"/>
        <w:rPr>
          <w:rFonts w:asciiTheme="minorHAnsi" w:eastAsiaTheme="minorEastAsia" w:hAnsiTheme="minorHAnsi" w:cstheme="minorBidi"/>
          <w:b w:val="0"/>
          <w:bCs w:val="0"/>
          <w:i w:val="0"/>
          <w:iCs w:val="0"/>
        </w:rPr>
      </w:pPr>
      <w:hyperlink w:anchor="_Toc477029897" w:history="1">
        <w:r w:rsidR="00C94D76" w:rsidRPr="00C94D76">
          <w:rPr>
            <w:rStyle w:val="Hyperlink"/>
            <w:b w:val="0"/>
          </w:rPr>
          <w:t>Zusammenfassung</w:t>
        </w:r>
        <w:r w:rsidR="00C94D76" w:rsidRPr="00C94D76">
          <w:rPr>
            <w:b w:val="0"/>
            <w:webHidden/>
          </w:rPr>
          <w:tab/>
        </w:r>
        <w:r w:rsidR="00C94D76" w:rsidRPr="00C94D76">
          <w:rPr>
            <w:b w:val="0"/>
            <w:webHidden/>
          </w:rPr>
          <w:fldChar w:fldCharType="begin"/>
        </w:r>
        <w:r w:rsidR="00C94D76" w:rsidRPr="00C94D76">
          <w:rPr>
            <w:b w:val="0"/>
            <w:webHidden/>
          </w:rPr>
          <w:instrText xml:space="preserve"> PAGEREF _Toc477029897 \h </w:instrText>
        </w:r>
        <w:r w:rsidR="00C94D76" w:rsidRPr="00C94D76">
          <w:rPr>
            <w:b w:val="0"/>
            <w:webHidden/>
          </w:rPr>
        </w:r>
        <w:r w:rsidR="00C94D76" w:rsidRPr="00C94D76">
          <w:rPr>
            <w:b w:val="0"/>
            <w:webHidden/>
          </w:rPr>
          <w:fldChar w:fldCharType="separate"/>
        </w:r>
        <w:r w:rsidR="00C94D76" w:rsidRPr="00C94D76">
          <w:rPr>
            <w:b w:val="0"/>
            <w:webHidden/>
          </w:rPr>
          <w:t>X</w:t>
        </w:r>
        <w:r w:rsidR="00C94D76" w:rsidRPr="00C94D76">
          <w:rPr>
            <w:b w:val="0"/>
            <w:webHidden/>
          </w:rPr>
          <w:fldChar w:fldCharType="end"/>
        </w:r>
      </w:hyperlink>
    </w:p>
    <w:p w14:paraId="16535691" w14:textId="01A46D84" w:rsidR="00C94D76" w:rsidRPr="00C94D76" w:rsidRDefault="007316ED">
      <w:pPr>
        <w:pStyle w:val="Verzeichnis1"/>
        <w:rPr>
          <w:rFonts w:asciiTheme="minorHAnsi" w:eastAsiaTheme="minorEastAsia" w:hAnsiTheme="minorHAnsi" w:cstheme="minorBidi"/>
          <w:b w:val="0"/>
          <w:bCs w:val="0"/>
          <w:i w:val="0"/>
          <w:iCs w:val="0"/>
        </w:rPr>
      </w:pPr>
      <w:hyperlink w:anchor="_Toc477029898" w:history="1">
        <w:r w:rsidR="00C94D76" w:rsidRPr="00C94D76">
          <w:rPr>
            <w:rStyle w:val="Hyperlink"/>
            <w:b w:val="0"/>
          </w:rPr>
          <w:t>Abstract</w:t>
        </w:r>
        <w:r w:rsidR="00C94D76" w:rsidRPr="00C94D76">
          <w:rPr>
            <w:b w:val="0"/>
            <w:webHidden/>
          </w:rPr>
          <w:tab/>
        </w:r>
        <w:r w:rsidR="00C94D76" w:rsidRPr="00C94D76">
          <w:rPr>
            <w:b w:val="0"/>
            <w:webHidden/>
          </w:rPr>
          <w:fldChar w:fldCharType="begin"/>
        </w:r>
        <w:r w:rsidR="00C94D76" w:rsidRPr="00C94D76">
          <w:rPr>
            <w:b w:val="0"/>
            <w:webHidden/>
          </w:rPr>
          <w:instrText xml:space="preserve"> PAGEREF _Toc477029898 \h </w:instrText>
        </w:r>
        <w:r w:rsidR="00C94D76" w:rsidRPr="00C94D76">
          <w:rPr>
            <w:b w:val="0"/>
            <w:webHidden/>
          </w:rPr>
        </w:r>
        <w:r w:rsidR="00C94D76" w:rsidRPr="00C94D76">
          <w:rPr>
            <w:b w:val="0"/>
            <w:webHidden/>
          </w:rPr>
          <w:fldChar w:fldCharType="separate"/>
        </w:r>
        <w:r w:rsidR="00C94D76" w:rsidRPr="00C94D76">
          <w:rPr>
            <w:b w:val="0"/>
            <w:webHidden/>
          </w:rPr>
          <w:t>XI</w:t>
        </w:r>
        <w:r w:rsidR="00C94D76" w:rsidRPr="00C94D76">
          <w:rPr>
            <w:b w:val="0"/>
            <w:webHidden/>
          </w:rPr>
          <w:fldChar w:fldCharType="end"/>
        </w:r>
      </w:hyperlink>
    </w:p>
    <w:p w14:paraId="162CBBF7" w14:textId="73F8A30D" w:rsidR="00C94D76" w:rsidRPr="00C94D76" w:rsidRDefault="007316ED">
      <w:pPr>
        <w:pStyle w:val="Verzeichnis1"/>
        <w:rPr>
          <w:rFonts w:asciiTheme="minorHAnsi" w:eastAsiaTheme="minorEastAsia" w:hAnsiTheme="minorHAnsi" w:cstheme="minorBidi"/>
          <w:b w:val="0"/>
          <w:bCs w:val="0"/>
          <w:i w:val="0"/>
          <w:iCs w:val="0"/>
        </w:rPr>
      </w:pPr>
      <w:hyperlink w:anchor="_Toc477029899" w:history="1">
        <w:r w:rsidR="00C94D76" w:rsidRPr="00C94D76">
          <w:rPr>
            <w:rStyle w:val="Hyperlink"/>
            <w:b w:val="0"/>
          </w:rPr>
          <w:t>1.</w:t>
        </w:r>
        <w:r w:rsidR="00C94D76" w:rsidRPr="00C94D76">
          <w:rPr>
            <w:rFonts w:asciiTheme="minorHAnsi" w:eastAsiaTheme="minorEastAsia" w:hAnsiTheme="minorHAnsi" w:cstheme="minorBidi"/>
            <w:b w:val="0"/>
            <w:bCs w:val="0"/>
            <w:i w:val="0"/>
            <w:iCs w:val="0"/>
          </w:rPr>
          <w:tab/>
        </w:r>
        <w:r w:rsidR="00C94D76" w:rsidRPr="00C94D76">
          <w:rPr>
            <w:rStyle w:val="Hyperlink"/>
            <w:b w:val="0"/>
          </w:rPr>
          <w:t>Einleitung</w:t>
        </w:r>
        <w:r w:rsidR="00C94D76" w:rsidRPr="00C94D76">
          <w:rPr>
            <w:b w:val="0"/>
            <w:webHidden/>
          </w:rPr>
          <w:tab/>
        </w:r>
        <w:r w:rsidR="00C94D76" w:rsidRPr="00C94D76">
          <w:rPr>
            <w:b w:val="0"/>
            <w:webHidden/>
          </w:rPr>
          <w:fldChar w:fldCharType="begin"/>
        </w:r>
        <w:r w:rsidR="00C94D76" w:rsidRPr="00C94D76">
          <w:rPr>
            <w:b w:val="0"/>
            <w:webHidden/>
          </w:rPr>
          <w:instrText xml:space="preserve"> PAGEREF _Toc477029899 \h </w:instrText>
        </w:r>
        <w:r w:rsidR="00C94D76" w:rsidRPr="00C94D76">
          <w:rPr>
            <w:b w:val="0"/>
            <w:webHidden/>
          </w:rPr>
        </w:r>
        <w:r w:rsidR="00C94D76" w:rsidRPr="00C94D76">
          <w:rPr>
            <w:b w:val="0"/>
            <w:webHidden/>
          </w:rPr>
          <w:fldChar w:fldCharType="separate"/>
        </w:r>
        <w:r w:rsidR="00C94D76" w:rsidRPr="00C94D76">
          <w:rPr>
            <w:b w:val="0"/>
            <w:webHidden/>
          </w:rPr>
          <w:t>1</w:t>
        </w:r>
        <w:r w:rsidR="00C94D76" w:rsidRPr="00C94D76">
          <w:rPr>
            <w:b w:val="0"/>
            <w:webHidden/>
          </w:rPr>
          <w:fldChar w:fldCharType="end"/>
        </w:r>
      </w:hyperlink>
    </w:p>
    <w:p w14:paraId="4D33AA8D" w14:textId="6FC199AB" w:rsidR="00C94D76" w:rsidRPr="00C94D76" w:rsidRDefault="007316ED">
      <w:pPr>
        <w:pStyle w:val="Verzeichnis2"/>
        <w:tabs>
          <w:tab w:val="left" w:pos="960"/>
          <w:tab w:val="right" w:leader="underscore" w:pos="9344"/>
        </w:tabs>
        <w:rPr>
          <w:rFonts w:eastAsiaTheme="minorEastAsia" w:cstheme="minorBidi"/>
          <w:b w:val="0"/>
          <w:bCs w:val="0"/>
          <w:noProof/>
        </w:rPr>
      </w:pPr>
      <w:hyperlink w:anchor="_Toc477029900" w:history="1">
        <w:r w:rsidR="00C94D76" w:rsidRPr="00C94D76">
          <w:rPr>
            <w:rStyle w:val="Hyperlink"/>
            <w:rFonts w:ascii="Arial" w:hAnsi="Arial" w:cs="Arial"/>
            <w:b w:val="0"/>
            <w:noProof/>
          </w:rPr>
          <w:t>1.1.</w:t>
        </w:r>
        <w:r w:rsidR="00C94D76" w:rsidRPr="00C94D76">
          <w:rPr>
            <w:rFonts w:eastAsiaTheme="minorEastAsia" w:cstheme="minorBidi"/>
            <w:b w:val="0"/>
            <w:bCs w:val="0"/>
            <w:noProof/>
          </w:rPr>
          <w:tab/>
        </w:r>
        <w:r w:rsidR="00C94D76" w:rsidRPr="00C94D76">
          <w:rPr>
            <w:rStyle w:val="Hyperlink"/>
            <w:rFonts w:ascii="Arial" w:hAnsi="Arial" w:cs="Arial"/>
            <w:b w:val="0"/>
            <w:noProof/>
          </w:rPr>
          <w:t>Motivation</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_Toc477029900 \h </w:instrText>
        </w:r>
        <w:r w:rsidR="00C94D76" w:rsidRPr="00C94D76">
          <w:rPr>
            <w:b w:val="0"/>
            <w:noProof/>
            <w:webHidden/>
          </w:rPr>
        </w:r>
        <w:r w:rsidR="00C94D76" w:rsidRPr="00C94D76">
          <w:rPr>
            <w:b w:val="0"/>
            <w:noProof/>
            <w:webHidden/>
          </w:rPr>
          <w:fldChar w:fldCharType="separate"/>
        </w:r>
        <w:r w:rsidR="00C94D76" w:rsidRPr="00C94D76">
          <w:rPr>
            <w:b w:val="0"/>
            <w:noProof/>
            <w:webHidden/>
          </w:rPr>
          <w:t>1</w:t>
        </w:r>
        <w:r w:rsidR="00C94D76" w:rsidRPr="00C94D76">
          <w:rPr>
            <w:b w:val="0"/>
            <w:noProof/>
            <w:webHidden/>
          </w:rPr>
          <w:fldChar w:fldCharType="end"/>
        </w:r>
      </w:hyperlink>
    </w:p>
    <w:p w14:paraId="5222C96D" w14:textId="4E7FFBA0" w:rsidR="00C94D76" w:rsidRPr="00C94D76" w:rsidRDefault="007316ED">
      <w:pPr>
        <w:pStyle w:val="Verzeichnis2"/>
        <w:tabs>
          <w:tab w:val="left" w:pos="960"/>
          <w:tab w:val="right" w:leader="underscore" w:pos="9344"/>
        </w:tabs>
        <w:rPr>
          <w:rFonts w:eastAsiaTheme="minorEastAsia" w:cstheme="minorBidi"/>
          <w:b w:val="0"/>
          <w:bCs w:val="0"/>
          <w:noProof/>
        </w:rPr>
      </w:pPr>
      <w:hyperlink w:anchor="_Toc477029901" w:history="1">
        <w:r w:rsidR="00C94D76" w:rsidRPr="00C94D76">
          <w:rPr>
            <w:rStyle w:val="Hyperlink"/>
            <w:rFonts w:ascii="Arial" w:hAnsi="Arial" w:cs="Arial"/>
            <w:b w:val="0"/>
            <w:noProof/>
          </w:rPr>
          <w:t>1.2.</w:t>
        </w:r>
        <w:r w:rsidR="00C94D76" w:rsidRPr="00C94D76">
          <w:rPr>
            <w:rFonts w:eastAsiaTheme="minorEastAsia" w:cstheme="minorBidi"/>
            <w:b w:val="0"/>
            <w:bCs w:val="0"/>
            <w:noProof/>
          </w:rPr>
          <w:tab/>
        </w:r>
        <w:r w:rsidR="00C94D76" w:rsidRPr="00C94D76">
          <w:rPr>
            <w:rStyle w:val="Hyperlink"/>
            <w:rFonts w:ascii="Arial" w:hAnsi="Arial" w:cs="Arial"/>
            <w:b w:val="0"/>
            <w:noProof/>
          </w:rPr>
          <w:t>Ziel der Masterarbeit</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_Toc477029901 \h </w:instrText>
        </w:r>
        <w:r w:rsidR="00C94D76" w:rsidRPr="00C94D76">
          <w:rPr>
            <w:b w:val="0"/>
            <w:noProof/>
            <w:webHidden/>
          </w:rPr>
        </w:r>
        <w:r w:rsidR="00C94D76" w:rsidRPr="00C94D76">
          <w:rPr>
            <w:b w:val="0"/>
            <w:noProof/>
            <w:webHidden/>
          </w:rPr>
          <w:fldChar w:fldCharType="separate"/>
        </w:r>
        <w:r w:rsidR="00C94D76" w:rsidRPr="00C94D76">
          <w:rPr>
            <w:b w:val="0"/>
            <w:noProof/>
            <w:webHidden/>
          </w:rPr>
          <w:t>2</w:t>
        </w:r>
        <w:r w:rsidR="00C94D76" w:rsidRPr="00C94D76">
          <w:rPr>
            <w:b w:val="0"/>
            <w:noProof/>
            <w:webHidden/>
          </w:rPr>
          <w:fldChar w:fldCharType="end"/>
        </w:r>
      </w:hyperlink>
    </w:p>
    <w:p w14:paraId="1B962B26" w14:textId="313499BA" w:rsidR="00C94D76" w:rsidRPr="00C94D76" w:rsidRDefault="007316ED">
      <w:pPr>
        <w:pStyle w:val="Verzeichnis2"/>
        <w:tabs>
          <w:tab w:val="left" w:pos="960"/>
          <w:tab w:val="right" w:leader="underscore" w:pos="9344"/>
        </w:tabs>
        <w:rPr>
          <w:rFonts w:eastAsiaTheme="minorEastAsia" w:cstheme="minorBidi"/>
          <w:b w:val="0"/>
          <w:bCs w:val="0"/>
          <w:noProof/>
        </w:rPr>
      </w:pPr>
      <w:hyperlink w:anchor="_Toc477029902" w:history="1">
        <w:r w:rsidR="00C94D76" w:rsidRPr="00C94D76">
          <w:rPr>
            <w:rStyle w:val="Hyperlink"/>
            <w:rFonts w:ascii="Arial" w:hAnsi="Arial" w:cs="Arial"/>
            <w:b w:val="0"/>
            <w:noProof/>
          </w:rPr>
          <w:t>1.3.</w:t>
        </w:r>
        <w:r w:rsidR="00C94D76" w:rsidRPr="00C94D76">
          <w:rPr>
            <w:rFonts w:eastAsiaTheme="minorEastAsia" w:cstheme="minorBidi"/>
            <w:b w:val="0"/>
            <w:bCs w:val="0"/>
            <w:noProof/>
          </w:rPr>
          <w:tab/>
        </w:r>
        <w:r w:rsidR="00C94D76" w:rsidRPr="00C94D76">
          <w:rPr>
            <w:rStyle w:val="Hyperlink"/>
            <w:rFonts w:ascii="Arial" w:hAnsi="Arial" w:cs="Arial"/>
            <w:b w:val="0"/>
            <w:noProof/>
          </w:rPr>
          <w:t>Methodisches Vorgehen</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_Toc477029902 \h </w:instrText>
        </w:r>
        <w:r w:rsidR="00C94D76" w:rsidRPr="00C94D76">
          <w:rPr>
            <w:b w:val="0"/>
            <w:noProof/>
            <w:webHidden/>
          </w:rPr>
        </w:r>
        <w:r w:rsidR="00C94D76" w:rsidRPr="00C94D76">
          <w:rPr>
            <w:b w:val="0"/>
            <w:noProof/>
            <w:webHidden/>
          </w:rPr>
          <w:fldChar w:fldCharType="separate"/>
        </w:r>
        <w:r w:rsidR="00C94D76" w:rsidRPr="00C94D76">
          <w:rPr>
            <w:b w:val="0"/>
            <w:noProof/>
            <w:webHidden/>
          </w:rPr>
          <w:t>2</w:t>
        </w:r>
        <w:r w:rsidR="00C94D76" w:rsidRPr="00C94D76">
          <w:rPr>
            <w:b w:val="0"/>
            <w:noProof/>
            <w:webHidden/>
          </w:rPr>
          <w:fldChar w:fldCharType="end"/>
        </w:r>
      </w:hyperlink>
    </w:p>
    <w:p w14:paraId="6B020E65" w14:textId="1DFC382F" w:rsidR="00C94D76" w:rsidRPr="00C94D76" w:rsidRDefault="007316ED">
      <w:pPr>
        <w:pStyle w:val="Verzeichnis2"/>
        <w:tabs>
          <w:tab w:val="left" w:pos="960"/>
          <w:tab w:val="right" w:leader="underscore" w:pos="9344"/>
        </w:tabs>
        <w:rPr>
          <w:rFonts w:eastAsiaTheme="minorEastAsia" w:cstheme="minorBidi"/>
          <w:b w:val="0"/>
          <w:bCs w:val="0"/>
          <w:noProof/>
        </w:rPr>
      </w:pPr>
      <w:hyperlink w:anchor="_Toc477029903" w:history="1">
        <w:r w:rsidR="00C94D76" w:rsidRPr="00C94D76">
          <w:rPr>
            <w:rStyle w:val="Hyperlink"/>
            <w:rFonts w:ascii="Arial" w:hAnsi="Arial" w:cs="Arial"/>
            <w:b w:val="0"/>
            <w:noProof/>
          </w:rPr>
          <w:t>1.4.</w:t>
        </w:r>
        <w:r w:rsidR="00C94D76" w:rsidRPr="00C94D76">
          <w:rPr>
            <w:rFonts w:eastAsiaTheme="minorEastAsia" w:cstheme="minorBidi"/>
            <w:b w:val="0"/>
            <w:bCs w:val="0"/>
            <w:noProof/>
          </w:rPr>
          <w:tab/>
        </w:r>
        <w:r w:rsidR="00C94D76" w:rsidRPr="00C94D76">
          <w:rPr>
            <w:rStyle w:val="Hyperlink"/>
            <w:rFonts w:ascii="Arial" w:hAnsi="Arial" w:cs="Arial"/>
            <w:b w:val="0"/>
            <w:noProof/>
          </w:rPr>
          <w:t>Aufbau der Arbeit</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_Toc477029903 \h </w:instrText>
        </w:r>
        <w:r w:rsidR="00C94D76" w:rsidRPr="00C94D76">
          <w:rPr>
            <w:b w:val="0"/>
            <w:noProof/>
            <w:webHidden/>
          </w:rPr>
        </w:r>
        <w:r w:rsidR="00C94D76" w:rsidRPr="00C94D76">
          <w:rPr>
            <w:b w:val="0"/>
            <w:noProof/>
            <w:webHidden/>
          </w:rPr>
          <w:fldChar w:fldCharType="separate"/>
        </w:r>
        <w:r w:rsidR="00C94D76" w:rsidRPr="00C94D76">
          <w:rPr>
            <w:b w:val="0"/>
            <w:noProof/>
            <w:webHidden/>
          </w:rPr>
          <w:t>2</w:t>
        </w:r>
        <w:r w:rsidR="00C94D76" w:rsidRPr="00C94D76">
          <w:rPr>
            <w:b w:val="0"/>
            <w:noProof/>
            <w:webHidden/>
          </w:rPr>
          <w:fldChar w:fldCharType="end"/>
        </w:r>
      </w:hyperlink>
    </w:p>
    <w:p w14:paraId="48EF1E5E" w14:textId="02C652DB" w:rsidR="00C94D76" w:rsidRPr="00C94D76" w:rsidRDefault="007316ED">
      <w:pPr>
        <w:pStyle w:val="Verzeichnis2"/>
        <w:tabs>
          <w:tab w:val="left" w:pos="960"/>
          <w:tab w:val="right" w:leader="underscore" w:pos="9344"/>
        </w:tabs>
        <w:rPr>
          <w:rFonts w:eastAsiaTheme="minorEastAsia" w:cstheme="minorBidi"/>
          <w:b w:val="0"/>
          <w:bCs w:val="0"/>
          <w:noProof/>
        </w:rPr>
      </w:pPr>
      <w:hyperlink w:anchor="_Toc477029904" w:history="1">
        <w:r w:rsidR="00C94D76" w:rsidRPr="00C94D76">
          <w:rPr>
            <w:rStyle w:val="Hyperlink"/>
            <w:rFonts w:ascii="Arial" w:hAnsi="Arial" w:cs="Arial"/>
            <w:b w:val="0"/>
            <w:noProof/>
          </w:rPr>
          <w:t>1.5.</w:t>
        </w:r>
        <w:r w:rsidR="00C94D76" w:rsidRPr="00C94D76">
          <w:rPr>
            <w:rFonts w:eastAsiaTheme="minorEastAsia" w:cstheme="minorBidi"/>
            <w:b w:val="0"/>
            <w:bCs w:val="0"/>
            <w:noProof/>
          </w:rPr>
          <w:tab/>
        </w:r>
        <w:r w:rsidR="00C94D76" w:rsidRPr="00C94D76">
          <w:rPr>
            <w:rStyle w:val="Hyperlink"/>
            <w:rFonts w:ascii="Arial" w:hAnsi="Arial" w:cs="Arial"/>
            <w:b w:val="0"/>
            <w:noProof/>
          </w:rPr>
          <w:t>Verwandte Arbeiten</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_Toc477029904 \h </w:instrText>
        </w:r>
        <w:r w:rsidR="00C94D76" w:rsidRPr="00C94D76">
          <w:rPr>
            <w:b w:val="0"/>
            <w:noProof/>
            <w:webHidden/>
          </w:rPr>
        </w:r>
        <w:r w:rsidR="00C94D76" w:rsidRPr="00C94D76">
          <w:rPr>
            <w:b w:val="0"/>
            <w:noProof/>
            <w:webHidden/>
          </w:rPr>
          <w:fldChar w:fldCharType="separate"/>
        </w:r>
        <w:r w:rsidR="00C94D76" w:rsidRPr="00C94D76">
          <w:rPr>
            <w:b w:val="0"/>
            <w:noProof/>
            <w:webHidden/>
          </w:rPr>
          <w:t>4</w:t>
        </w:r>
        <w:r w:rsidR="00C94D76" w:rsidRPr="00C94D76">
          <w:rPr>
            <w:b w:val="0"/>
            <w:noProof/>
            <w:webHidden/>
          </w:rPr>
          <w:fldChar w:fldCharType="end"/>
        </w:r>
      </w:hyperlink>
    </w:p>
    <w:p w14:paraId="186CE8B9" w14:textId="3545A9CF" w:rsidR="00C94D76" w:rsidRPr="00C94D76" w:rsidRDefault="007316ED">
      <w:pPr>
        <w:pStyle w:val="Verzeichnis1"/>
        <w:rPr>
          <w:rFonts w:asciiTheme="minorHAnsi" w:eastAsiaTheme="minorEastAsia" w:hAnsiTheme="minorHAnsi" w:cstheme="minorBidi"/>
          <w:b w:val="0"/>
          <w:bCs w:val="0"/>
          <w:i w:val="0"/>
          <w:iCs w:val="0"/>
        </w:rPr>
      </w:pPr>
      <w:hyperlink w:anchor="_Toc477029905" w:history="1">
        <w:r w:rsidR="00C94D76" w:rsidRPr="00C94D76">
          <w:rPr>
            <w:rStyle w:val="Hyperlink"/>
            <w:b w:val="0"/>
          </w:rPr>
          <w:t>2.</w:t>
        </w:r>
        <w:r w:rsidR="00C94D76" w:rsidRPr="00C94D76">
          <w:rPr>
            <w:rFonts w:asciiTheme="minorHAnsi" w:eastAsiaTheme="minorEastAsia" w:hAnsiTheme="minorHAnsi" w:cstheme="minorBidi"/>
            <w:b w:val="0"/>
            <w:bCs w:val="0"/>
            <w:i w:val="0"/>
            <w:iCs w:val="0"/>
          </w:rPr>
          <w:tab/>
        </w:r>
        <w:r w:rsidR="00C94D76" w:rsidRPr="00C94D76">
          <w:rPr>
            <w:rStyle w:val="Hyperlink"/>
            <w:b w:val="0"/>
          </w:rPr>
          <w:t>Grundlagen</w:t>
        </w:r>
        <w:r w:rsidR="00C94D76" w:rsidRPr="00C94D76">
          <w:rPr>
            <w:b w:val="0"/>
            <w:webHidden/>
          </w:rPr>
          <w:tab/>
        </w:r>
        <w:r w:rsidR="00C94D76" w:rsidRPr="00C94D76">
          <w:rPr>
            <w:b w:val="0"/>
            <w:webHidden/>
          </w:rPr>
          <w:fldChar w:fldCharType="begin"/>
        </w:r>
        <w:r w:rsidR="00C94D76" w:rsidRPr="00C94D76">
          <w:rPr>
            <w:b w:val="0"/>
            <w:webHidden/>
          </w:rPr>
          <w:instrText xml:space="preserve"> PAGEREF _Toc477029905 \h </w:instrText>
        </w:r>
        <w:r w:rsidR="00C94D76" w:rsidRPr="00C94D76">
          <w:rPr>
            <w:b w:val="0"/>
            <w:webHidden/>
          </w:rPr>
        </w:r>
        <w:r w:rsidR="00C94D76" w:rsidRPr="00C94D76">
          <w:rPr>
            <w:b w:val="0"/>
            <w:webHidden/>
          </w:rPr>
          <w:fldChar w:fldCharType="separate"/>
        </w:r>
        <w:r w:rsidR="00C94D76" w:rsidRPr="00C94D76">
          <w:rPr>
            <w:b w:val="0"/>
            <w:webHidden/>
          </w:rPr>
          <w:t>6</w:t>
        </w:r>
        <w:r w:rsidR="00C94D76" w:rsidRPr="00C94D76">
          <w:rPr>
            <w:b w:val="0"/>
            <w:webHidden/>
          </w:rPr>
          <w:fldChar w:fldCharType="end"/>
        </w:r>
      </w:hyperlink>
    </w:p>
    <w:p w14:paraId="2528BC41" w14:textId="409C18B6" w:rsidR="00C94D76" w:rsidRPr="00C94D76" w:rsidRDefault="007316ED">
      <w:pPr>
        <w:pStyle w:val="Verzeichnis2"/>
        <w:tabs>
          <w:tab w:val="left" w:pos="960"/>
          <w:tab w:val="right" w:leader="underscore" w:pos="9344"/>
        </w:tabs>
        <w:rPr>
          <w:rFonts w:eastAsiaTheme="minorEastAsia" w:cstheme="minorBidi"/>
          <w:b w:val="0"/>
          <w:bCs w:val="0"/>
          <w:noProof/>
        </w:rPr>
      </w:pPr>
      <w:hyperlink w:anchor="_Toc477029906" w:history="1">
        <w:r w:rsidR="00C94D76" w:rsidRPr="00C94D76">
          <w:rPr>
            <w:rStyle w:val="Hyperlink"/>
            <w:rFonts w:ascii="Arial" w:hAnsi="Arial" w:cs="Arial"/>
            <w:b w:val="0"/>
            <w:noProof/>
          </w:rPr>
          <w:t>2.1.</w:t>
        </w:r>
        <w:r w:rsidR="00C94D76" w:rsidRPr="00C94D76">
          <w:rPr>
            <w:rFonts w:eastAsiaTheme="minorEastAsia" w:cstheme="minorBidi"/>
            <w:b w:val="0"/>
            <w:bCs w:val="0"/>
            <w:noProof/>
          </w:rPr>
          <w:tab/>
        </w:r>
        <w:r w:rsidR="00C94D76" w:rsidRPr="00C94D76">
          <w:rPr>
            <w:rStyle w:val="Hyperlink"/>
            <w:rFonts w:ascii="Arial" w:hAnsi="Arial" w:cs="Arial"/>
            <w:b w:val="0"/>
            <w:noProof/>
          </w:rPr>
          <w:t>Terminologische Einordnungen</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_Toc477029906 \h </w:instrText>
        </w:r>
        <w:r w:rsidR="00C94D76" w:rsidRPr="00C94D76">
          <w:rPr>
            <w:b w:val="0"/>
            <w:noProof/>
            <w:webHidden/>
          </w:rPr>
        </w:r>
        <w:r w:rsidR="00C94D76" w:rsidRPr="00C94D76">
          <w:rPr>
            <w:b w:val="0"/>
            <w:noProof/>
            <w:webHidden/>
          </w:rPr>
          <w:fldChar w:fldCharType="separate"/>
        </w:r>
        <w:r w:rsidR="00C94D76" w:rsidRPr="00C94D76">
          <w:rPr>
            <w:b w:val="0"/>
            <w:noProof/>
            <w:webHidden/>
          </w:rPr>
          <w:t>6</w:t>
        </w:r>
        <w:r w:rsidR="00C94D76" w:rsidRPr="00C94D76">
          <w:rPr>
            <w:b w:val="0"/>
            <w:noProof/>
            <w:webHidden/>
          </w:rPr>
          <w:fldChar w:fldCharType="end"/>
        </w:r>
      </w:hyperlink>
    </w:p>
    <w:p w14:paraId="26CAC230" w14:textId="2481071A" w:rsidR="00C94D76" w:rsidRPr="00C94D76" w:rsidRDefault="007316ED">
      <w:pPr>
        <w:pStyle w:val="Verzeichnis2"/>
        <w:tabs>
          <w:tab w:val="left" w:pos="1200"/>
          <w:tab w:val="right" w:leader="underscore" w:pos="9344"/>
        </w:tabs>
        <w:rPr>
          <w:rFonts w:eastAsiaTheme="minorEastAsia" w:cstheme="minorBidi"/>
          <w:b w:val="0"/>
          <w:bCs w:val="0"/>
          <w:noProof/>
        </w:rPr>
      </w:pPr>
      <w:hyperlink w:anchor="_Toc477029907" w:history="1">
        <w:r w:rsidR="00C94D76" w:rsidRPr="00C94D76">
          <w:rPr>
            <w:rStyle w:val="Hyperlink"/>
            <w:rFonts w:ascii="Arial" w:hAnsi="Arial" w:cs="Arial"/>
            <w:b w:val="0"/>
            <w:noProof/>
          </w:rPr>
          <w:t>2.1.1.</w:t>
        </w:r>
        <w:r w:rsidR="00C94D76" w:rsidRPr="00C94D76">
          <w:rPr>
            <w:rFonts w:eastAsiaTheme="minorEastAsia" w:cstheme="minorBidi"/>
            <w:b w:val="0"/>
            <w:bCs w:val="0"/>
            <w:noProof/>
          </w:rPr>
          <w:tab/>
        </w:r>
        <w:r w:rsidR="00C94D76" w:rsidRPr="00C94D76">
          <w:rPr>
            <w:rStyle w:val="Hyperlink"/>
            <w:rFonts w:ascii="Arial" w:hAnsi="Arial" w:cs="Arial"/>
            <w:b w:val="0"/>
            <w:noProof/>
          </w:rPr>
          <w:t>Adhärenz und Compliance</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_Toc477029907 \h </w:instrText>
        </w:r>
        <w:r w:rsidR="00C94D76" w:rsidRPr="00C94D76">
          <w:rPr>
            <w:b w:val="0"/>
            <w:noProof/>
            <w:webHidden/>
          </w:rPr>
        </w:r>
        <w:r w:rsidR="00C94D76" w:rsidRPr="00C94D76">
          <w:rPr>
            <w:b w:val="0"/>
            <w:noProof/>
            <w:webHidden/>
          </w:rPr>
          <w:fldChar w:fldCharType="separate"/>
        </w:r>
        <w:r w:rsidR="00C94D76" w:rsidRPr="00C94D76">
          <w:rPr>
            <w:b w:val="0"/>
            <w:noProof/>
            <w:webHidden/>
          </w:rPr>
          <w:t>6</w:t>
        </w:r>
        <w:r w:rsidR="00C94D76" w:rsidRPr="00C94D76">
          <w:rPr>
            <w:b w:val="0"/>
            <w:noProof/>
            <w:webHidden/>
          </w:rPr>
          <w:fldChar w:fldCharType="end"/>
        </w:r>
      </w:hyperlink>
    </w:p>
    <w:p w14:paraId="4B88643C" w14:textId="6A42C3F9" w:rsidR="00C94D76" w:rsidRPr="00C94D76" w:rsidRDefault="007316ED">
      <w:pPr>
        <w:pStyle w:val="Verzeichnis2"/>
        <w:tabs>
          <w:tab w:val="left" w:pos="1200"/>
          <w:tab w:val="right" w:leader="underscore" w:pos="9344"/>
        </w:tabs>
        <w:rPr>
          <w:rFonts w:eastAsiaTheme="minorEastAsia" w:cstheme="minorBidi"/>
          <w:b w:val="0"/>
          <w:bCs w:val="0"/>
          <w:noProof/>
        </w:rPr>
      </w:pPr>
      <w:hyperlink w:anchor="_Toc477029908" w:history="1">
        <w:r w:rsidR="00C94D76" w:rsidRPr="00C94D76">
          <w:rPr>
            <w:rStyle w:val="Hyperlink"/>
            <w:rFonts w:ascii="Arial" w:hAnsi="Arial" w:cs="Arial"/>
            <w:b w:val="0"/>
            <w:noProof/>
          </w:rPr>
          <w:t>2.1.2.</w:t>
        </w:r>
        <w:r w:rsidR="00C94D76" w:rsidRPr="00C94D76">
          <w:rPr>
            <w:rFonts w:eastAsiaTheme="minorEastAsia" w:cstheme="minorBidi"/>
            <w:b w:val="0"/>
            <w:bCs w:val="0"/>
            <w:noProof/>
          </w:rPr>
          <w:tab/>
        </w:r>
        <w:r w:rsidR="00C94D76" w:rsidRPr="00C94D76">
          <w:rPr>
            <w:rStyle w:val="Hyperlink"/>
            <w:rFonts w:ascii="Arial" w:hAnsi="Arial" w:cs="Arial"/>
            <w:b w:val="0"/>
            <w:noProof/>
          </w:rPr>
          <w:t>Alter und Altern</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_Toc477029908 \h </w:instrText>
        </w:r>
        <w:r w:rsidR="00C94D76" w:rsidRPr="00C94D76">
          <w:rPr>
            <w:b w:val="0"/>
            <w:noProof/>
            <w:webHidden/>
          </w:rPr>
        </w:r>
        <w:r w:rsidR="00C94D76" w:rsidRPr="00C94D76">
          <w:rPr>
            <w:b w:val="0"/>
            <w:noProof/>
            <w:webHidden/>
          </w:rPr>
          <w:fldChar w:fldCharType="separate"/>
        </w:r>
        <w:r w:rsidR="00C94D76" w:rsidRPr="00C94D76">
          <w:rPr>
            <w:b w:val="0"/>
            <w:noProof/>
            <w:webHidden/>
          </w:rPr>
          <w:t>7</w:t>
        </w:r>
        <w:r w:rsidR="00C94D76" w:rsidRPr="00C94D76">
          <w:rPr>
            <w:b w:val="0"/>
            <w:noProof/>
            <w:webHidden/>
          </w:rPr>
          <w:fldChar w:fldCharType="end"/>
        </w:r>
      </w:hyperlink>
    </w:p>
    <w:p w14:paraId="4A7A1F7F" w14:textId="28EB4D35" w:rsidR="00C94D76" w:rsidRPr="00C94D76" w:rsidRDefault="007316ED">
      <w:pPr>
        <w:pStyle w:val="Verzeichnis2"/>
        <w:tabs>
          <w:tab w:val="left" w:pos="960"/>
          <w:tab w:val="right" w:leader="underscore" w:pos="9344"/>
        </w:tabs>
        <w:rPr>
          <w:rFonts w:eastAsiaTheme="minorEastAsia" w:cstheme="minorBidi"/>
          <w:b w:val="0"/>
          <w:bCs w:val="0"/>
          <w:noProof/>
        </w:rPr>
      </w:pPr>
      <w:hyperlink w:anchor="_Toc477029909" w:history="1">
        <w:r w:rsidR="00C94D76" w:rsidRPr="00C94D76">
          <w:rPr>
            <w:rStyle w:val="Hyperlink"/>
            <w:rFonts w:ascii="Arial" w:hAnsi="Arial" w:cs="Arial"/>
            <w:b w:val="0"/>
            <w:noProof/>
          </w:rPr>
          <w:t>2.2.</w:t>
        </w:r>
        <w:r w:rsidR="00C94D76" w:rsidRPr="00C94D76">
          <w:rPr>
            <w:rFonts w:eastAsiaTheme="minorEastAsia" w:cstheme="minorBidi"/>
            <w:b w:val="0"/>
            <w:bCs w:val="0"/>
            <w:noProof/>
          </w:rPr>
          <w:tab/>
        </w:r>
        <w:r w:rsidR="00C94D76" w:rsidRPr="00C94D76">
          <w:rPr>
            <w:rStyle w:val="Hyperlink"/>
            <w:rFonts w:ascii="Arial" w:hAnsi="Arial" w:cs="Arial"/>
            <w:b w:val="0"/>
            <w:noProof/>
          </w:rPr>
          <w:t>Demographischer Wandel</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_Toc477029909 \h </w:instrText>
        </w:r>
        <w:r w:rsidR="00C94D76" w:rsidRPr="00C94D76">
          <w:rPr>
            <w:b w:val="0"/>
            <w:noProof/>
            <w:webHidden/>
          </w:rPr>
        </w:r>
        <w:r w:rsidR="00C94D76" w:rsidRPr="00C94D76">
          <w:rPr>
            <w:b w:val="0"/>
            <w:noProof/>
            <w:webHidden/>
          </w:rPr>
          <w:fldChar w:fldCharType="separate"/>
        </w:r>
        <w:r w:rsidR="00C94D76" w:rsidRPr="00C94D76">
          <w:rPr>
            <w:b w:val="0"/>
            <w:noProof/>
            <w:webHidden/>
          </w:rPr>
          <w:t>8</w:t>
        </w:r>
        <w:r w:rsidR="00C94D76" w:rsidRPr="00C94D76">
          <w:rPr>
            <w:b w:val="0"/>
            <w:noProof/>
            <w:webHidden/>
          </w:rPr>
          <w:fldChar w:fldCharType="end"/>
        </w:r>
      </w:hyperlink>
    </w:p>
    <w:p w14:paraId="4A1732D6" w14:textId="42F30554" w:rsidR="00C94D76" w:rsidRPr="00C94D76" w:rsidRDefault="007316ED">
      <w:pPr>
        <w:pStyle w:val="Verzeichnis2"/>
        <w:tabs>
          <w:tab w:val="left" w:pos="960"/>
          <w:tab w:val="right" w:leader="underscore" w:pos="9344"/>
        </w:tabs>
        <w:rPr>
          <w:rFonts w:eastAsiaTheme="minorEastAsia" w:cstheme="minorBidi"/>
          <w:b w:val="0"/>
          <w:bCs w:val="0"/>
          <w:noProof/>
        </w:rPr>
      </w:pPr>
      <w:hyperlink w:anchor="_Toc477029910" w:history="1">
        <w:r w:rsidR="00C94D76" w:rsidRPr="00C94D76">
          <w:rPr>
            <w:rStyle w:val="Hyperlink"/>
            <w:rFonts w:ascii="Arial" w:hAnsi="Arial" w:cs="Arial"/>
            <w:b w:val="0"/>
            <w:noProof/>
          </w:rPr>
          <w:t>2.3.</w:t>
        </w:r>
        <w:r w:rsidR="00C94D76" w:rsidRPr="00C94D76">
          <w:rPr>
            <w:rFonts w:eastAsiaTheme="minorEastAsia" w:cstheme="minorBidi"/>
            <w:b w:val="0"/>
            <w:bCs w:val="0"/>
            <w:noProof/>
          </w:rPr>
          <w:tab/>
        </w:r>
        <w:r w:rsidR="00C94D76" w:rsidRPr="00C94D76">
          <w:rPr>
            <w:rStyle w:val="Hyperlink"/>
            <w:rFonts w:ascii="Arial" w:hAnsi="Arial" w:cs="Arial"/>
            <w:b w:val="0"/>
            <w:noProof/>
          </w:rPr>
          <w:t>Lebenssituation älterer Menschen</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_Toc477029910 \h </w:instrText>
        </w:r>
        <w:r w:rsidR="00C94D76" w:rsidRPr="00C94D76">
          <w:rPr>
            <w:b w:val="0"/>
            <w:noProof/>
            <w:webHidden/>
          </w:rPr>
        </w:r>
        <w:r w:rsidR="00C94D76" w:rsidRPr="00C94D76">
          <w:rPr>
            <w:b w:val="0"/>
            <w:noProof/>
            <w:webHidden/>
          </w:rPr>
          <w:fldChar w:fldCharType="separate"/>
        </w:r>
        <w:r w:rsidR="00C94D76" w:rsidRPr="00C94D76">
          <w:rPr>
            <w:b w:val="0"/>
            <w:noProof/>
            <w:webHidden/>
          </w:rPr>
          <w:t>9</w:t>
        </w:r>
        <w:r w:rsidR="00C94D76" w:rsidRPr="00C94D76">
          <w:rPr>
            <w:b w:val="0"/>
            <w:noProof/>
            <w:webHidden/>
          </w:rPr>
          <w:fldChar w:fldCharType="end"/>
        </w:r>
      </w:hyperlink>
    </w:p>
    <w:p w14:paraId="77062490" w14:textId="06E84DD4" w:rsidR="00C94D76" w:rsidRPr="00C94D76" w:rsidRDefault="007316ED">
      <w:pPr>
        <w:pStyle w:val="Verzeichnis2"/>
        <w:tabs>
          <w:tab w:val="left" w:pos="1200"/>
          <w:tab w:val="right" w:leader="underscore" w:pos="9344"/>
        </w:tabs>
        <w:rPr>
          <w:rFonts w:eastAsiaTheme="minorEastAsia" w:cstheme="minorBidi"/>
          <w:b w:val="0"/>
          <w:bCs w:val="0"/>
          <w:noProof/>
        </w:rPr>
      </w:pPr>
      <w:hyperlink w:anchor="_Toc477029911" w:history="1">
        <w:r w:rsidR="00C94D76" w:rsidRPr="00C94D76">
          <w:rPr>
            <w:rStyle w:val="Hyperlink"/>
            <w:rFonts w:ascii="Arial" w:hAnsi="Arial" w:cs="Arial"/>
            <w:b w:val="0"/>
            <w:noProof/>
          </w:rPr>
          <w:t>2.3.1.</w:t>
        </w:r>
        <w:r w:rsidR="00C94D76" w:rsidRPr="00C94D76">
          <w:rPr>
            <w:rFonts w:eastAsiaTheme="minorEastAsia" w:cstheme="minorBidi"/>
            <w:b w:val="0"/>
            <w:bCs w:val="0"/>
            <w:noProof/>
          </w:rPr>
          <w:tab/>
        </w:r>
        <w:r w:rsidR="00C94D76" w:rsidRPr="00C94D76">
          <w:rPr>
            <w:rStyle w:val="Hyperlink"/>
            <w:rFonts w:ascii="Arial" w:hAnsi="Arial" w:cs="Arial"/>
            <w:b w:val="0"/>
            <w:noProof/>
          </w:rPr>
          <w:t>Gesundheit</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_Toc477029911 \h </w:instrText>
        </w:r>
        <w:r w:rsidR="00C94D76" w:rsidRPr="00C94D76">
          <w:rPr>
            <w:b w:val="0"/>
            <w:noProof/>
            <w:webHidden/>
          </w:rPr>
        </w:r>
        <w:r w:rsidR="00C94D76" w:rsidRPr="00C94D76">
          <w:rPr>
            <w:b w:val="0"/>
            <w:noProof/>
            <w:webHidden/>
          </w:rPr>
          <w:fldChar w:fldCharType="separate"/>
        </w:r>
        <w:r w:rsidR="00C94D76" w:rsidRPr="00C94D76">
          <w:rPr>
            <w:b w:val="0"/>
            <w:noProof/>
            <w:webHidden/>
          </w:rPr>
          <w:t>9</w:t>
        </w:r>
        <w:r w:rsidR="00C94D76" w:rsidRPr="00C94D76">
          <w:rPr>
            <w:b w:val="0"/>
            <w:noProof/>
            <w:webHidden/>
          </w:rPr>
          <w:fldChar w:fldCharType="end"/>
        </w:r>
      </w:hyperlink>
    </w:p>
    <w:p w14:paraId="41B5ACF0" w14:textId="2CCF8980" w:rsidR="00C94D76" w:rsidRPr="00C94D76" w:rsidRDefault="007316ED">
      <w:pPr>
        <w:pStyle w:val="Verzeichnis2"/>
        <w:tabs>
          <w:tab w:val="left" w:pos="1200"/>
          <w:tab w:val="right" w:leader="underscore" w:pos="9344"/>
        </w:tabs>
        <w:rPr>
          <w:rFonts w:eastAsiaTheme="minorEastAsia" w:cstheme="minorBidi"/>
          <w:b w:val="0"/>
          <w:bCs w:val="0"/>
          <w:noProof/>
        </w:rPr>
      </w:pPr>
      <w:hyperlink w:anchor="_Toc477029912" w:history="1">
        <w:r w:rsidR="00C94D76" w:rsidRPr="00C94D76">
          <w:rPr>
            <w:rStyle w:val="Hyperlink"/>
            <w:rFonts w:ascii="Arial" w:hAnsi="Arial" w:cs="Arial"/>
            <w:b w:val="0"/>
            <w:noProof/>
          </w:rPr>
          <w:t>2.3.2.</w:t>
        </w:r>
        <w:r w:rsidR="00C94D76" w:rsidRPr="00C94D76">
          <w:rPr>
            <w:rFonts w:eastAsiaTheme="minorEastAsia" w:cstheme="minorBidi"/>
            <w:b w:val="0"/>
            <w:bCs w:val="0"/>
            <w:noProof/>
          </w:rPr>
          <w:tab/>
        </w:r>
        <w:r w:rsidR="00C94D76" w:rsidRPr="00C94D76">
          <w:rPr>
            <w:rStyle w:val="Hyperlink"/>
            <w:rFonts w:ascii="Arial" w:hAnsi="Arial" w:cs="Arial"/>
            <w:b w:val="0"/>
            <w:noProof/>
          </w:rPr>
          <w:t>Adhärenz</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_Toc477029912 \h </w:instrText>
        </w:r>
        <w:r w:rsidR="00C94D76" w:rsidRPr="00C94D76">
          <w:rPr>
            <w:b w:val="0"/>
            <w:noProof/>
            <w:webHidden/>
          </w:rPr>
        </w:r>
        <w:r w:rsidR="00C94D76" w:rsidRPr="00C94D76">
          <w:rPr>
            <w:b w:val="0"/>
            <w:noProof/>
            <w:webHidden/>
          </w:rPr>
          <w:fldChar w:fldCharType="separate"/>
        </w:r>
        <w:r w:rsidR="00C94D76" w:rsidRPr="00C94D76">
          <w:rPr>
            <w:b w:val="0"/>
            <w:noProof/>
            <w:webHidden/>
          </w:rPr>
          <w:t>11</w:t>
        </w:r>
        <w:r w:rsidR="00C94D76" w:rsidRPr="00C94D76">
          <w:rPr>
            <w:b w:val="0"/>
            <w:noProof/>
            <w:webHidden/>
          </w:rPr>
          <w:fldChar w:fldCharType="end"/>
        </w:r>
      </w:hyperlink>
    </w:p>
    <w:p w14:paraId="71B83A24" w14:textId="1280DA11" w:rsidR="00C94D76" w:rsidRPr="00C94D76" w:rsidRDefault="007316ED">
      <w:pPr>
        <w:pStyle w:val="Verzeichnis2"/>
        <w:tabs>
          <w:tab w:val="left" w:pos="1200"/>
          <w:tab w:val="right" w:leader="underscore" w:pos="9344"/>
        </w:tabs>
        <w:rPr>
          <w:rFonts w:eastAsiaTheme="minorEastAsia" w:cstheme="minorBidi"/>
          <w:b w:val="0"/>
          <w:bCs w:val="0"/>
          <w:noProof/>
        </w:rPr>
      </w:pPr>
      <w:hyperlink w:anchor="_Toc477029913" w:history="1">
        <w:r w:rsidR="00C94D76" w:rsidRPr="00C94D76">
          <w:rPr>
            <w:rStyle w:val="Hyperlink"/>
            <w:rFonts w:ascii="Arial" w:hAnsi="Arial" w:cs="Arial"/>
            <w:b w:val="0"/>
            <w:noProof/>
          </w:rPr>
          <w:t>2.3.3.</w:t>
        </w:r>
        <w:r w:rsidR="00C94D76" w:rsidRPr="00C94D76">
          <w:rPr>
            <w:rFonts w:eastAsiaTheme="minorEastAsia" w:cstheme="minorBidi"/>
            <w:b w:val="0"/>
            <w:bCs w:val="0"/>
            <w:noProof/>
          </w:rPr>
          <w:tab/>
        </w:r>
        <w:r w:rsidR="00C94D76" w:rsidRPr="00C94D76">
          <w:rPr>
            <w:rStyle w:val="Hyperlink"/>
            <w:rFonts w:ascii="Arial" w:hAnsi="Arial" w:cs="Arial"/>
            <w:b w:val="0"/>
            <w:noProof/>
          </w:rPr>
          <w:t>Wohnsituation</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_Toc477029913 \h </w:instrText>
        </w:r>
        <w:r w:rsidR="00C94D76" w:rsidRPr="00C94D76">
          <w:rPr>
            <w:b w:val="0"/>
            <w:noProof/>
            <w:webHidden/>
          </w:rPr>
        </w:r>
        <w:r w:rsidR="00C94D76" w:rsidRPr="00C94D76">
          <w:rPr>
            <w:b w:val="0"/>
            <w:noProof/>
            <w:webHidden/>
          </w:rPr>
          <w:fldChar w:fldCharType="separate"/>
        </w:r>
        <w:r w:rsidR="00C94D76" w:rsidRPr="00C94D76">
          <w:rPr>
            <w:b w:val="0"/>
            <w:noProof/>
            <w:webHidden/>
          </w:rPr>
          <w:t>14</w:t>
        </w:r>
        <w:r w:rsidR="00C94D76" w:rsidRPr="00C94D76">
          <w:rPr>
            <w:b w:val="0"/>
            <w:noProof/>
            <w:webHidden/>
          </w:rPr>
          <w:fldChar w:fldCharType="end"/>
        </w:r>
      </w:hyperlink>
    </w:p>
    <w:p w14:paraId="439B77CE" w14:textId="34A7FB7B" w:rsidR="00C94D76" w:rsidRPr="00C94D76" w:rsidRDefault="007316ED">
      <w:pPr>
        <w:pStyle w:val="Verzeichnis2"/>
        <w:tabs>
          <w:tab w:val="left" w:pos="1200"/>
          <w:tab w:val="right" w:leader="underscore" w:pos="9344"/>
        </w:tabs>
        <w:rPr>
          <w:rFonts w:eastAsiaTheme="minorEastAsia" w:cstheme="minorBidi"/>
          <w:b w:val="0"/>
          <w:bCs w:val="0"/>
          <w:noProof/>
        </w:rPr>
      </w:pPr>
      <w:hyperlink w:anchor="_Toc477029914" w:history="1">
        <w:r w:rsidR="00C94D76" w:rsidRPr="00C94D76">
          <w:rPr>
            <w:rStyle w:val="Hyperlink"/>
            <w:rFonts w:ascii="Arial" w:hAnsi="Arial" w:cs="Arial"/>
            <w:b w:val="0"/>
            <w:noProof/>
          </w:rPr>
          <w:t>2.3.4.</w:t>
        </w:r>
        <w:r w:rsidR="00C94D76" w:rsidRPr="00C94D76">
          <w:rPr>
            <w:rFonts w:eastAsiaTheme="minorEastAsia" w:cstheme="minorBidi"/>
            <w:b w:val="0"/>
            <w:bCs w:val="0"/>
            <w:noProof/>
          </w:rPr>
          <w:tab/>
        </w:r>
        <w:r w:rsidR="00C94D76" w:rsidRPr="00C94D76">
          <w:rPr>
            <w:rStyle w:val="Hyperlink"/>
            <w:rFonts w:ascii="Arial" w:hAnsi="Arial" w:cs="Arial"/>
            <w:b w:val="0"/>
            <w:noProof/>
          </w:rPr>
          <w:t>Technikakzeptanz</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_Toc477029914 \h </w:instrText>
        </w:r>
        <w:r w:rsidR="00C94D76" w:rsidRPr="00C94D76">
          <w:rPr>
            <w:b w:val="0"/>
            <w:noProof/>
            <w:webHidden/>
          </w:rPr>
        </w:r>
        <w:r w:rsidR="00C94D76" w:rsidRPr="00C94D76">
          <w:rPr>
            <w:b w:val="0"/>
            <w:noProof/>
            <w:webHidden/>
          </w:rPr>
          <w:fldChar w:fldCharType="separate"/>
        </w:r>
        <w:r w:rsidR="00C94D76" w:rsidRPr="00C94D76">
          <w:rPr>
            <w:b w:val="0"/>
            <w:noProof/>
            <w:webHidden/>
          </w:rPr>
          <w:t>14</w:t>
        </w:r>
        <w:r w:rsidR="00C94D76" w:rsidRPr="00C94D76">
          <w:rPr>
            <w:b w:val="0"/>
            <w:noProof/>
            <w:webHidden/>
          </w:rPr>
          <w:fldChar w:fldCharType="end"/>
        </w:r>
      </w:hyperlink>
    </w:p>
    <w:p w14:paraId="3E4FF613" w14:textId="758563E6" w:rsidR="00C94D76" w:rsidRPr="00C94D76" w:rsidRDefault="007316ED">
      <w:pPr>
        <w:pStyle w:val="Verzeichnis2"/>
        <w:tabs>
          <w:tab w:val="left" w:pos="960"/>
          <w:tab w:val="right" w:leader="underscore" w:pos="9344"/>
        </w:tabs>
        <w:rPr>
          <w:rFonts w:eastAsiaTheme="minorEastAsia" w:cstheme="minorBidi"/>
          <w:b w:val="0"/>
          <w:bCs w:val="0"/>
          <w:noProof/>
        </w:rPr>
      </w:pPr>
      <w:hyperlink w:anchor="_Toc477029915" w:history="1">
        <w:r w:rsidR="00C94D76" w:rsidRPr="00C94D76">
          <w:rPr>
            <w:rStyle w:val="Hyperlink"/>
            <w:rFonts w:ascii="Arial" w:hAnsi="Arial" w:cs="Arial"/>
            <w:b w:val="0"/>
            <w:noProof/>
          </w:rPr>
          <w:t>2.4.</w:t>
        </w:r>
        <w:r w:rsidR="00C94D76" w:rsidRPr="00C94D76">
          <w:rPr>
            <w:rFonts w:eastAsiaTheme="minorEastAsia" w:cstheme="minorBidi"/>
            <w:b w:val="0"/>
            <w:bCs w:val="0"/>
            <w:noProof/>
          </w:rPr>
          <w:tab/>
        </w:r>
        <w:r w:rsidR="00C94D76" w:rsidRPr="00C94D76">
          <w:rPr>
            <w:rStyle w:val="Hyperlink"/>
            <w:rFonts w:ascii="Arial" w:hAnsi="Arial" w:cs="Arial"/>
            <w:b w:val="0"/>
            <w:noProof/>
          </w:rPr>
          <w:t>Ambient Assisted Living</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_Toc477029915 \h </w:instrText>
        </w:r>
        <w:r w:rsidR="00C94D76" w:rsidRPr="00C94D76">
          <w:rPr>
            <w:b w:val="0"/>
            <w:noProof/>
            <w:webHidden/>
          </w:rPr>
        </w:r>
        <w:r w:rsidR="00C94D76" w:rsidRPr="00C94D76">
          <w:rPr>
            <w:b w:val="0"/>
            <w:noProof/>
            <w:webHidden/>
          </w:rPr>
          <w:fldChar w:fldCharType="separate"/>
        </w:r>
        <w:r w:rsidR="00C94D76" w:rsidRPr="00C94D76">
          <w:rPr>
            <w:b w:val="0"/>
            <w:noProof/>
            <w:webHidden/>
          </w:rPr>
          <w:t>16</w:t>
        </w:r>
        <w:r w:rsidR="00C94D76" w:rsidRPr="00C94D76">
          <w:rPr>
            <w:b w:val="0"/>
            <w:noProof/>
            <w:webHidden/>
          </w:rPr>
          <w:fldChar w:fldCharType="end"/>
        </w:r>
      </w:hyperlink>
    </w:p>
    <w:p w14:paraId="1CA00162" w14:textId="320E88A9" w:rsidR="00C94D76" w:rsidRPr="00C94D76" w:rsidRDefault="007316ED">
      <w:pPr>
        <w:pStyle w:val="Verzeichnis2"/>
        <w:tabs>
          <w:tab w:val="left" w:pos="1200"/>
          <w:tab w:val="right" w:leader="underscore" w:pos="9344"/>
        </w:tabs>
        <w:rPr>
          <w:rFonts w:eastAsiaTheme="minorEastAsia" w:cstheme="minorBidi"/>
          <w:b w:val="0"/>
          <w:bCs w:val="0"/>
          <w:noProof/>
        </w:rPr>
      </w:pPr>
      <w:hyperlink w:anchor="_Toc477029916" w:history="1">
        <w:r w:rsidR="00C94D76" w:rsidRPr="00C94D76">
          <w:rPr>
            <w:rStyle w:val="Hyperlink"/>
            <w:rFonts w:ascii="Arial" w:hAnsi="Arial" w:cs="Arial"/>
            <w:b w:val="0"/>
            <w:noProof/>
          </w:rPr>
          <w:t>2.4.1.</w:t>
        </w:r>
        <w:r w:rsidR="00C94D76" w:rsidRPr="00C94D76">
          <w:rPr>
            <w:rFonts w:eastAsiaTheme="minorEastAsia" w:cstheme="minorBidi"/>
            <w:b w:val="0"/>
            <w:bCs w:val="0"/>
            <w:noProof/>
          </w:rPr>
          <w:tab/>
        </w:r>
        <w:r w:rsidR="00C94D76" w:rsidRPr="00C94D76">
          <w:rPr>
            <w:rStyle w:val="Hyperlink"/>
            <w:rFonts w:ascii="Arial" w:hAnsi="Arial" w:cs="Arial"/>
            <w:b w:val="0"/>
            <w:noProof/>
          </w:rPr>
          <w:t>Geschichte</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_Toc477029916 \h </w:instrText>
        </w:r>
        <w:r w:rsidR="00C94D76" w:rsidRPr="00C94D76">
          <w:rPr>
            <w:b w:val="0"/>
            <w:noProof/>
            <w:webHidden/>
          </w:rPr>
        </w:r>
        <w:r w:rsidR="00C94D76" w:rsidRPr="00C94D76">
          <w:rPr>
            <w:b w:val="0"/>
            <w:noProof/>
            <w:webHidden/>
          </w:rPr>
          <w:fldChar w:fldCharType="separate"/>
        </w:r>
        <w:r w:rsidR="00C94D76" w:rsidRPr="00C94D76">
          <w:rPr>
            <w:b w:val="0"/>
            <w:noProof/>
            <w:webHidden/>
          </w:rPr>
          <w:t>16</w:t>
        </w:r>
        <w:r w:rsidR="00C94D76" w:rsidRPr="00C94D76">
          <w:rPr>
            <w:b w:val="0"/>
            <w:noProof/>
            <w:webHidden/>
          </w:rPr>
          <w:fldChar w:fldCharType="end"/>
        </w:r>
      </w:hyperlink>
    </w:p>
    <w:p w14:paraId="4161D535" w14:textId="2E6ADAAA" w:rsidR="00C94D76" w:rsidRPr="00C94D76" w:rsidRDefault="007316ED">
      <w:pPr>
        <w:pStyle w:val="Verzeichnis2"/>
        <w:tabs>
          <w:tab w:val="left" w:pos="1200"/>
          <w:tab w:val="right" w:leader="underscore" w:pos="9344"/>
        </w:tabs>
        <w:rPr>
          <w:rFonts w:eastAsiaTheme="minorEastAsia" w:cstheme="minorBidi"/>
          <w:b w:val="0"/>
          <w:bCs w:val="0"/>
          <w:noProof/>
        </w:rPr>
      </w:pPr>
      <w:hyperlink w:anchor="_Toc477029917" w:history="1">
        <w:r w:rsidR="00C94D76" w:rsidRPr="00C94D76">
          <w:rPr>
            <w:rStyle w:val="Hyperlink"/>
            <w:rFonts w:ascii="Arial" w:hAnsi="Arial" w:cs="Arial"/>
            <w:b w:val="0"/>
            <w:noProof/>
          </w:rPr>
          <w:t>2.4.2.</w:t>
        </w:r>
        <w:r w:rsidR="00C94D76" w:rsidRPr="00C94D76">
          <w:rPr>
            <w:rFonts w:eastAsiaTheme="minorEastAsia" w:cstheme="minorBidi"/>
            <w:b w:val="0"/>
            <w:bCs w:val="0"/>
            <w:noProof/>
          </w:rPr>
          <w:tab/>
        </w:r>
        <w:r w:rsidR="00C94D76" w:rsidRPr="00C94D76">
          <w:rPr>
            <w:rStyle w:val="Hyperlink"/>
            <w:rFonts w:ascii="Arial" w:hAnsi="Arial" w:cs="Arial"/>
            <w:b w:val="0"/>
            <w:noProof/>
          </w:rPr>
          <w:t>Gegenwärtiger Stand</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_Toc477029917 \h </w:instrText>
        </w:r>
        <w:r w:rsidR="00C94D76" w:rsidRPr="00C94D76">
          <w:rPr>
            <w:b w:val="0"/>
            <w:noProof/>
            <w:webHidden/>
          </w:rPr>
        </w:r>
        <w:r w:rsidR="00C94D76" w:rsidRPr="00C94D76">
          <w:rPr>
            <w:b w:val="0"/>
            <w:noProof/>
            <w:webHidden/>
          </w:rPr>
          <w:fldChar w:fldCharType="separate"/>
        </w:r>
        <w:r w:rsidR="00C94D76" w:rsidRPr="00C94D76">
          <w:rPr>
            <w:b w:val="0"/>
            <w:noProof/>
            <w:webHidden/>
          </w:rPr>
          <w:t>17</w:t>
        </w:r>
        <w:r w:rsidR="00C94D76" w:rsidRPr="00C94D76">
          <w:rPr>
            <w:b w:val="0"/>
            <w:noProof/>
            <w:webHidden/>
          </w:rPr>
          <w:fldChar w:fldCharType="end"/>
        </w:r>
      </w:hyperlink>
    </w:p>
    <w:p w14:paraId="613D2C77" w14:textId="01484543" w:rsidR="00C94D76" w:rsidRPr="00C94D76" w:rsidRDefault="007316ED">
      <w:pPr>
        <w:pStyle w:val="Verzeichnis2"/>
        <w:tabs>
          <w:tab w:val="left" w:pos="1200"/>
          <w:tab w:val="right" w:leader="underscore" w:pos="9344"/>
        </w:tabs>
        <w:rPr>
          <w:rFonts w:eastAsiaTheme="minorEastAsia" w:cstheme="minorBidi"/>
          <w:b w:val="0"/>
          <w:bCs w:val="0"/>
          <w:noProof/>
        </w:rPr>
      </w:pPr>
      <w:hyperlink w:anchor="_Toc477029918" w:history="1">
        <w:r w:rsidR="00C94D76" w:rsidRPr="00C94D76">
          <w:rPr>
            <w:rStyle w:val="Hyperlink"/>
            <w:rFonts w:ascii="Arial" w:hAnsi="Arial" w:cs="Arial"/>
            <w:b w:val="0"/>
            <w:noProof/>
          </w:rPr>
          <w:t>2.4.3.</w:t>
        </w:r>
        <w:r w:rsidR="00C94D76" w:rsidRPr="00C94D76">
          <w:rPr>
            <w:rFonts w:eastAsiaTheme="minorEastAsia" w:cstheme="minorBidi"/>
            <w:b w:val="0"/>
            <w:bCs w:val="0"/>
            <w:noProof/>
          </w:rPr>
          <w:tab/>
        </w:r>
        <w:r w:rsidR="00C94D76" w:rsidRPr="00C94D76">
          <w:rPr>
            <w:rStyle w:val="Hyperlink"/>
            <w:rFonts w:ascii="Arial" w:hAnsi="Arial" w:cs="Arial"/>
            <w:b w:val="0"/>
            <w:noProof/>
          </w:rPr>
          <w:t>Anwendungsbereiche</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_Toc477029918 \h </w:instrText>
        </w:r>
        <w:r w:rsidR="00C94D76" w:rsidRPr="00C94D76">
          <w:rPr>
            <w:b w:val="0"/>
            <w:noProof/>
            <w:webHidden/>
          </w:rPr>
        </w:r>
        <w:r w:rsidR="00C94D76" w:rsidRPr="00C94D76">
          <w:rPr>
            <w:b w:val="0"/>
            <w:noProof/>
            <w:webHidden/>
          </w:rPr>
          <w:fldChar w:fldCharType="separate"/>
        </w:r>
        <w:r w:rsidR="00C94D76" w:rsidRPr="00C94D76">
          <w:rPr>
            <w:b w:val="0"/>
            <w:noProof/>
            <w:webHidden/>
          </w:rPr>
          <w:t>18</w:t>
        </w:r>
        <w:r w:rsidR="00C94D76" w:rsidRPr="00C94D76">
          <w:rPr>
            <w:b w:val="0"/>
            <w:noProof/>
            <w:webHidden/>
          </w:rPr>
          <w:fldChar w:fldCharType="end"/>
        </w:r>
      </w:hyperlink>
    </w:p>
    <w:p w14:paraId="02DFC5BF" w14:textId="4E7DC36F" w:rsidR="00C94D76" w:rsidRPr="00C94D76" w:rsidRDefault="007316ED">
      <w:pPr>
        <w:pStyle w:val="Verzeichnis1"/>
        <w:rPr>
          <w:rFonts w:asciiTheme="minorHAnsi" w:eastAsiaTheme="minorEastAsia" w:hAnsiTheme="minorHAnsi" w:cstheme="minorBidi"/>
          <w:b w:val="0"/>
          <w:bCs w:val="0"/>
          <w:i w:val="0"/>
          <w:iCs w:val="0"/>
        </w:rPr>
      </w:pPr>
      <w:hyperlink w:anchor="_Toc477029919" w:history="1">
        <w:r w:rsidR="00C94D76" w:rsidRPr="00C94D76">
          <w:rPr>
            <w:rStyle w:val="Hyperlink"/>
            <w:b w:val="0"/>
          </w:rPr>
          <w:t>3.</w:t>
        </w:r>
        <w:r w:rsidR="00C94D76" w:rsidRPr="00C94D76">
          <w:rPr>
            <w:rFonts w:asciiTheme="minorHAnsi" w:eastAsiaTheme="minorEastAsia" w:hAnsiTheme="minorHAnsi" w:cstheme="minorBidi"/>
            <w:b w:val="0"/>
            <w:bCs w:val="0"/>
            <w:i w:val="0"/>
            <w:iCs w:val="0"/>
          </w:rPr>
          <w:tab/>
        </w:r>
        <w:r w:rsidR="00C94D76" w:rsidRPr="00C94D76">
          <w:rPr>
            <w:rStyle w:val="Hyperlink"/>
            <w:b w:val="0"/>
          </w:rPr>
          <w:t>Kategorien von Medikamentenverwaltungssystemen</w:t>
        </w:r>
        <w:r w:rsidR="00C94D76" w:rsidRPr="00C94D76">
          <w:rPr>
            <w:b w:val="0"/>
            <w:webHidden/>
          </w:rPr>
          <w:tab/>
        </w:r>
        <w:r w:rsidR="00C94D76" w:rsidRPr="00C94D76">
          <w:rPr>
            <w:b w:val="0"/>
            <w:webHidden/>
          </w:rPr>
          <w:fldChar w:fldCharType="begin"/>
        </w:r>
        <w:r w:rsidR="00C94D76" w:rsidRPr="00C94D76">
          <w:rPr>
            <w:b w:val="0"/>
            <w:webHidden/>
          </w:rPr>
          <w:instrText xml:space="preserve"> PAGEREF _Toc477029919 \h </w:instrText>
        </w:r>
        <w:r w:rsidR="00C94D76" w:rsidRPr="00C94D76">
          <w:rPr>
            <w:b w:val="0"/>
            <w:webHidden/>
          </w:rPr>
        </w:r>
        <w:r w:rsidR="00C94D76" w:rsidRPr="00C94D76">
          <w:rPr>
            <w:b w:val="0"/>
            <w:webHidden/>
          </w:rPr>
          <w:fldChar w:fldCharType="separate"/>
        </w:r>
        <w:r w:rsidR="00C94D76" w:rsidRPr="00C94D76">
          <w:rPr>
            <w:b w:val="0"/>
            <w:webHidden/>
          </w:rPr>
          <w:t>21</w:t>
        </w:r>
        <w:r w:rsidR="00C94D76" w:rsidRPr="00C94D76">
          <w:rPr>
            <w:b w:val="0"/>
            <w:webHidden/>
          </w:rPr>
          <w:fldChar w:fldCharType="end"/>
        </w:r>
      </w:hyperlink>
    </w:p>
    <w:p w14:paraId="5DB1F52B" w14:textId="0617F5D8" w:rsidR="00C94D76" w:rsidRPr="00C94D76" w:rsidRDefault="007316ED">
      <w:pPr>
        <w:pStyle w:val="Verzeichnis2"/>
        <w:tabs>
          <w:tab w:val="left" w:pos="960"/>
          <w:tab w:val="right" w:leader="underscore" w:pos="9344"/>
        </w:tabs>
        <w:rPr>
          <w:rFonts w:eastAsiaTheme="minorEastAsia" w:cstheme="minorBidi"/>
          <w:b w:val="0"/>
          <w:bCs w:val="0"/>
          <w:noProof/>
        </w:rPr>
      </w:pPr>
      <w:hyperlink w:anchor="_Toc477029920" w:history="1">
        <w:r w:rsidR="00C94D76" w:rsidRPr="00C94D76">
          <w:rPr>
            <w:rStyle w:val="Hyperlink"/>
            <w:rFonts w:ascii="Arial" w:hAnsi="Arial" w:cs="Arial"/>
            <w:b w:val="0"/>
            <w:noProof/>
          </w:rPr>
          <w:t>3.1.</w:t>
        </w:r>
        <w:r w:rsidR="00C94D76" w:rsidRPr="00C94D76">
          <w:rPr>
            <w:rFonts w:eastAsiaTheme="minorEastAsia" w:cstheme="minorBidi"/>
            <w:b w:val="0"/>
            <w:bCs w:val="0"/>
            <w:noProof/>
          </w:rPr>
          <w:tab/>
        </w:r>
        <w:r w:rsidR="00C94D76" w:rsidRPr="00C94D76">
          <w:rPr>
            <w:rStyle w:val="Hyperlink"/>
            <w:rFonts w:ascii="Arial" w:hAnsi="Arial" w:cs="Arial"/>
            <w:b w:val="0"/>
            <w:noProof/>
          </w:rPr>
          <w:t>Einordnung der Medikamentenverwaltungssysteme in Kategorien</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_Toc477029920 \h </w:instrText>
        </w:r>
        <w:r w:rsidR="00C94D76" w:rsidRPr="00C94D76">
          <w:rPr>
            <w:b w:val="0"/>
            <w:noProof/>
            <w:webHidden/>
          </w:rPr>
        </w:r>
        <w:r w:rsidR="00C94D76" w:rsidRPr="00C94D76">
          <w:rPr>
            <w:b w:val="0"/>
            <w:noProof/>
            <w:webHidden/>
          </w:rPr>
          <w:fldChar w:fldCharType="separate"/>
        </w:r>
        <w:r w:rsidR="00C94D76" w:rsidRPr="00C94D76">
          <w:rPr>
            <w:b w:val="0"/>
            <w:noProof/>
            <w:webHidden/>
          </w:rPr>
          <w:t>21</w:t>
        </w:r>
        <w:r w:rsidR="00C94D76" w:rsidRPr="00C94D76">
          <w:rPr>
            <w:b w:val="0"/>
            <w:noProof/>
            <w:webHidden/>
          </w:rPr>
          <w:fldChar w:fldCharType="end"/>
        </w:r>
      </w:hyperlink>
    </w:p>
    <w:p w14:paraId="0F176917" w14:textId="36F3239B" w:rsidR="00C94D76" w:rsidRPr="00C94D76" w:rsidRDefault="007316ED">
      <w:pPr>
        <w:pStyle w:val="Verzeichnis2"/>
        <w:tabs>
          <w:tab w:val="left" w:pos="1200"/>
          <w:tab w:val="right" w:leader="underscore" w:pos="9344"/>
        </w:tabs>
        <w:rPr>
          <w:rFonts w:eastAsiaTheme="minorEastAsia" w:cstheme="minorBidi"/>
          <w:b w:val="0"/>
          <w:bCs w:val="0"/>
          <w:noProof/>
        </w:rPr>
      </w:pPr>
      <w:hyperlink w:anchor="_Toc477029921" w:history="1">
        <w:r w:rsidR="00C94D76" w:rsidRPr="00C94D76">
          <w:rPr>
            <w:rStyle w:val="Hyperlink"/>
            <w:rFonts w:ascii="Arial" w:hAnsi="Arial" w:cs="Arial"/>
            <w:b w:val="0"/>
            <w:noProof/>
          </w:rPr>
          <w:t>3.1.1.</w:t>
        </w:r>
        <w:r w:rsidR="00C94D76" w:rsidRPr="00C94D76">
          <w:rPr>
            <w:rFonts w:eastAsiaTheme="minorEastAsia" w:cstheme="minorBidi"/>
            <w:b w:val="0"/>
            <w:bCs w:val="0"/>
            <w:noProof/>
          </w:rPr>
          <w:tab/>
        </w:r>
        <w:r w:rsidR="00C94D76" w:rsidRPr="00C94D76">
          <w:rPr>
            <w:rStyle w:val="Hyperlink"/>
            <w:rFonts w:ascii="Arial" w:hAnsi="Arial" w:cs="Arial"/>
            <w:b w:val="0"/>
            <w:noProof/>
          </w:rPr>
          <w:t>Smarte Medikamentenspender</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_Toc477029921 \h </w:instrText>
        </w:r>
        <w:r w:rsidR="00C94D76" w:rsidRPr="00C94D76">
          <w:rPr>
            <w:b w:val="0"/>
            <w:noProof/>
            <w:webHidden/>
          </w:rPr>
        </w:r>
        <w:r w:rsidR="00C94D76" w:rsidRPr="00C94D76">
          <w:rPr>
            <w:b w:val="0"/>
            <w:noProof/>
            <w:webHidden/>
          </w:rPr>
          <w:fldChar w:fldCharType="separate"/>
        </w:r>
        <w:r w:rsidR="00C94D76" w:rsidRPr="00C94D76">
          <w:rPr>
            <w:b w:val="0"/>
            <w:noProof/>
            <w:webHidden/>
          </w:rPr>
          <w:t>21</w:t>
        </w:r>
        <w:r w:rsidR="00C94D76" w:rsidRPr="00C94D76">
          <w:rPr>
            <w:b w:val="0"/>
            <w:noProof/>
            <w:webHidden/>
          </w:rPr>
          <w:fldChar w:fldCharType="end"/>
        </w:r>
      </w:hyperlink>
    </w:p>
    <w:p w14:paraId="10274225" w14:textId="573091E5" w:rsidR="00C94D76" w:rsidRPr="00C94D76" w:rsidRDefault="007316ED">
      <w:pPr>
        <w:pStyle w:val="Verzeichnis2"/>
        <w:tabs>
          <w:tab w:val="left" w:pos="1200"/>
          <w:tab w:val="right" w:leader="underscore" w:pos="9344"/>
        </w:tabs>
        <w:rPr>
          <w:rFonts w:eastAsiaTheme="minorEastAsia" w:cstheme="minorBidi"/>
          <w:b w:val="0"/>
          <w:bCs w:val="0"/>
          <w:noProof/>
        </w:rPr>
      </w:pPr>
      <w:hyperlink w:anchor="_Toc477029922" w:history="1">
        <w:r w:rsidR="00C94D76" w:rsidRPr="00C94D76">
          <w:rPr>
            <w:rStyle w:val="Hyperlink"/>
            <w:rFonts w:ascii="Arial" w:hAnsi="Arial" w:cs="Arial"/>
            <w:b w:val="0"/>
            <w:noProof/>
          </w:rPr>
          <w:t>3.1.1.1.</w:t>
        </w:r>
        <w:r w:rsidR="00C94D76" w:rsidRPr="00C94D76">
          <w:rPr>
            <w:rFonts w:eastAsiaTheme="minorEastAsia" w:cstheme="minorBidi"/>
            <w:b w:val="0"/>
            <w:bCs w:val="0"/>
            <w:noProof/>
          </w:rPr>
          <w:tab/>
        </w:r>
        <w:r w:rsidR="00C94D76" w:rsidRPr="00C94D76">
          <w:rPr>
            <w:rStyle w:val="Hyperlink"/>
            <w:rFonts w:ascii="Arial" w:hAnsi="Arial" w:cs="Arial"/>
            <w:b w:val="0"/>
            <w:noProof/>
          </w:rPr>
          <w:t>Produkte auf dem Markt</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_Toc477029922 \h </w:instrText>
        </w:r>
        <w:r w:rsidR="00C94D76" w:rsidRPr="00C94D76">
          <w:rPr>
            <w:b w:val="0"/>
            <w:noProof/>
            <w:webHidden/>
          </w:rPr>
        </w:r>
        <w:r w:rsidR="00C94D76" w:rsidRPr="00C94D76">
          <w:rPr>
            <w:b w:val="0"/>
            <w:noProof/>
            <w:webHidden/>
          </w:rPr>
          <w:fldChar w:fldCharType="separate"/>
        </w:r>
        <w:r w:rsidR="00C94D76" w:rsidRPr="00C94D76">
          <w:rPr>
            <w:b w:val="0"/>
            <w:noProof/>
            <w:webHidden/>
          </w:rPr>
          <w:t>22</w:t>
        </w:r>
        <w:r w:rsidR="00C94D76" w:rsidRPr="00C94D76">
          <w:rPr>
            <w:b w:val="0"/>
            <w:noProof/>
            <w:webHidden/>
          </w:rPr>
          <w:fldChar w:fldCharType="end"/>
        </w:r>
      </w:hyperlink>
    </w:p>
    <w:p w14:paraId="4D212E0D" w14:textId="230297FD" w:rsidR="00C94D76" w:rsidRPr="00C94D76" w:rsidRDefault="007316ED">
      <w:pPr>
        <w:pStyle w:val="Verzeichnis2"/>
        <w:tabs>
          <w:tab w:val="left" w:pos="1200"/>
          <w:tab w:val="right" w:leader="underscore" w:pos="9344"/>
        </w:tabs>
        <w:rPr>
          <w:rFonts w:eastAsiaTheme="minorEastAsia" w:cstheme="minorBidi"/>
          <w:b w:val="0"/>
          <w:bCs w:val="0"/>
          <w:noProof/>
        </w:rPr>
      </w:pPr>
      <w:hyperlink w:anchor="_Toc477029923" w:history="1">
        <w:r w:rsidR="00C94D76" w:rsidRPr="00C94D76">
          <w:rPr>
            <w:rStyle w:val="Hyperlink"/>
            <w:rFonts w:ascii="Arial" w:hAnsi="Arial" w:cs="Arial"/>
            <w:b w:val="0"/>
            <w:noProof/>
          </w:rPr>
          <w:t>3.1.2.</w:t>
        </w:r>
        <w:r w:rsidR="00C94D76" w:rsidRPr="00C94D76">
          <w:rPr>
            <w:rFonts w:eastAsiaTheme="minorEastAsia" w:cstheme="minorBidi"/>
            <w:b w:val="0"/>
            <w:bCs w:val="0"/>
            <w:noProof/>
          </w:rPr>
          <w:tab/>
        </w:r>
        <w:r w:rsidR="00C94D76" w:rsidRPr="00C94D76">
          <w:rPr>
            <w:rStyle w:val="Hyperlink"/>
            <w:rFonts w:ascii="Arial" w:hAnsi="Arial" w:cs="Arial"/>
            <w:b w:val="0"/>
            <w:noProof/>
          </w:rPr>
          <w:t>Smarte Medikamentendosen</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_Toc477029923 \h </w:instrText>
        </w:r>
        <w:r w:rsidR="00C94D76" w:rsidRPr="00C94D76">
          <w:rPr>
            <w:b w:val="0"/>
            <w:noProof/>
            <w:webHidden/>
          </w:rPr>
        </w:r>
        <w:r w:rsidR="00C94D76" w:rsidRPr="00C94D76">
          <w:rPr>
            <w:b w:val="0"/>
            <w:noProof/>
            <w:webHidden/>
          </w:rPr>
          <w:fldChar w:fldCharType="separate"/>
        </w:r>
        <w:r w:rsidR="00C94D76" w:rsidRPr="00C94D76">
          <w:rPr>
            <w:b w:val="0"/>
            <w:noProof/>
            <w:webHidden/>
          </w:rPr>
          <w:t>25</w:t>
        </w:r>
        <w:r w:rsidR="00C94D76" w:rsidRPr="00C94D76">
          <w:rPr>
            <w:b w:val="0"/>
            <w:noProof/>
            <w:webHidden/>
          </w:rPr>
          <w:fldChar w:fldCharType="end"/>
        </w:r>
      </w:hyperlink>
    </w:p>
    <w:p w14:paraId="0CF093CC" w14:textId="73ABA657" w:rsidR="00C94D76" w:rsidRPr="00C94D76" w:rsidRDefault="007316ED">
      <w:pPr>
        <w:pStyle w:val="Verzeichnis2"/>
        <w:tabs>
          <w:tab w:val="left" w:pos="1200"/>
          <w:tab w:val="right" w:leader="underscore" w:pos="9344"/>
        </w:tabs>
        <w:rPr>
          <w:rFonts w:eastAsiaTheme="minorEastAsia" w:cstheme="minorBidi"/>
          <w:b w:val="0"/>
          <w:bCs w:val="0"/>
          <w:noProof/>
        </w:rPr>
      </w:pPr>
      <w:hyperlink w:anchor="_Toc477029924" w:history="1">
        <w:r w:rsidR="00C94D76" w:rsidRPr="00C94D76">
          <w:rPr>
            <w:rStyle w:val="Hyperlink"/>
            <w:rFonts w:ascii="Arial" w:hAnsi="Arial" w:cs="Arial"/>
            <w:b w:val="0"/>
            <w:noProof/>
          </w:rPr>
          <w:t>3.1.2.1.</w:t>
        </w:r>
        <w:r w:rsidR="00C94D76" w:rsidRPr="00C94D76">
          <w:rPr>
            <w:rFonts w:eastAsiaTheme="minorEastAsia" w:cstheme="minorBidi"/>
            <w:b w:val="0"/>
            <w:bCs w:val="0"/>
            <w:noProof/>
          </w:rPr>
          <w:tab/>
        </w:r>
        <w:r w:rsidR="00C94D76" w:rsidRPr="00C94D76">
          <w:rPr>
            <w:rStyle w:val="Hyperlink"/>
            <w:rFonts w:ascii="Arial" w:hAnsi="Arial" w:cs="Arial"/>
            <w:b w:val="0"/>
            <w:noProof/>
          </w:rPr>
          <w:t>Produkte auf dem Markt</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_Toc477029924 \h </w:instrText>
        </w:r>
        <w:r w:rsidR="00C94D76" w:rsidRPr="00C94D76">
          <w:rPr>
            <w:b w:val="0"/>
            <w:noProof/>
            <w:webHidden/>
          </w:rPr>
        </w:r>
        <w:r w:rsidR="00C94D76" w:rsidRPr="00C94D76">
          <w:rPr>
            <w:b w:val="0"/>
            <w:noProof/>
            <w:webHidden/>
          </w:rPr>
          <w:fldChar w:fldCharType="separate"/>
        </w:r>
        <w:r w:rsidR="00C94D76" w:rsidRPr="00C94D76">
          <w:rPr>
            <w:b w:val="0"/>
            <w:noProof/>
            <w:webHidden/>
          </w:rPr>
          <w:t>25</w:t>
        </w:r>
        <w:r w:rsidR="00C94D76" w:rsidRPr="00C94D76">
          <w:rPr>
            <w:b w:val="0"/>
            <w:noProof/>
            <w:webHidden/>
          </w:rPr>
          <w:fldChar w:fldCharType="end"/>
        </w:r>
      </w:hyperlink>
    </w:p>
    <w:p w14:paraId="0462C23E" w14:textId="2B85FE2A" w:rsidR="00C94D76" w:rsidRPr="00C94D76" w:rsidRDefault="007316ED">
      <w:pPr>
        <w:pStyle w:val="Verzeichnis2"/>
        <w:tabs>
          <w:tab w:val="left" w:pos="1200"/>
          <w:tab w:val="right" w:leader="underscore" w:pos="9344"/>
        </w:tabs>
        <w:rPr>
          <w:rFonts w:eastAsiaTheme="minorEastAsia" w:cstheme="minorBidi"/>
          <w:b w:val="0"/>
          <w:bCs w:val="0"/>
          <w:noProof/>
        </w:rPr>
      </w:pPr>
      <w:hyperlink w:anchor="_Toc477029925" w:history="1">
        <w:r w:rsidR="00C94D76" w:rsidRPr="00C94D76">
          <w:rPr>
            <w:rStyle w:val="Hyperlink"/>
            <w:rFonts w:ascii="Arial" w:hAnsi="Arial" w:cs="Arial"/>
            <w:b w:val="0"/>
            <w:noProof/>
          </w:rPr>
          <w:t>3.1.3.</w:t>
        </w:r>
        <w:r w:rsidR="00C94D76" w:rsidRPr="00C94D76">
          <w:rPr>
            <w:rFonts w:eastAsiaTheme="minorEastAsia" w:cstheme="minorBidi"/>
            <w:b w:val="0"/>
            <w:bCs w:val="0"/>
            <w:noProof/>
          </w:rPr>
          <w:tab/>
        </w:r>
        <w:r w:rsidR="00C94D76" w:rsidRPr="00C94D76">
          <w:rPr>
            <w:rStyle w:val="Hyperlink"/>
            <w:rFonts w:ascii="Arial" w:hAnsi="Arial" w:cs="Arial"/>
            <w:b w:val="0"/>
            <w:noProof/>
          </w:rPr>
          <w:t>Smarte Medikamentendosierer</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_Toc477029925 \h </w:instrText>
        </w:r>
        <w:r w:rsidR="00C94D76" w:rsidRPr="00C94D76">
          <w:rPr>
            <w:b w:val="0"/>
            <w:noProof/>
            <w:webHidden/>
          </w:rPr>
        </w:r>
        <w:r w:rsidR="00C94D76" w:rsidRPr="00C94D76">
          <w:rPr>
            <w:b w:val="0"/>
            <w:noProof/>
            <w:webHidden/>
          </w:rPr>
          <w:fldChar w:fldCharType="separate"/>
        </w:r>
        <w:r w:rsidR="00C94D76" w:rsidRPr="00C94D76">
          <w:rPr>
            <w:b w:val="0"/>
            <w:noProof/>
            <w:webHidden/>
          </w:rPr>
          <w:t>27</w:t>
        </w:r>
        <w:r w:rsidR="00C94D76" w:rsidRPr="00C94D76">
          <w:rPr>
            <w:b w:val="0"/>
            <w:noProof/>
            <w:webHidden/>
          </w:rPr>
          <w:fldChar w:fldCharType="end"/>
        </w:r>
      </w:hyperlink>
    </w:p>
    <w:p w14:paraId="5BC282CA" w14:textId="4FC609AF" w:rsidR="00C94D76" w:rsidRPr="00C94D76" w:rsidRDefault="007316ED">
      <w:pPr>
        <w:pStyle w:val="Verzeichnis2"/>
        <w:tabs>
          <w:tab w:val="left" w:pos="1200"/>
          <w:tab w:val="right" w:leader="underscore" w:pos="9344"/>
        </w:tabs>
        <w:rPr>
          <w:rFonts w:eastAsiaTheme="minorEastAsia" w:cstheme="minorBidi"/>
          <w:b w:val="0"/>
          <w:bCs w:val="0"/>
          <w:noProof/>
        </w:rPr>
      </w:pPr>
      <w:hyperlink w:anchor="_Toc477029926" w:history="1">
        <w:r w:rsidR="00C94D76" w:rsidRPr="00C94D76">
          <w:rPr>
            <w:rStyle w:val="Hyperlink"/>
            <w:rFonts w:ascii="Arial" w:hAnsi="Arial" w:cs="Arial"/>
            <w:b w:val="0"/>
            <w:noProof/>
          </w:rPr>
          <w:t>3.1.3.1.</w:t>
        </w:r>
        <w:r w:rsidR="00C94D76" w:rsidRPr="00C94D76">
          <w:rPr>
            <w:rFonts w:eastAsiaTheme="minorEastAsia" w:cstheme="minorBidi"/>
            <w:b w:val="0"/>
            <w:bCs w:val="0"/>
            <w:noProof/>
          </w:rPr>
          <w:tab/>
        </w:r>
        <w:r w:rsidR="00C94D76" w:rsidRPr="00C94D76">
          <w:rPr>
            <w:rStyle w:val="Hyperlink"/>
            <w:rFonts w:ascii="Arial" w:hAnsi="Arial" w:cs="Arial"/>
            <w:b w:val="0"/>
            <w:noProof/>
          </w:rPr>
          <w:t>Produkte auf dem Markt</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_Toc477029926 \h </w:instrText>
        </w:r>
        <w:r w:rsidR="00C94D76" w:rsidRPr="00C94D76">
          <w:rPr>
            <w:b w:val="0"/>
            <w:noProof/>
            <w:webHidden/>
          </w:rPr>
        </w:r>
        <w:r w:rsidR="00C94D76" w:rsidRPr="00C94D76">
          <w:rPr>
            <w:b w:val="0"/>
            <w:noProof/>
            <w:webHidden/>
          </w:rPr>
          <w:fldChar w:fldCharType="separate"/>
        </w:r>
        <w:r w:rsidR="00C94D76" w:rsidRPr="00C94D76">
          <w:rPr>
            <w:b w:val="0"/>
            <w:noProof/>
            <w:webHidden/>
          </w:rPr>
          <w:t>27</w:t>
        </w:r>
        <w:r w:rsidR="00C94D76" w:rsidRPr="00C94D76">
          <w:rPr>
            <w:b w:val="0"/>
            <w:noProof/>
            <w:webHidden/>
          </w:rPr>
          <w:fldChar w:fldCharType="end"/>
        </w:r>
      </w:hyperlink>
    </w:p>
    <w:p w14:paraId="5020570C" w14:textId="163A3423" w:rsidR="00C94D76" w:rsidRPr="00C94D76" w:rsidRDefault="007316ED">
      <w:pPr>
        <w:pStyle w:val="Verzeichnis2"/>
        <w:tabs>
          <w:tab w:val="left" w:pos="1200"/>
          <w:tab w:val="right" w:leader="underscore" w:pos="9344"/>
        </w:tabs>
        <w:rPr>
          <w:rFonts w:eastAsiaTheme="minorEastAsia" w:cstheme="minorBidi"/>
          <w:b w:val="0"/>
          <w:bCs w:val="0"/>
          <w:noProof/>
        </w:rPr>
      </w:pPr>
      <w:hyperlink w:anchor="_Toc477029927" w:history="1">
        <w:r w:rsidR="00C94D76" w:rsidRPr="00C94D76">
          <w:rPr>
            <w:rStyle w:val="Hyperlink"/>
            <w:rFonts w:ascii="Arial" w:hAnsi="Arial" w:cs="Arial"/>
            <w:b w:val="0"/>
            <w:noProof/>
          </w:rPr>
          <w:t>3.1.4.</w:t>
        </w:r>
        <w:r w:rsidR="00C94D76" w:rsidRPr="00C94D76">
          <w:rPr>
            <w:rFonts w:eastAsiaTheme="minorEastAsia" w:cstheme="minorBidi"/>
            <w:b w:val="0"/>
            <w:bCs w:val="0"/>
            <w:noProof/>
          </w:rPr>
          <w:tab/>
        </w:r>
        <w:r w:rsidR="00C94D76" w:rsidRPr="00C94D76">
          <w:rPr>
            <w:rStyle w:val="Hyperlink"/>
            <w:rFonts w:ascii="Arial" w:hAnsi="Arial" w:cs="Arial"/>
            <w:b w:val="0"/>
            <w:noProof/>
          </w:rPr>
          <w:t>Smarte Aufsätze</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_Toc477029927 \h </w:instrText>
        </w:r>
        <w:r w:rsidR="00C94D76" w:rsidRPr="00C94D76">
          <w:rPr>
            <w:b w:val="0"/>
            <w:noProof/>
            <w:webHidden/>
          </w:rPr>
        </w:r>
        <w:r w:rsidR="00C94D76" w:rsidRPr="00C94D76">
          <w:rPr>
            <w:b w:val="0"/>
            <w:noProof/>
            <w:webHidden/>
          </w:rPr>
          <w:fldChar w:fldCharType="separate"/>
        </w:r>
        <w:r w:rsidR="00C94D76" w:rsidRPr="00C94D76">
          <w:rPr>
            <w:b w:val="0"/>
            <w:noProof/>
            <w:webHidden/>
          </w:rPr>
          <w:t>30</w:t>
        </w:r>
        <w:r w:rsidR="00C94D76" w:rsidRPr="00C94D76">
          <w:rPr>
            <w:b w:val="0"/>
            <w:noProof/>
            <w:webHidden/>
          </w:rPr>
          <w:fldChar w:fldCharType="end"/>
        </w:r>
      </w:hyperlink>
    </w:p>
    <w:p w14:paraId="03B85522" w14:textId="660B6252" w:rsidR="00C94D76" w:rsidRPr="00C94D76" w:rsidRDefault="007316ED">
      <w:pPr>
        <w:pStyle w:val="Verzeichnis2"/>
        <w:tabs>
          <w:tab w:val="left" w:pos="1200"/>
          <w:tab w:val="right" w:leader="underscore" w:pos="9344"/>
        </w:tabs>
        <w:rPr>
          <w:rFonts w:eastAsiaTheme="minorEastAsia" w:cstheme="minorBidi"/>
          <w:b w:val="0"/>
          <w:bCs w:val="0"/>
          <w:noProof/>
        </w:rPr>
      </w:pPr>
      <w:hyperlink w:anchor="_Toc477029928" w:history="1">
        <w:r w:rsidR="00C94D76" w:rsidRPr="00C94D76">
          <w:rPr>
            <w:rStyle w:val="Hyperlink"/>
            <w:rFonts w:ascii="Arial" w:hAnsi="Arial" w:cs="Arial"/>
            <w:b w:val="0"/>
            <w:noProof/>
          </w:rPr>
          <w:t>3.1.4.1.</w:t>
        </w:r>
        <w:r w:rsidR="00C94D76" w:rsidRPr="00C94D76">
          <w:rPr>
            <w:rFonts w:eastAsiaTheme="minorEastAsia" w:cstheme="minorBidi"/>
            <w:b w:val="0"/>
            <w:bCs w:val="0"/>
            <w:noProof/>
          </w:rPr>
          <w:tab/>
        </w:r>
        <w:r w:rsidR="00C94D76" w:rsidRPr="00C94D76">
          <w:rPr>
            <w:rStyle w:val="Hyperlink"/>
            <w:rFonts w:ascii="Arial" w:hAnsi="Arial" w:cs="Arial"/>
            <w:b w:val="0"/>
            <w:noProof/>
          </w:rPr>
          <w:t>Produkte auf dem Markt</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_Toc477029928 \h </w:instrText>
        </w:r>
        <w:r w:rsidR="00C94D76" w:rsidRPr="00C94D76">
          <w:rPr>
            <w:b w:val="0"/>
            <w:noProof/>
            <w:webHidden/>
          </w:rPr>
        </w:r>
        <w:r w:rsidR="00C94D76" w:rsidRPr="00C94D76">
          <w:rPr>
            <w:b w:val="0"/>
            <w:noProof/>
            <w:webHidden/>
          </w:rPr>
          <w:fldChar w:fldCharType="separate"/>
        </w:r>
        <w:r w:rsidR="00C94D76" w:rsidRPr="00C94D76">
          <w:rPr>
            <w:b w:val="0"/>
            <w:noProof/>
            <w:webHidden/>
          </w:rPr>
          <w:t>31</w:t>
        </w:r>
        <w:r w:rsidR="00C94D76" w:rsidRPr="00C94D76">
          <w:rPr>
            <w:b w:val="0"/>
            <w:noProof/>
            <w:webHidden/>
          </w:rPr>
          <w:fldChar w:fldCharType="end"/>
        </w:r>
      </w:hyperlink>
    </w:p>
    <w:p w14:paraId="51A6B0CC" w14:textId="252765FF" w:rsidR="00C94D76" w:rsidRPr="00C94D76" w:rsidRDefault="007316ED">
      <w:pPr>
        <w:pStyle w:val="Verzeichnis2"/>
        <w:tabs>
          <w:tab w:val="left" w:pos="960"/>
          <w:tab w:val="right" w:leader="underscore" w:pos="9344"/>
        </w:tabs>
        <w:rPr>
          <w:rFonts w:eastAsiaTheme="minorEastAsia" w:cstheme="minorBidi"/>
          <w:b w:val="0"/>
          <w:bCs w:val="0"/>
          <w:noProof/>
        </w:rPr>
      </w:pPr>
      <w:hyperlink w:anchor="_Toc477029929" w:history="1">
        <w:r w:rsidR="00C94D76" w:rsidRPr="00C94D76">
          <w:rPr>
            <w:rStyle w:val="Hyperlink"/>
            <w:rFonts w:ascii="Arial" w:hAnsi="Arial" w:cs="Arial"/>
            <w:b w:val="0"/>
            <w:noProof/>
          </w:rPr>
          <w:t>3.2.</w:t>
        </w:r>
        <w:r w:rsidR="00C94D76" w:rsidRPr="00C94D76">
          <w:rPr>
            <w:rFonts w:eastAsiaTheme="minorEastAsia" w:cstheme="minorBidi"/>
            <w:b w:val="0"/>
            <w:bCs w:val="0"/>
            <w:noProof/>
          </w:rPr>
          <w:tab/>
        </w:r>
        <w:r w:rsidR="00C94D76" w:rsidRPr="00C94D76">
          <w:rPr>
            <w:rStyle w:val="Hyperlink"/>
            <w:rFonts w:ascii="Arial" w:hAnsi="Arial" w:cs="Arial"/>
            <w:b w:val="0"/>
            <w:noProof/>
          </w:rPr>
          <w:t>Bewertung der Kategorien nach Einsatzpotenzial</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_Toc477029929 \h </w:instrText>
        </w:r>
        <w:r w:rsidR="00C94D76" w:rsidRPr="00C94D76">
          <w:rPr>
            <w:b w:val="0"/>
            <w:noProof/>
            <w:webHidden/>
          </w:rPr>
        </w:r>
        <w:r w:rsidR="00C94D76" w:rsidRPr="00C94D76">
          <w:rPr>
            <w:b w:val="0"/>
            <w:noProof/>
            <w:webHidden/>
          </w:rPr>
          <w:fldChar w:fldCharType="separate"/>
        </w:r>
        <w:r w:rsidR="00C94D76" w:rsidRPr="00C94D76">
          <w:rPr>
            <w:b w:val="0"/>
            <w:noProof/>
            <w:webHidden/>
          </w:rPr>
          <w:t>32</w:t>
        </w:r>
        <w:r w:rsidR="00C94D76" w:rsidRPr="00C94D76">
          <w:rPr>
            <w:b w:val="0"/>
            <w:noProof/>
            <w:webHidden/>
          </w:rPr>
          <w:fldChar w:fldCharType="end"/>
        </w:r>
      </w:hyperlink>
    </w:p>
    <w:p w14:paraId="02D96BD6" w14:textId="3B05EB54" w:rsidR="00C94D76" w:rsidRPr="00C94D76" w:rsidRDefault="007316ED">
      <w:pPr>
        <w:pStyle w:val="Verzeichnis1"/>
        <w:rPr>
          <w:rFonts w:asciiTheme="minorHAnsi" w:eastAsiaTheme="minorEastAsia" w:hAnsiTheme="minorHAnsi" w:cstheme="minorBidi"/>
          <w:b w:val="0"/>
          <w:bCs w:val="0"/>
          <w:i w:val="0"/>
          <w:iCs w:val="0"/>
        </w:rPr>
      </w:pPr>
      <w:hyperlink w:anchor="_Toc477029930" w:history="1">
        <w:r w:rsidR="00C94D76" w:rsidRPr="00C94D76">
          <w:rPr>
            <w:rStyle w:val="Hyperlink"/>
            <w:b w:val="0"/>
          </w:rPr>
          <w:t>4.</w:t>
        </w:r>
        <w:r w:rsidR="00C94D76" w:rsidRPr="00C94D76">
          <w:rPr>
            <w:rFonts w:asciiTheme="minorHAnsi" w:eastAsiaTheme="minorEastAsia" w:hAnsiTheme="minorHAnsi" w:cstheme="minorBidi"/>
            <w:b w:val="0"/>
            <w:bCs w:val="0"/>
            <w:i w:val="0"/>
            <w:iCs w:val="0"/>
          </w:rPr>
          <w:tab/>
        </w:r>
        <w:r w:rsidR="00C94D76" w:rsidRPr="00C94D76">
          <w:rPr>
            <w:rStyle w:val="Hyperlink"/>
            <w:b w:val="0"/>
          </w:rPr>
          <w:t>Konzeption und Entwicklung des smarten Medikamentenverwaltungssystems</w:t>
        </w:r>
        <w:r w:rsidR="00C94D76" w:rsidRPr="00C94D76">
          <w:rPr>
            <w:b w:val="0"/>
            <w:webHidden/>
          </w:rPr>
          <w:tab/>
        </w:r>
        <w:r w:rsidR="00C94D76" w:rsidRPr="00C94D76">
          <w:rPr>
            <w:b w:val="0"/>
            <w:webHidden/>
          </w:rPr>
          <w:fldChar w:fldCharType="begin"/>
        </w:r>
        <w:r w:rsidR="00C94D76" w:rsidRPr="00C94D76">
          <w:rPr>
            <w:b w:val="0"/>
            <w:webHidden/>
          </w:rPr>
          <w:instrText xml:space="preserve"> PAGEREF _Toc477029930 \h </w:instrText>
        </w:r>
        <w:r w:rsidR="00C94D76" w:rsidRPr="00C94D76">
          <w:rPr>
            <w:b w:val="0"/>
            <w:webHidden/>
          </w:rPr>
        </w:r>
        <w:r w:rsidR="00C94D76" w:rsidRPr="00C94D76">
          <w:rPr>
            <w:b w:val="0"/>
            <w:webHidden/>
          </w:rPr>
          <w:fldChar w:fldCharType="separate"/>
        </w:r>
        <w:r w:rsidR="00C94D76" w:rsidRPr="00C94D76">
          <w:rPr>
            <w:b w:val="0"/>
            <w:webHidden/>
          </w:rPr>
          <w:t>34</w:t>
        </w:r>
        <w:r w:rsidR="00C94D76" w:rsidRPr="00C94D76">
          <w:rPr>
            <w:b w:val="0"/>
            <w:webHidden/>
          </w:rPr>
          <w:fldChar w:fldCharType="end"/>
        </w:r>
      </w:hyperlink>
    </w:p>
    <w:p w14:paraId="6A0AAF88" w14:textId="0BE6E3B0" w:rsidR="00C94D76" w:rsidRPr="00C94D76" w:rsidRDefault="007316ED">
      <w:pPr>
        <w:pStyle w:val="Verzeichnis2"/>
        <w:tabs>
          <w:tab w:val="left" w:pos="960"/>
          <w:tab w:val="right" w:leader="underscore" w:pos="9344"/>
        </w:tabs>
        <w:rPr>
          <w:rFonts w:eastAsiaTheme="minorEastAsia" w:cstheme="minorBidi"/>
          <w:b w:val="0"/>
          <w:bCs w:val="0"/>
          <w:noProof/>
        </w:rPr>
      </w:pPr>
      <w:hyperlink w:anchor="_Toc477029931" w:history="1">
        <w:r w:rsidR="00C94D76" w:rsidRPr="00C94D76">
          <w:rPr>
            <w:rStyle w:val="Hyperlink"/>
            <w:rFonts w:ascii="Arial" w:hAnsi="Arial" w:cs="Arial"/>
            <w:b w:val="0"/>
            <w:noProof/>
          </w:rPr>
          <w:t>4.1.</w:t>
        </w:r>
        <w:r w:rsidR="00C94D76" w:rsidRPr="00C94D76">
          <w:rPr>
            <w:rFonts w:eastAsiaTheme="minorEastAsia" w:cstheme="minorBidi"/>
            <w:b w:val="0"/>
            <w:bCs w:val="0"/>
            <w:noProof/>
          </w:rPr>
          <w:tab/>
        </w:r>
        <w:r w:rsidR="00C94D76" w:rsidRPr="00C94D76">
          <w:rPr>
            <w:rStyle w:val="Hyperlink"/>
            <w:rFonts w:ascii="Arial" w:hAnsi="Arial" w:cs="Arial"/>
            <w:b w:val="0"/>
            <w:noProof/>
          </w:rPr>
          <w:t>Analysephase</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_Toc477029931 \h </w:instrText>
        </w:r>
        <w:r w:rsidR="00C94D76" w:rsidRPr="00C94D76">
          <w:rPr>
            <w:b w:val="0"/>
            <w:noProof/>
            <w:webHidden/>
          </w:rPr>
        </w:r>
        <w:r w:rsidR="00C94D76" w:rsidRPr="00C94D76">
          <w:rPr>
            <w:b w:val="0"/>
            <w:noProof/>
            <w:webHidden/>
          </w:rPr>
          <w:fldChar w:fldCharType="separate"/>
        </w:r>
        <w:r w:rsidR="00C94D76" w:rsidRPr="00C94D76">
          <w:rPr>
            <w:b w:val="0"/>
            <w:noProof/>
            <w:webHidden/>
          </w:rPr>
          <w:t>37</w:t>
        </w:r>
        <w:r w:rsidR="00C94D76" w:rsidRPr="00C94D76">
          <w:rPr>
            <w:b w:val="0"/>
            <w:noProof/>
            <w:webHidden/>
          </w:rPr>
          <w:fldChar w:fldCharType="end"/>
        </w:r>
      </w:hyperlink>
    </w:p>
    <w:p w14:paraId="36FCD67E" w14:textId="14075319" w:rsidR="00C94D76" w:rsidRPr="00C94D76" w:rsidRDefault="007316ED">
      <w:pPr>
        <w:pStyle w:val="Verzeichnis2"/>
        <w:tabs>
          <w:tab w:val="left" w:pos="1200"/>
          <w:tab w:val="right" w:leader="underscore" w:pos="9344"/>
        </w:tabs>
        <w:rPr>
          <w:rFonts w:eastAsiaTheme="minorEastAsia" w:cstheme="minorBidi"/>
          <w:b w:val="0"/>
          <w:bCs w:val="0"/>
          <w:noProof/>
        </w:rPr>
      </w:pPr>
      <w:hyperlink w:anchor="_Toc477029932" w:history="1">
        <w:r w:rsidR="00C94D76" w:rsidRPr="00C94D76">
          <w:rPr>
            <w:rStyle w:val="Hyperlink"/>
            <w:rFonts w:ascii="Arial" w:hAnsi="Arial" w:cs="Arial"/>
            <w:b w:val="0"/>
            <w:noProof/>
          </w:rPr>
          <w:t>4.1.1.</w:t>
        </w:r>
        <w:r w:rsidR="00C94D76" w:rsidRPr="00C94D76">
          <w:rPr>
            <w:rFonts w:eastAsiaTheme="minorEastAsia" w:cstheme="minorBidi"/>
            <w:b w:val="0"/>
            <w:bCs w:val="0"/>
            <w:noProof/>
          </w:rPr>
          <w:tab/>
        </w:r>
        <w:r w:rsidR="00C94D76" w:rsidRPr="00C94D76">
          <w:rPr>
            <w:rStyle w:val="Hyperlink"/>
            <w:rFonts w:ascii="Arial" w:hAnsi="Arial" w:cs="Arial"/>
            <w:b w:val="0"/>
            <w:noProof/>
          </w:rPr>
          <w:t>Vorbereitung der Anforderungsanalyse</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_Toc477029932 \h </w:instrText>
        </w:r>
        <w:r w:rsidR="00C94D76" w:rsidRPr="00C94D76">
          <w:rPr>
            <w:b w:val="0"/>
            <w:noProof/>
            <w:webHidden/>
          </w:rPr>
        </w:r>
        <w:r w:rsidR="00C94D76" w:rsidRPr="00C94D76">
          <w:rPr>
            <w:b w:val="0"/>
            <w:noProof/>
            <w:webHidden/>
          </w:rPr>
          <w:fldChar w:fldCharType="separate"/>
        </w:r>
        <w:r w:rsidR="00C94D76" w:rsidRPr="00C94D76">
          <w:rPr>
            <w:b w:val="0"/>
            <w:noProof/>
            <w:webHidden/>
          </w:rPr>
          <w:t>37</w:t>
        </w:r>
        <w:r w:rsidR="00C94D76" w:rsidRPr="00C94D76">
          <w:rPr>
            <w:b w:val="0"/>
            <w:noProof/>
            <w:webHidden/>
          </w:rPr>
          <w:fldChar w:fldCharType="end"/>
        </w:r>
      </w:hyperlink>
    </w:p>
    <w:p w14:paraId="1CBD6157" w14:textId="0B667FFA" w:rsidR="00C94D76" w:rsidRPr="00C94D76" w:rsidRDefault="007316ED">
      <w:pPr>
        <w:pStyle w:val="Verzeichnis2"/>
        <w:tabs>
          <w:tab w:val="left" w:pos="1200"/>
          <w:tab w:val="right" w:leader="underscore" w:pos="9344"/>
        </w:tabs>
        <w:rPr>
          <w:rFonts w:eastAsiaTheme="minorEastAsia" w:cstheme="minorBidi"/>
          <w:b w:val="0"/>
          <w:bCs w:val="0"/>
          <w:noProof/>
        </w:rPr>
      </w:pPr>
      <w:hyperlink w:anchor="_Toc477029933" w:history="1">
        <w:r w:rsidR="00C94D76" w:rsidRPr="00C94D76">
          <w:rPr>
            <w:rStyle w:val="Hyperlink"/>
            <w:rFonts w:ascii="Arial" w:hAnsi="Arial" w:cs="Arial"/>
            <w:b w:val="0"/>
            <w:noProof/>
          </w:rPr>
          <w:t>4.1.2.</w:t>
        </w:r>
        <w:r w:rsidR="00C94D76" w:rsidRPr="00C94D76">
          <w:rPr>
            <w:rFonts w:eastAsiaTheme="minorEastAsia" w:cstheme="minorBidi"/>
            <w:b w:val="0"/>
            <w:bCs w:val="0"/>
            <w:noProof/>
          </w:rPr>
          <w:tab/>
        </w:r>
        <w:r w:rsidR="00C94D76" w:rsidRPr="00C94D76">
          <w:rPr>
            <w:rStyle w:val="Hyperlink"/>
            <w:rFonts w:ascii="Arial" w:hAnsi="Arial" w:cs="Arial"/>
            <w:b w:val="0"/>
            <w:noProof/>
          </w:rPr>
          <w:t>Durchführung der Anforderungsanalyse</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_Toc477029933 \h </w:instrText>
        </w:r>
        <w:r w:rsidR="00C94D76" w:rsidRPr="00C94D76">
          <w:rPr>
            <w:b w:val="0"/>
            <w:noProof/>
            <w:webHidden/>
          </w:rPr>
        </w:r>
        <w:r w:rsidR="00C94D76" w:rsidRPr="00C94D76">
          <w:rPr>
            <w:b w:val="0"/>
            <w:noProof/>
            <w:webHidden/>
          </w:rPr>
          <w:fldChar w:fldCharType="separate"/>
        </w:r>
        <w:r w:rsidR="00C94D76" w:rsidRPr="00C94D76">
          <w:rPr>
            <w:b w:val="0"/>
            <w:noProof/>
            <w:webHidden/>
          </w:rPr>
          <w:t>37</w:t>
        </w:r>
        <w:r w:rsidR="00C94D76" w:rsidRPr="00C94D76">
          <w:rPr>
            <w:b w:val="0"/>
            <w:noProof/>
            <w:webHidden/>
          </w:rPr>
          <w:fldChar w:fldCharType="end"/>
        </w:r>
      </w:hyperlink>
    </w:p>
    <w:p w14:paraId="284BF79C" w14:textId="3ADA4BDA" w:rsidR="00C94D76" w:rsidRPr="00C94D76" w:rsidRDefault="007316ED">
      <w:pPr>
        <w:pStyle w:val="Verzeichnis2"/>
        <w:tabs>
          <w:tab w:val="left" w:pos="1200"/>
          <w:tab w:val="right" w:leader="underscore" w:pos="9344"/>
        </w:tabs>
        <w:rPr>
          <w:rFonts w:eastAsiaTheme="minorEastAsia" w:cstheme="minorBidi"/>
          <w:b w:val="0"/>
          <w:bCs w:val="0"/>
          <w:noProof/>
        </w:rPr>
      </w:pPr>
      <w:hyperlink w:anchor="_Toc477029934" w:history="1">
        <w:r w:rsidR="00C94D76" w:rsidRPr="00C94D76">
          <w:rPr>
            <w:rStyle w:val="Hyperlink"/>
            <w:rFonts w:ascii="Arial" w:hAnsi="Arial" w:cs="Arial"/>
            <w:b w:val="0"/>
            <w:noProof/>
          </w:rPr>
          <w:t>4.1.3.</w:t>
        </w:r>
        <w:r w:rsidR="00C94D76" w:rsidRPr="00C94D76">
          <w:rPr>
            <w:rFonts w:eastAsiaTheme="minorEastAsia" w:cstheme="minorBidi"/>
            <w:b w:val="0"/>
            <w:bCs w:val="0"/>
            <w:noProof/>
          </w:rPr>
          <w:tab/>
        </w:r>
        <w:r w:rsidR="00C94D76" w:rsidRPr="00C94D76">
          <w:rPr>
            <w:rStyle w:val="Hyperlink"/>
            <w:rFonts w:ascii="Arial" w:hAnsi="Arial" w:cs="Arial"/>
            <w:b w:val="0"/>
            <w:noProof/>
          </w:rPr>
          <w:t>Auswertung der Anforderungsanalyse</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_Toc477029934 \h </w:instrText>
        </w:r>
        <w:r w:rsidR="00C94D76" w:rsidRPr="00C94D76">
          <w:rPr>
            <w:b w:val="0"/>
            <w:noProof/>
            <w:webHidden/>
          </w:rPr>
        </w:r>
        <w:r w:rsidR="00C94D76" w:rsidRPr="00C94D76">
          <w:rPr>
            <w:b w:val="0"/>
            <w:noProof/>
            <w:webHidden/>
          </w:rPr>
          <w:fldChar w:fldCharType="separate"/>
        </w:r>
        <w:r w:rsidR="00C94D76" w:rsidRPr="00C94D76">
          <w:rPr>
            <w:b w:val="0"/>
            <w:noProof/>
            <w:webHidden/>
          </w:rPr>
          <w:t>38</w:t>
        </w:r>
        <w:r w:rsidR="00C94D76" w:rsidRPr="00C94D76">
          <w:rPr>
            <w:b w:val="0"/>
            <w:noProof/>
            <w:webHidden/>
          </w:rPr>
          <w:fldChar w:fldCharType="end"/>
        </w:r>
      </w:hyperlink>
    </w:p>
    <w:p w14:paraId="0566ED93" w14:textId="7FF28F1B" w:rsidR="00C94D76" w:rsidRPr="00C94D76" w:rsidRDefault="007316ED">
      <w:pPr>
        <w:pStyle w:val="Verzeichnis2"/>
        <w:tabs>
          <w:tab w:val="left" w:pos="960"/>
          <w:tab w:val="right" w:leader="underscore" w:pos="9344"/>
        </w:tabs>
        <w:rPr>
          <w:rFonts w:eastAsiaTheme="minorEastAsia" w:cstheme="minorBidi"/>
          <w:b w:val="0"/>
          <w:bCs w:val="0"/>
          <w:noProof/>
        </w:rPr>
      </w:pPr>
      <w:hyperlink w:anchor="_Toc477029935" w:history="1">
        <w:r w:rsidR="00C94D76" w:rsidRPr="00C94D76">
          <w:rPr>
            <w:rStyle w:val="Hyperlink"/>
            <w:rFonts w:ascii="Arial" w:hAnsi="Arial" w:cs="Arial"/>
            <w:b w:val="0"/>
            <w:noProof/>
          </w:rPr>
          <w:t>4.2.</w:t>
        </w:r>
        <w:r w:rsidR="00C94D76" w:rsidRPr="00C94D76">
          <w:rPr>
            <w:rFonts w:eastAsiaTheme="minorEastAsia" w:cstheme="minorBidi"/>
            <w:b w:val="0"/>
            <w:bCs w:val="0"/>
            <w:noProof/>
          </w:rPr>
          <w:tab/>
        </w:r>
        <w:r w:rsidR="00C94D76" w:rsidRPr="00C94D76">
          <w:rPr>
            <w:rStyle w:val="Hyperlink"/>
            <w:rFonts w:ascii="Arial" w:hAnsi="Arial" w:cs="Arial"/>
            <w:b w:val="0"/>
            <w:noProof/>
          </w:rPr>
          <w:t>Konzeptionsphase</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_Toc477029935 \h </w:instrText>
        </w:r>
        <w:r w:rsidR="00C94D76" w:rsidRPr="00C94D76">
          <w:rPr>
            <w:b w:val="0"/>
            <w:noProof/>
            <w:webHidden/>
          </w:rPr>
        </w:r>
        <w:r w:rsidR="00C94D76" w:rsidRPr="00C94D76">
          <w:rPr>
            <w:b w:val="0"/>
            <w:noProof/>
            <w:webHidden/>
          </w:rPr>
          <w:fldChar w:fldCharType="separate"/>
        </w:r>
        <w:r w:rsidR="00C94D76" w:rsidRPr="00C94D76">
          <w:rPr>
            <w:b w:val="0"/>
            <w:noProof/>
            <w:webHidden/>
          </w:rPr>
          <w:t>39</w:t>
        </w:r>
        <w:r w:rsidR="00C94D76" w:rsidRPr="00C94D76">
          <w:rPr>
            <w:b w:val="0"/>
            <w:noProof/>
            <w:webHidden/>
          </w:rPr>
          <w:fldChar w:fldCharType="end"/>
        </w:r>
      </w:hyperlink>
    </w:p>
    <w:p w14:paraId="58B4C1F8" w14:textId="23D166A5" w:rsidR="00C94D76" w:rsidRPr="00C94D76" w:rsidRDefault="007316ED">
      <w:pPr>
        <w:pStyle w:val="Verzeichnis2"/>
        <w:tabs>
          <w:tab w:val="left" w:pos="1200"/>
          <w:tab w:val="right" w:leader="underscore" w:pos="9344"/>
        </w:tabs>
        <w:rPr>
          <w:rFonts w:eastAsiaTheme="minorEastAsia" w:cstheme="minorBidi"/>
          <w:b w:val="0"/>
          <w:bCs w:val="0"/>
          <w:noProof/>
        </w:rPr>
      </w:pPr>
      <w:hyperlink w:anchor="_Toc477029936" w:history="1">
        <w:r w:rsidR="00C94D76" w:rsidRPr="00C94D76">
          <w:rPr>
            <w:rStyle w:val="Hyperlink"/>
            <w:rFonts w:ascii="Arial" w:hAnsi="Arial" w:cs="Arial"/>
            <w:b w:val="0"/>
            <w:noProof/>
          </w:rPr>
          <w:t>4.2.1.</w:t>
        </w:r>
        <w:r w:rsidR="00C94D76" w:rsidRPr="00C94D76">
          <w:rPr>
            <w:rFonts w:eastAsiaTheme="minorEastAsia" w:cstheme="minorBidi"/>
            <w:b w:val="0"/>
            <w:bCs w:val="0"/>
            <w:noProof/>
          </w:rPr>
          <w:tab/>
        </w:r>
        <w:r w:rsidR="00C94D76" w:rsidRPr="00C94D76">
          <w:rPr>
            <w:rStyle w:val="Hyperlink"/>
            <w:rFonts w:ascii="Arial" w:hAnsi="Arial" w:cs="Arial"/>
            <w:b w:val="0"/>
            <w:noProof/>
          </w:rPr>
          <w:t>Konzept 1: Smarter Medikamentenspender</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_Toc477029936 \h </w:instrText>
        </w:r>
        <w:r w:rsidR="00C94D76" w:rsidRPr="00C94D76">
          <w:rPr>
            <w:b w:val="0"/>
            <w:noProof/>
            <w:webHidden/>
          </w:rPr>
        </w:r>
        <w:r w:rsidR="00C94D76" w:rsidRPr="00C94D76">
          <w:rPr>
            <w:b w:val="0"/>
            <w:noProof/>
            <w:webHidden/>
          </w:rPr>
          <w:fldChar w:fldCharType="separate"/>
        </w:r>
        <w:r w:rsidR="00C94D76" w:rsidRPr="00C94D76">
          <w:rPr>
            <w:b w:val="0"/>
            <w:noProof/>
            <w:webHidden/>
          </w:rPr>
          <w:t>39</w:t>
        </w:r>
        <w:r w:rsidR="00C94D76" w:rsidRPr="00C94D76">
          <w:rPr>
            <w:b w:val="0"/>
            <w:noProof/>
            <w:webHidden/>
          </w:rPr>
          <w:fldChar w:fldCharType="end"/>
        </w:r>
      </w:hyperlink>
    </w:p>
    <w:p w14:paraId="29822F52" w14:textId="49F87CC3" w:rsidR="00C94D76" w:rsidRPr="00C94D76" w:rsidRDefault="007316ED">
      <w:pPr>
        <w:pStyle w:val="Verzeichnis2"/>
        <w:tabs>
          <w:tab w:val="left" w:pos="1200"/>
          <w:tab w:val="right" w:leader="underscore" w:pos="9344"/>
        </w:tabs>
        <w:rPr>
          <w:rFonts w:eastAsiaTheme="minorEastAsia" w:cstheme="minorBidi"/>
          <w:b w:val="0"/>
          <w:bCs w:val="0"/>
          <w:noProof/>
        </w:rPr>
      </w:pPr>
      <w:hyperlink w:anchor="_Toc477029937" w:history="1">
        <w:r w:rsidR="00C94D76" w:rsidRPr="00C94D76">
          <w:rPr>
            <w:rStyle w:val="Hyperlink"/>
            <w:rFonts w:ascii="Arial" w:hAnsi="Arial" w:cs="Arial"/>
            <w:b w:val="0"/>
            <w:noProof/>
          </w:rPr>
          <w:t>4.2.2.</w:t>
        </w:r>
        <w:r w:rsidR="00C94D76" w:rsidRPr="00C94D76">
          <w:rPr>
            <w:rFonts w:eastAsiaTheme="minorEastAsia" w:cstheme="minorBidi"/>
            <w:b w:val="0"/>
            <w:bCs w:val="0"/>
            <w:noProof/>
          </w:rPr>
          <w:tab/>
        </w:r>
        <w:r w:rsidR="00C94D76" w:rsidRPr="00C94D76">
          <w:rPr>
            <w:rStyle w:val="Hyperlink"/>
            <w:rFonts w:ascii="Arial" w:hAnsi="Arial" w:cs="Arial"/>
            <w:b w:val="0"/>
            <w:noProof/>
          </w:rPr>
          <w:t>Konzept 2: Smarter Medikamentendosierer</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_Toc477029937 \h </w:instrText>
        </w:r>
        <w:r w:rsidR="00C94D76" w:rsidRPr="00C94D76">
          <w:rPr>
            <w:b w:val="0"/>
            <w:noProof/>
            <w:webHidden/>
          </w:rPr>
        </w:r>
        <w:r w:rsidR="00C94D76" w:rsidRPr="00C94D76">
          <w:rPr>
            <w:b w:val="0"/>
            <w:noProof/>
            <w:webHidden/>
          </w:rPr>
          <w:fldChar w:fldCharType="separate"/>
        </w:r>
        <w:r w:rsidR="00C94D76" w:rsidRPr="00C94D76">
          <w:rPr>
            <w:b w:val="0"/>
            <w:noProof/>
            <w:webHidden/>
          </w:rPr>
          <w:t>41</w:t>
        </w:r>
        <w:r w:rsidR="00C94D76" w:rsidRPr="00C94D76">
          <w:rPr>
            <w:b w:val="0"/>
            <w:noProof/>
            <w:webHidden/>
          </w:rPr>
          <w:fldChar w:fldCharType="end"/>
        </w:r>
      </w:hyperlink>
    </w:p>
    <w:p w14:paraId="025E29AB" w14:textId="72CDEB93" w:rsidR="00C94D76" w:rsidRPr="00C94D76" w:rsidRDefault="007316ED">
      <w:pPr>
        <w:pStyle w:val="Verzeichnis2"/>
        <w:tabs>
          <w:tab w:val="left" w:pos="1200"/>
          <w:tab w:val="right" w:leader="underscore" w:pos="9344"/>
        </w:tabs>
        <w:rPr>
          <w:rFonts w:eastAsiaTheme="minorEastAsia" w:cstheme="minorBidi"/>
          <w:b w:val="0"/>
          <w:bCs w:val="0"/>
          <w:noProof/>
        </w:rPr>
      </w:pPr>
      <w:hyperlink w:anchor="_Toc477029938" w:history="1">
        <w:r w:rsidR="00C94D76" w:rsidRPr="00C94D76">
          <w:rPr>
            <w:rStyle w:val="Hyperlink"/>
            <w:rFonts w:ascii="Arial" w:hAnsi="Arial" w:cs="Arial"/>
            <w:b w:val="0"/>
            <w:noProof/>
          </w:rPr>
          <w:t>4.2.3.</w:t>
        </w:r>
        <w:r w:rsidR="00C94D76" w:rsidRPr="00C94D76">
          <w:rPr>
            <w:rFonts w:eastAsiaTheme="minorEastAsia" w:cstheme="minorBidi"/>
            <w:b w:val="0"/>
            <w:bCs w:val="0"/>
            <w:noProof/>
          </w:rPr>
          <w:tab/>
        </w:r>
        <w:r w:rsidR="00C94D76" w:rsidRPr="00C94D76">
          <w:rPr>
            <w:rStyle w:val="Hyperlink"/>
            <w:rFonts w:ascii="Arial" w:hAnsi="Arial" w:cs="Arial"/>
            <w:b w:val="0"/>
            <w:noProof/>
          </w:rPr>
          <w:t>Bewertung und Auswahl der Konzepte</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_Toc477029938 \h </w:instrText>
        </w:r>
        <w:r w:rsidR="00C94D76" w:rsidRPr="00C94D76">
          <w:rPr>
            <w:b w:val="0"/>
            <w:noProof/>
            <w:webHidden/>
          </w:rPr>
        </w:r>
        <w:r w:rsidR="00C94D76" w:rsidRPr="00C94D76">
          <w:rPr>
            <w:b w:val="0"/>
            <w:noProof/>
            <w:webHidden/>
          </w:rPr>
          <w:fldChar w:fldCharType="separate"/>
        </w:r>
        <w:r w:rsidR="00C94D76" w:rsidRPr="00C94D76">
          <w:rPr>
            <w:b w:val="0"/>
            <w:noProof/>
            <w:webHidden/>
          </w:rPr>
          <w:t>42</w:t>
        </w:r>
        <w:r w:rsidR="00C94D76" w:rsidRPr="00C94D76">
          <w:rPr>
            <w:b w:val="0"/>
            <w:noProof/>
            <w:webHidden/>
          </w:rPr>
          <w:fldChar w:fldCharType="end"/>
        </w:r>
      </w:hyperlink>
    </w:p>
    <w:p w14:paraId="71714688" w14:textId="6192A0D9" w:rsidR="00C94D76" w:rsidRPr="00C94D76" w:rsidRDefault="007316ED">
      <w:pPr>
        <w:pStyle w:val="Verzeichnis2"/>
        <w:tabs>
          <w:tab w:val="left" w:pos="960"/>
          <w:tab w:val="right" w:leader="underscore" w:pos="9344"/>
        </w:tabs>
        <w:rPr>
          <w:rFonts w:eastAsiaTheme="minorEastAsia" w:cstheme="minorBidi"/>
          <w:b w:val="0"/>
          <w:bCs w:val="0"/>
          <w:noProof/>
        </w:rPr>
      </w:pPr>
      <w:hyperlink w:anchor="_Toc477029939" w:history="1">
        <w:r w:rsidR="00C94D76" w:rsidRPr="00C94D76">
          <w:rPr>
            <w:rStyle w:val="Hyperlink"/>
            <w:rFonts w:ascii="Arial" w:hAnsi="Arial" w:cs="Arial"/>
            <w:b w:val="0"/>
            <w:noProof/>
          </w:rPr>
          <w:t>4.3.</w:t>
        </w:r>
        <w:r w:rsidR="00C94D76" w:rsidRPr="00C94D76">
          <w:rPr>
            <w:rFonts w:eastAsiaTheme="minorEastAsia" w:cstheme="minorBidi"/>
            <w:b w:val="0"/>
            <w:bCs w:val="0"/>
            <w:noProof/>
          </w:rPr>
          <w:tab/>
        </w:r>
        <w:r w:rsidR="00C94D76" w:rsidRPr="00C94D76">
          <w:rPr>
            <w:rStyle w:val="Hyperlink"/>
            <w:rFonts w:ascii="Arial" w:hAnsi="Arial" w:cs="Arial"/>
            <w:b w:val="0"/>
            <w:noProof/>
          </w:rPr>
          <w:t>Entwicklung der Hardware</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_Toc477029939 \h </w:instrText>
        </w:r>
        <w:r w:rsidR="00C94D76" w:rsidRPr="00C94D76">
          <w:rPr>
            <w:b w:val="0"/>
            <w:noProof/>
            <w:webHidden/>
          </w:rPr>
        </w:r>
        <w:r w:rsidR="00C94D76" w:rsidRPr="00C94D76">
          <w:rPr>
            <w:b w:val="0"/>
            <w:noProof/>
            <w:webHidden/>
          </w:rPr>
          <w:fldChar w:fldCharType="separate"/>
        </w:r>
        <w:r w:rsidR="00C94D76" w:rsidRPr="00C94D76">
          <w:rPr>
            <w:b w:val="0"/>
            <w:noProof/>
            <w:webHidden/>
          </w:rPr>
          <w:t>45</w:t>
        </w:r>
        <w:r w:rsidR="00C94D76" w:rsidRPr="00C94D76">
          <w:rPr>
            <w:b w:val="0"/>
            <w:noProof/>
            <w:webHidden/>
          </w:rPr>
          <w:fldChar w:fldCharType="end"/>
        </w:r>
      </w:hyperlink>
    </w:p>
    <w:p w14:paraId="21ABBF34" w14:textId="63B32FB0" w:rsidR="00C94D76" w:rsidRPr="00C94D76" w:rsidRDefault="007316ED">
      <w:pPr>
        <w:pStyle w:val="Verzeichnis2"/>
        <w:tabs>
          <w:tab w:val="left" w:pos="1200"/>
          <w:tab w:val="right" w:leader="underscore" w:pos="9344"/>
        </w:tabs>
        <w:rPr>
          <w:rFonts w:eastAsiaTheme="minorEastAsia" w:cstheme="minorBidi"/>
          <w:b w:val="0"/>
          <w:bCs w:val="0"/>
          <w:noProof/>
        </w:rPr>
      </w:pPr>
      <w:hyperlink w:anchor="_Toc477029940" w:history="1">
        <w:r w:rsidR="00C94D76" w:rsidRPr="00C94D76">
          <w:rPr>
            <w:rStyle w:val="Hyperlink"/>
            <w:rFonts w:ascii="Arial" w:hAnsi="Arial" w:cs="Arial"/>
            <w:b w:val="0"/>
            <w:noProof/>
          </w:rPr>
          <w:t>4.3.1.</w:t>
        </w:r>
        <w:r w:rsidR="00C94D76" w:rsidRPr="00C94D76">
          <w:rPr>
            <w:rFonts w:eastAsiaTheme="minorEastAsia" w:cstheme="minorBidi"/>
            <w:b w:val="0"/>
            <w:bCs w:val="0"/>
            <w:noProof/>
          </w:rPr>
          <w:tab/>
        </w:r>
        <w:r w:rsidR="00C94D76" w:rsidRPr="00C94D76">
          <w:rPr>
            <w:rStyle w:val="Hyperlink"/>
            <w:rFonts w:ascii="Arial" w:hAnsi="Arial" w:cs="Arial"/>
            <w:b w:val="0"/>
            <w:noProof/>
          </w:rPr>
          <w:t>Prototyping</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_Toc477029940 \h </w:instrText>
        </w:r>
        <w:r w:rsidR="00C94D76" w:rsidRPr="00C94D76">
          <w:rPr>
            <w:b w:val="0"/>
            <w:noProof/>
            <w:webHidden/>
          </w:rPr>
        </w:r>
        <w:r w:rsidR="00C94D76" w:rsidRPr="00C94D76">
          <w:rPr>
            <w:b w:val="0"/>
            <w:noProof/>
            <w:webHidden/>
          </w:rPr>
          <w:fldChar w:fldCharType="separate"/>
        </w:r>
        <w:r w:rsidR="00C94D76" w:rsidRPr="00C94D76">
          <w:rPr>
            <w:b w:val="0"/>
            <w:noProof/>
            <w:webHidden/>
          </w:rPr>
          <w:t>45</w:t>
        </w:r>
        <w:r w:rsidR="00C94D76" w:rsidRPr="00C94D76">
          <w:rPr>
            <w:b w:val="0"/>
            <w:noProof/>
            <w:webHidden/>
          </w:rPr>
          <w:fldChar w:fldCharType="end"/>
        </w:r>
      </w:hyperlink>
    </w:p>
    <w:p w14:paraId="54D2F8BE" w14:textId="521B6117" w:rsidR="00C94D76" w:rsidRPr="00C94D76" w:rsidRDefault="007316ED">
      <w:pPr>
        <w:pStyle w:val="Verzeichnis2"/>
        <w:tabs>
          <w:tab w:val="left" w:pos="1200"/>
          <w:tab w:val="right" w:leader="underscore" w:pos="9344"/>
        </w:tabs>
        <w:rPr>
          <w:rFonts w:eastAsiaTheme="minorEastAsia" w:cstheme="minorBidi"/>
          <w:b w:val="0"/>
          <w:bCs w:val="0"/>
          <w:noProof/>
        </w:rPr>
      </w:pPr>
      <w:hyperlink w:anchor="_Toc477029941" w:history="1">
        <w:r w:rsidR="00C94D76" w:rsidRPr="00C94D76">
          <w:rPr>
            <w:rStyle w:val="Hyperlink"/>
            <w:rFonts w:ascii="Arial" w:hAnsi="Arial" w:cs="Arial"/>
            <w:b w:val="0"/>
            <w:noProof/>
          </w:rPr>
          <w:t>4.3.2.</w:t>
        </w:r>
        <w:r w:rsidR="00C94D76" w:rsidRPr="00C94D76">
          <w:rPr>
            <w:rFonts w:eastAsiaTheme="minorEastAsia" w:cstheme="minorBidi"/>
            <w:b w:val="0"/>
            <w:bCs w:val="0"/>
            <w:noProof/>
          </w:rPr>
          <w:tab/>
        </w:r>
        <w:r w:rsidR="00C94D76" w:rsidRPr="00C94D76">
          <w:rPr>
            <w:rStyle w:val="Hyperlink"/>
            <w:rFonts w:ascii="Arial" w:hAnsi="Arial" w:cs="Arial"/>
            <w:b w:val="0"/>
            <w:noProof/>
          </w:rPr>
          <w:t>Konstruktion</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_Toc477029941 \h </w:instrText>
        </w:r>
        <w:r w:rsidR="00C94D76" w:rsidRPr="00C94D76">
          <w:rPr>
            <w:b w:val="0"/>
            <w:noProof/>
            <w:webHidden/>
          </w:rPr>
        </w:r>
        <w:r w:rsidR="00C94D76" w:rsidRPr="00C94D76">
          <w:rPr>
            <w:b w:val="0"/>
            <w:noProof/>
            <w:webHidden/>
          </w:rPr>
          <w:fldChar w:fldCharType="separate"/>
        </w:r>
        <w:r w:rsidR="00C94D76" w:rsidRPr="00C94D76">
          <w:rPr>
            <w:b w:val="0"/>
            <w:noProof/>
            <w:webHidden/>
          </w:rPr>
          <w:t>45</w:t>
        </w:r>
        <w:r w:rsidR="00C94D76" w:rsidRPr="00C94D76">
          <w:rPr>
            <w:b w:val="0"/>
            <w:noProof/>
            <w:webHidden/>
          </w:rPr>
          <w:fldChar w:fldCharType="end"/>
        </w:r>
      </w:hyperlink>
    </w:p>
    <w:p w14:paraId="3C9D7C79" w14:textId="4AA5877F" w:rsidR="00C94D76" w:rsidRPr="00C94D76" w:rsidRDefault="007316ED">
      <w:pPr>
        <w:pStyle w:val="Verzeichnis2"/>
        <w:tabs>
          <w:tab w:val="left" w:pos="1200"/>
          <w:tab w:val="right" w:leader="underscore" w:pos="9344"/>
        </w:tabs>
        <w:rPr>
          <w:rFonts w:eastAsiaTheme="minorEastAsia" w:cstheme="minorBidi"/>
          <w:b w:val="0"/>
          <w:bCs w:val="0"/>
          <w:noProof/>
        </w:rPr>
      </w:pPr>
      <w:hyperlink w:anchor="_Toc477029942" w:history="1">
        <w:r w:rsidR="00C94D76" w:rsidRPr="00C94D76">
          <w:rPr>
            <w:rStyle w:val="Hyperlink"/>
            <w:rFonts w:ascii="Arial" w:hAnsi="Arial" w:cs="Arial"/>
            <w:b w:val="0"/>
            <w:noProof/>
          </w:rPr>
          <w:t>4.3.3.</w:t>
        </w:r>
        <w:r w:rsidR="00C94D76" w:rsidRPr="00C94D76">
          <w:rPr>
            <w:rFonts w:eastAsiaTheme="minorEastAsia" w:cstheme="minorBidi"/>
            <w:b w:val="0"/>
            <w:bCs w:val="0"/>
            <w:noProof/>
          </w:rPr>
          <w:tab/>
        </w:r>
        <w:r w:rsidR="00C94D76" w:rsidRPr="00C94D76">
          <w:rPr>
            <w:rStyle w:val="Hyperlink"/>
            <w:rFonts w:ascii="Arial" w:hAnsi="Arial" w:cs="Arial"/>
            <w:b w:val="0"/>
            <w:noProof/>
          </w:rPr>
          <w:t>Einbau der Bestandteile und Elektronik</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_Toc477029942 \h </w:instrText>
        </w:r>
        <w:r w:rsidR="00C94D76" w:rsidRPr="00C94D76">
          <w:rPr>
            <w:b w:val="0"/>
            <w:noProof/>
            <w:webHidden/>
          </w:rPr>
        </w:r>
        <w:r w:rsidR="00C94D76" w:rsidRPr="00C94D76">
          <w:rPr>
            <w:b w:val="0"/>
            <w:noProof/>
            <w:webHidden/>
          </w:rPr>
          <w:fldChar w:fldCharType="separate"/>
        </w:r>
        <w:r w:rsidR="00C94D76" w:rsidRPr="00C94D76">
          <w:rPr>
            <w:b w:val="0"/>
            <w:noProof/>
            <w:webHidden/>
          </w:rPr>
          <w:t>47</w:t>
        </w:r>
        <w:r w:rsidR="00C94D76" w:rsidRPr="00C94D76">
          <w:rPr>
            <w:b w:val="0"/>
            <w:noProof/>
            <w:webHidden/>
          </w:rPr>
          <w:fldChar w:fldCharType="end"/>
        </w:r>
      </w:hyperlink>
    </w:p>
    <w:p w14:paraId="00BCF392" w14:textId="6A527DF2" w:rsidR="00C94D76" w:rsidRPr="00C94D76" w:rsidRDefault="007316ED">
      <w:pPr>
        <w:pStyle w:val="Verzeichnis2"/>
        <w:tabs>
          <w:tab w:val="left" w:pos="1200"/>
          <w:tab w:val="right" w:leader="underscore" w:pos="9344"/>
        </w:tabs>
        <w:rPr>
          <w:rFonts w:eastAsiaTheme="minorEastAsia" w:cstheme="minorBidi"/>
          <w:b w:val="0"/>
          <w:bCs w:val="0"/>
          <w:noProof/>
        </w:rPr>
      </w:pPr>
      <w:hyperlink w:anchor="_Toc477029943" w:history="1">
        <w:r w:rsidR="00C94D76" w:rsidRPr="00C94D76">
          <w:rPr>
            <w:rStyle w:val="Hyperlink"/>
            <w:rFonts w:ascii="Arial" w:hAnsi="Arial" w:cs="Arial"/>
            <w:b w:val="0"/>
            <w:noProof/>
          </w:rPr>
          <w:t>4.3.3.1.</w:t>
        </w:r>
        <w:r w:rsidR="00C94D76" w:rsidRPr="00C94D76">
          <w:rPr>
            <w:rFonts w:eastAsiaTheme="minorEastAsia" w:cstheme="minorBidi"/>
            <w:b w:val="0"/>
            <w:bCs w:val="0"/>
            <w:noProof/>
          </w:rPr>
          <w:tab/>
        </w:r>
        <w:r w:rsidR="00C94D76" w:rsidRPr="00C94D76">
          <w:rPr>
            <w:rStyle w:val="Hyperlink"/>
            <w:rFonts w:ascii="Arial" w:hAnsi="Arial" w:cs="Arial"/>
            <w:b w:val="0"/>
            <w:noProof/>
          </w:rPr>
          <w:t>Verwendete Bestandteile</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_Toc477029943 \h </w:instrText>
        </w:r>
        <w:r w:rsidR="00C94D76" w:rsidRPr="00C94D76">
          <w:rPr>
            <w:b w:val="0"/>
            <w:noProof/>
            <w:webHidden/>
          </w:rPr>
        </w:r>
        <w:r w:rsidR="00C94D76" w:rsidRPr="00C94D76">
          <w:rPr>
            <w:b w:val="0"/>
            <w:noProof/>
            <w:webHidden/>
          </w:rPr>
          <w:fldChar w:fldCharType="separate"/>
        </w:r>
        <w:r w:rsidR="00C94D76" w:rsidRPr="00C94D76">
          <w:rPr>
            <w:b w:val="0"/>
            <w:noProof/>
            <w:webHidden/>
          </w:rPr>
          <w:t>47</w:t>
        </w:r>
        <w:r w:rsidR="00C94D76" w:rsidRPr="00C94D76">
          <w:rPr>
            <w:b w:val="0"/>
            <w:noProof/>
            <w:webHidden/>
          </w:rPr>
          <w:fldChar w:fldCharType="end"/>
        </w:r>
      </w:hyperlink>
    </w:p>
    <w:p w14:paraId="6BD8D1B2" w14:textId="70198C1B" w:rsidR="00C94D76" w:rsidRPr="00C94D76" w:rsidRDefault="007316ED">
      <w:pPr>
        <w:pStyle w:val="Verzeichnis2"/>
        <w:tabs>
          <w:tab w:val="left" w:pos="1200"/>
          <w:tab w:val="right" w:leader="underscore" w:pos="9344"/>
        </w:tabs>
        <w:rPr>
          <w:rFonts w:eastAsiaTheme="minorEastAsia" w:cstheme="minorBidi"/>
          <w:b w:val="0"/>
          <w:bCs w:val="0"/>
          <w:noProof/>
        </w:rPr>
      </w:pPr>
      <w:hyperlink w:anchor="_Toc477029944" w:history="1">
        <w:r w:rsidR="00C94D76" w:rsidRPr="00C94D76">
          <w:rPr>
            <w:rStyle w:val="Hyperlink"/>
            <w:rFonts w:ascii="Arial" w:hAnsi="Arial" w:cs="Arial"/>
            <w:b w:val="0"/>
            <w:noProof/>
          </w:rPr>
          <w:t>4.3.3.2.</w:t>
        </w:r>
        <w:r w:rsidR="00C94D76" w:rsidRPr="00C94D76">
          <w:rPr>
            <w:rFonts w:eastAsiaTheme="minorEastAsia" w:cstheme="minorBidi"/>
            <w:b w:val="0"/>
            <w:bCs w:val="0"/>
            <w:noProof/>
          </w:rPr>
          <w:tab/>
        </w:r>
        <w:r w:rsidR="00C94D76" w:rsidRPr="00C94D76">
          <w:rPr>
            <w:rStyle w:val="Hyperlink"/>
            <w:rFonts w:ascii="Arial" w:hAnsi="Arial" w:cs="Arial"/>
            <w:b w:val="0"/>
            <w:noProof/>
          </w:rPr>
          <w:t>Schaltplan</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_Toc477029944 \h </w:instrText>
        </w:r>
        <w:r w:rsidR="00C94D76" w:rsidRPr="00C94D76">
          <w:rPr>
            <w:b w:val="0"/>
            <w:noProof/>
            <w:webHidden/>
          </w:rPr>
        </w:r>
        <w:r w:rsidR="00C94D76" w:rsidRPr="00C94D76">
          <w:rPr>
            <w:b w:val="0"/>
            <w:noProof/>
            <w:webHidden/>
          </w:rPr>
          <w:fldChar w:fldCharType="separate"/>
        </w:r>
        <w:r w:rsidR="00C94D76" w:rsidRPr="00C94D76">
          <w:rPr>
            <w:b w:val="0"/>
            <w:noProof/>
            <w:webHidden/>
          </w:rPr>
          <w:t>51</w:t>
        </w:r>
        <w:r w:rsidR="00C94D76" w:rsidRPr="00C94D76">
          <w:rPr>
            <w:b w:val="0"/>
            <w:noProof/>
            <w:webHidden/>
          </w:rPr>
          <w:fldChar w:fldCharType="end"/>
        </w:r>
      </w:hyperlink>
    </w:p>
    <w:p w14:paraId="77F19991" w14:textId="402B8737" w:rsidR="00C94D76" w:rsidRPr="00C94D76" w:rsidRDefault="007316ED">
      <w:pPr>
        <w:pStyle w:val="Verzeichnis2"/>
        <w:tabs>
          <w:tab w:val="left" w:pos="1200"/>
          <w:tab w:val="right" w:leader="underscore" w:pos="9344"/>
        </w:tabs>
        <w:rPr>
          <w:rFonts w:eastAsiaTheme="minorEastAsia" w:cstheme="minorBidi"/>
          <w:b w:val="0"/>
          <w:bCs w:val="0"/>
          <w:noProof/>
        </w:rPr>
      </w:pPr>
      <w:hyperlink w:anchor="_Toc477029945" w:history="1">
        <w:r w:rsidR="00C94D76" w:rsidRPr="00C94D76">
          <w:rPr>
            <w:rStyle w:val="Hyperlink"/>
            <w:rFonts w:ascii="Arial" w:hAnsi="Arial" w:cs="Arial"/>
            <w:b w:val="0"/>
            <w:noProof/>
          </w:rPr>
          <w:t>4.3.3.3.</w:t>
        </w:r>
        <w:r w:rsidR="00C94D76" w:rsidRPr="00C94D76">
          <w:rPr>
            <w:rFonts w:eastAsiaTheme="minorEastAsia" w:cstheme="minorBidi"/>
            <w:b w:val="0"/>
            <w:bCs w:val="0"/>
            <w:noProof/>
          </w:rPr>
          <w:tab/>
        </w:r>
        <w:r w:rsidR="00C94D76" w:rsidRPr="00C94D76">
          <w:rPr>
            <w:rStyle w:val="Hyperlink"/>
            <w:rFonts w:ascii="Arial" w:hAnsi="Arial" w:cs="Arial"/>
            <w:b w:val="0"/>
            <w:noProof/>
          </w:rPr>
          <w:t>Einbau der Elektronik</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_Toc477029945 \h </w:instrText>
        </w:r>
        <w:r w:rsidR="00C94D76" w:rsidRPr="00C94D76">
          <w:rPr>
            <w:b w:val="0"/>
            <w:noProof/>
            <w:webHidden/>
          </w:rPr>
        </w:r>
        <w:r w:rsidR="00C94D76" w:rsidRPr="00C94D76">
          <w:rPr>
            <w:b w:val="0"/>
            <w:noProof/>
            <w:webHidden/>
          </w:rPr>
          <w:fldChar w:fldCharType="separate"/>
        </w:r>
        <w:r w:rsidR="00C94D76" w:rsidRPr="00C94D76">
          <w:rPr>
            <w:b w:val="0"/>
            <w:noProof/>
            <w:webHidden/>
          </w:rPr>
          <w:t>53</w:t>
        </w:r>
        <w:r w:rsidR="00C94D76" w:rsidRPr="00C94D76">
          <w:rPr>
            <w:b w:val="0"/>
            <w:noProof/>
            <w:webHidden/>
          </w:rPr>
          <w:fldChar w:fldCharType="end"/>
        </w:r>
      </w:hyperlink>
    </w:p>
    <w:p w14:paraId="0A9D3774" w14:textId="55CFAC0F" w:rsidR="00C94D76" w:rsidRPr="00C94D76" w:rsidRDefault="007316ED">
      <w:pPr>
        <w:pStyle w:val="Verzeichnis2"/>
        <w:tabs>
          <w:tab w:val="left" w:pos="960"/>
          <w:tab w:val="right" w:leader="underscore" w:pos="9344"/>
        </w:tabs>
        <w:rPr>
          <w:rFonts w:eastAsiaTheme="minorEastAsia" w:cstheme="minorBidi"/>
          <w:b w:val="0"/>
          <w:bCs w:val="0"/>
          <w:noProof/>
        </w:rPr>
      </w:pPr>
      <w:hyperlink w:anchor="_Toc477029946" w:history="1">
        <w:r w:rsidR="00C94D76" w:rsidRPr="00C94D76">
          <w:rPr>
            <w:rStyle w:val="Hyperlink"/>
            <w:rFonts w:ascii="Arial" w:hAnsi="Arial" w:cs="Arial"/>
            <w:b w:val="0"/>
            <w:noProof/>
          </w:rPr>
          <w:t>4.4.</w:t>
        </w:r>
        <w:r w:rsidR="00C94D76" w:rsidRPr="00C94D76">
          <w:rPr>
            <w:rFonts w:eastAsiaTheme="minorEastAsia" w:cstheme="minorBidi"/>
            <w:b w:val="0"/>
            <w:bCs w:val="0"/>
            <w:noProof/>
          </w:rPr>
          <w:tab/>
        </w:r>
        <w:r w:rsidR="00C94D76" w:rsidRPr="00C94D76">
          <w:rPr>
            <w:rStyle w:val="Hyperlink"/>
            <w:rFonts w:ascii="Arial" w:hAnsi="Arial" w:cs="Arial"/>
            <w:b w:val="0"/>
            <w:noProof/>
          </w:rPr>
          <w:t>Entwicklung der Software</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_Toc477029946 \h </w:instrText>
        </w:r>
        <w:r w:rsidR="00C94D76" w:rsidRPr="00C94D76">
          <w:rPr>
            <w:b w:val="0"/>
            <w:noProof/>
            <w:webHidden/>
          </w:rPr>
        </w:r>
        <w:r w:rsidR="00C94D76" w:rsidRPr="00C94D76">
          <w:rPr>
            <w:b w:val="0"/>
            <w:noProof/>
            <w:webHidden/>
          </w:rPr>
          <w:fldChar w:fldCharType="separate"/>
        </w:r>
        <w:r w:rsidR="00C94D76" w:rsidRPr="00C94D76">
          <w:rPr>
            <w:b w:val="0"/>
            <w:noProof/>
            <w:webHidden/>
          </w:rPr>
          <w:t>54</w:t>
        </w:r>
        <w:r w:rsidR="00C94D76" w:rsidRPr="00C94D76">
          <w:rPr>
            <w:b w:val="0"/>
            <w:noProof/>
            <w:webHidden/>
          </w:rPr>
          <w:fldChar w:fldCharType="end"/>
        </w:r>
      </w:hyperlink>
    </w:p>
    <w:p w14:paraId="4C6526A5" w14:textId="4521F9DB" w:rsidR="00C94D76" w:rsidRPr="00C94D76" w:rsidRDefault="007316ED">
      <w:pPr>
        <w:pStyle w:val="Verzeichnis2"/>
        <w:tabs>
          <w:tab w:val="left" w:pos="1200"/>
          <w:tab w:val="right" w:leader="underscore" w:pos="9344"/>
        </w:tabs>
        <w:rPr>
          <w:rFonts w:eastAsiaTheme="minorEastAsia" w:cstheme="minorBidi"/>
          <w:b w:val="0"/>
          <w:bCs w:val="0"/>
          <w:noProof/>
        </w:rPr>
      </w:pPr>
      <w:hyperlink w:anchor="_Toc477029947" w:history="1">
        <w:r w:rsidR="00C94D76" w:rsidRPr="00C94D76">
          <w:rPr>
            <w:rStyle w:val="Hyperlink"/>
            <w:rFonts w:ascii="Arial" w:hAnsi="Arial" w:cs="Arial"/>
            <w:b w:val="0"/>
            <w:noProof/>
          </w:rPr>
          <w:t>4.4.1.</w:t>
        </w:r>
        <w:r w:rsidR="00C94D76" w:rsidRPr="00C94D76">
          <w:rPr>
            <w:rFonts w:eastAsiaTheme="minorEastAsia" w:cstheme="minorBidi"/>
            <w:b w:val="0"/>
            <w:bCs w:val="0"/>
            <w:noProof/>
          </w:rPr>
          <w:tab/>
        </w:r>
        <w:r w:rsidR="00C94D76" w:rsidRPr="00C94D76">
          <w:rPr>
            <w:rStyle w:val="Hyperlink"/>
            <w:rFonts w:ascii="Arial" w:hAnsi="Arial" w:cs="Arial"/>
            <w:b w:val="0"/>
            <w:noProof/>
          </w:rPr>
          <w:t>Architektur</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_Toc477029947 \h </w:instrText>
        </w:r>
        <w:r w:rsidR="00C94D76" w:rsidRPr="00C94D76">
          <w:rPr>
            <w:b w:val="0"/>
            <w:noProof/>
            <w:webHidden/>
          </w:rPr>
        </w:r>
        <w:r w:rsidR="00C94D76" w:rsidRPr="00C94D76">
          <w:rPr>
            <w:b w:val="0"/>
            <w:noProof/>
            <w:webHidden/>
          </w:rPr>
          <w:fldChar w:fldCharType="separate"/>
        </w:r>
        <w:r w:rsidR="00C94D76" w:rsidRPr="00C94D76">
          <w:rPr>
            <w:b w:val="0"/>
            <w:noProof/>
            <w:webHidden/>
          </w:rPr>
          <w:t>54</w:t>
        </w:r>
        <w:r w:rsidR="00C94D76" w:rsidRPr="00C94D76">
          <w:rPr>
            <w:b w:val="0"/>
            <w:noProof/>
            <w:webHidden/>
          </w:rPr>
          <w:fldChar w:fldCharType="end"/>
        </w:r>
      </w:hyperlink>
    </w:p>
    <w:p w14:paraId="5F88690C" w14:textId="5939AAD3" w:rsidR="00C94D76" w:rsidRPr="00C94D76" w:rsidRDefault="007316ED">
      <w:pPr>
        <w:pStyle w:val="Verzeichnis2"/>
        <w:tabs>
          <w:tab w:val="left" w:pos="1200"/>
          <w:tab w:val="right" w:leader="underscore" w:pos="9344"/>
        </w:tabs>
        <w:rPr>
          <w:rFonts w:eastAsiaTheme="minorEastAsia" w:cstheme="minorBidi"/>
          <w:b w:val="0"/>
          <w:bCs w:val="0"/>
          <w:noProof/>
        </w:rPr>
      </w:pPr>
      <w:hyperlink w:anchor="_Toc477029948" w:history="1">
        <w:r w:rsidR="00C94D76" w:rsidRPr="00C94D76">
          <w:rPr>
            <w:rStyle w:val="Hyperlink"/>
            <w:rFonts w:ascii="Arial" w:hAnsi="Arial" w:cs="Arial"/>
            <w:b w:val="0"/>
            <w:noProof/>
          </w:rPr>
          <w:t>4.4.2.</w:t>
        </w:r>
        <w:r w:rsidR="00C94D76" w:rsidRPr="00C94D76">
          <w:rPr>
            <w:rFonts w:eastAsiaTheme="minorEastAsia" w:cstheme="minorBidi"/>
            <w:b w:val="0"/>
            <w:bCs w:val="0"/>
            <w:noProof/>
          </w:rPr>
          <w:tab/>
        </w:r>
        <w:r w:rsidR="00C94D76" w:rsidRPr="00C94D76">
          <w:rPr>
            <w:rStyle w:val="Hyperlink"/>
            <w:rFonts w:ascii="Arial" w:hAnsi="Arial" w:cs="Arial"/>
            <w:b w:val="0"/>
            <w:noProof/>
          </w:rPr>
          <w:t>Kommunikationsarchitektur</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_Toc477029948 \h </w:instrText>
        </w:r>
        <w:r w:rsidR="00C94D76" w:rsidRPr="00C94D76">
          <w:rPr>
            <w:b w:val="0"/>
            <w:noProof/>
            <w:webHidden/>
          </w:rPr>
        </w:r>
        <w:r w:rsidR="00C94D76" w:rsidRPr="00C94D76">
          <w:rPr>
            <w:b w:val="0"/>
            <w:noProof/>
            <w:webHidden/>
          </w:rPr>
          <w:fldChar w:fldCharType="separate"/>
        </w:r>
        <w:r w:rsidR="00C94D76" w:rsidRPr="00C94D76">
          <w:rPr>
            <w:b w:val="0"/>
            <w:noProof/>
            <w:webHidden/>
          </w:rPr>
          <w:t>56</w:t>
        </w:r>
        <w:r w:rsidR="00C94D76" w:rsidRPr="00C94D76">
          <w:rPr>
            <w:b w:val="0"/>
            <w:noProof/>
            <w:webHidden/>
          </w:rPr>
          <w:fldChar w:fldCharType="end"/>
        </w:r>
      </w:hyperlink>
    </w:p>
    <w:p w14:paraId="0F32DAC9" w14:textId="4E6884FD" w:rsidR="00C94D76" w:rsidRPr="00C94D76" w:rsidRDefault="007316ED">
      <w:pPr>
        <w:pStyle w:val="Verzeichnis2"/>
        <w:tabs>
          <w:tab w:val="left" w:pos="1200"/>
          <w:tab w:val="right" w:leader="underscore" w:pos="9344"/>
        </w:tabs>
        <w:rPr>
          <w:rFonts w:eastAsiaTheme="minorEastAsia" w:cstheme="minorBidi"/>
          <w:b w:val="0"/>
          <w:bCs w:val="0"/>
          <w:noProof/>
        </w:rPr>
      </w:pPr>
      <w:hyperlink w:anchor="_Toc477029949" w:history="1">
        <w:r w:rsidR="00C94D76" w:rsidRPr="00C94D76">
          <w:rPr>
            <w:rStyle w:val="Hyperlink"/>
            <w:rFonts w:ascii="Arial" w:hAnsi="Arial" w:cs="Arial"/>
            <w:b w:val="0"/>
            <w:noProof/>
          </w:rPr>
          <w:t>4.4.3.</w:t>
        </w:r>
        <w:r w:rsidR="00C94D76" w:rsidRPr="00C94D76">
          <w:rPr>
            <w:rFonts w:eastAsiaTheme="minorEastAsia" w:cstheme="minorBidi"/>
            <w:b w:val="0"/>
            <w:bCs w:val="0"/>
            <w:noProof/>
          </w:rPr>
          <w:tab/>
        </w:r>
        <w:r w:rsidR="00C94D76" w:rsidRPr="00C94D76">
          <w:rPr>
            <w:rStyle w:val="Hyperlink"/>
            <w:rFonts w:ascii="Arial" w:hAnsi="Arial" w:cs="Arial"/>
            <w:b w:val="0"/>
            <w:noProof/>
          </w:rPr>
          <w:t>Funktionen</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_Toc477029949 \h </w:instrText>
        </w:r>
        <w:r w:rsidR="00C94D76" w:rsidRPr="00C94D76">
          <w:rPr>
            <w:b w:val="0"/>
            <w:noProof/>
            <w:webHidden/>
          </w:rPr>
        </w:r>
        <w:r w:rsidR="00C94D76" w:rsidRPr="00C94D76">
          <w:rPr>
            <w:b w:val="0"/>
            <w:noProof/>
            <w:webHidden/>
          </w:rPr>
          <w:fldChar w:fldCharType="separate"/>
        </w:r>
        <w:r w:rsidR="00C94D76" w:rsidRPr="00C94D76">
          <w:rPr>
            <w:b w:val="0"/>
            <w:noProof/>
            <w:webHidden/>
          </w:rPr>
          <w:t>62</w:t>
        </w:r>
        <w:r w:rsidR="00C94D76" w:rsidRPr="00C94D76">
          <w:rPr>
            <w:b w:val="0"/>
            <w:noProof/>
            <w:webHidden/>
          </w:rPr>
          <w:fldChar w:fldCharType="end"/>
        </w:r>
      </w:hyperlink>
    </w:p>
    <w:p w14:paraId="2D001A4D" w14:textId="2BBB61D7" w:rsidR="00C94D76" w:rsidRPr="00C94D76" w:rsidRDefault="007316ED">
      <w:pPr>
        <w:pStyle w:val="Verzeichnis2"/>
        <w:tabs>
          <w:tab w:val="left" w:pos="1200"/>
          <w:tab w:val="right" w:leader="underscore" w:pos="9344"/>
        </w:tabs>
        <w:rPr>
          <w:rFonts w:eastAsiaTheme="minorEastAsia" w:cstheme="minorBidi"/>
          <w:b w:val="0"/>
          <w:bCs w:val="0"/>
          <w:noProof/>
        </w:rPr>
      </w:pPr>
      <w:hyperlink w:anchor="_Toc477029950" w:history="1">
        <w:r w:rsidR="00C94D76" w:rsidRPr="00C94D76">
          <w:rPr>
            <w:rStyle w:val="Hyperlink"/>
            <w:rFonts w:ascii="Arial" w:hAnsi="Arial" w:cs="Arial"/>
            <w:b w:val="0"/>
            <w:noProof/>
          </w:rPr>
          <w:t>4.4.3.1.</w:t>
        </w:r>
        <w:r w:rsidR="00C94D76" w:rsidRPr="00C94D76">
          <w:rPr>
            <w:rFonts w:eastAsiaTheme="minorEastAsia" w:cstheme="minorBidi"/>
            <w:b w:val="0"/>
            <w:bCs w:val="0"/>
            <w:noProof/>
          </w:rPr>
          <w:tab/>
        </w:r>
        <w:r w:rsidR="00C94D76" w:rsidRPr="00C94D76">
          <w:rPr>
            <w:rStyle w:val="Hyperlink"/>
            <w:rFonts w:ascii="Arial" w:hAnsi="Arial" w:cs="Arial"/>
            <w:b w:val="0"/>
            <w:noProof/>
          </w:rPr>
          <w:t>Benachrichtigungsfunktionen verwalten</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_Toc477029950 \h </w:instrText>
        </w:r>
        <w:r w:rsidR="00C94D76" w:rsidRPr="00C94D76">
          <w:rPr>
            <w:b w:val="0"/>
            <w:noProof/>
            <w:webHidden/>
          </w:rPr>
        </w:r>
        <w:r w:rsidR="00C94D76" w:rsidRPr="00C94D76">
          <w:rPr>
            <w:b w:val="0"/>
            <w:noProof/>
            <w:webHidden/>
          </w:rPr>
          <w:fldChar w:fldCharType="separate"/>
        </w:r>
        <w:r w:rsidR="00C94D76" w:rsidRPr="00C94D76">
          <w:rPr>
            <w:b w:val="0"/>
            <w:noProof/>
            <w:webHidden/>
          </w:rPr>
          <w:t>62</w:t>
        </w:r>
        <w:r w:rsidR="00C94D76" w:rsidRPr="00C94D76">
          <w:rPr>
            <w:b w:val="0"/>
            <w:noProof/>
            <w:webHidden/>
          </w:rPr>
          <w:fldChar w:fldCharType="end"/>
        </w:r>
      </w:hyperlink>
    </w:p>
    <w:p w14:paraId="77FDC82C" w14:textId="5549E2B4" w:rsidR="00C94D76" w:rsidRPr="00C94D76" w:rsidRDefault="007316ED">
      <w:pPr>
        <w:pStyle w:val="Verzeichnis2"/>
        <w:tabs>
          <w:tab w:val="left" w:pos="1200"/>
          <w:tab w:val="right" w:leader="underscore" w:pos="9344"/>
        </w:tabs>
        <w:rPr>
          <w:rFonts w:eastAsiaTheme="minorEastAsia" w:cstheme="minorBidi"/>
          <w:b w:val="0"/>
          <w:bCs w:val="0"/>
          <w:noProof/>
        </w:rPr>
      </w:pPr>
      <w:hyperlink w:anchor="_Toc477029951" w:history="1">
        <w:r w:rsidR="00C94D76" w:rsidRPr="00C94D76">
          <w:rPr>
            <w:rStyle w:val="Hyperlink"/>
            <w:rFonts w:ascii="Arial" w:hAnsi="Arial" w:cs="Arial"/>
            <w:b w:val="0"/>
            <w:noProof/>
          </w:rPr>
          <w:t>4.4.3.2.</w:t>
        </w:r>
        <w:r w:rsidR="00C94D76" w:rsidRPr="00C94D76">
          <w:rPr>
            <w:rFonts w:eastAsiaTheme="minorEastAsia" w:cstheme="minorBidi"/>
            <w:b w:val="0"/>
            <w:bCs w:val="0"/>
            <w:noProof/>
          </w:rPr>
          <w:tab/>
        </w:r>
        <w:r w:rsidR="00C94D76" w:rsidRPr="00C94D76">
          <w:rPr>
            <w:rStyle w:val="Hyperlink"/>
            <w:rFonts w:ascii="Arial" w:hAnsi="Arial" w:cs="Arial"/>
            <w:b w:val="0"/>
            <w:noProof/>
          </w:rPr>
          <w:t>Manuelle Ausgabe</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_Toc477029951 \h </w:instrText>
        </w:r>
        <w:r w:rsidR="00C94D76" w:rsidRPr="00C94D76">
          <w:rPr>
            <w:b w:val="0"/>
            <w:noProof/>
            <w:webHidden/>
          </w:rPr>
        </w:r>
        <w:r w:rsidR="00C94D76" w:rsidRPr="00C94D76">
          <w:rPr>
            <w:b w:val="0"/>
            <w:noProof/>
            <w:webHidden/>
          </w:rPr>
          <w:fldChar w:fldCharType="separate"/>
        </w:r>
        <w:r w:rsidR="00C94D76" w:rsidRPr="00C94D76">
          <w:rPr>
            <w:b w:val="0"/>
            <w:noProof/>
            <w:webHidden/>
          </w:rPr>
          <w:t>63</w:t>
        </w:r>
        <w:r w:rsidR="00C94D76" w:rsidRPr="00C94D76">
          <w:rPr>
            <w:b w:val="0"/>
            <w:noProof/>
            <w:webHidden/>
          </w:rPr>
          <w:fldChar w:fldCharType="end"/>
        </w:r>
      </w:hyperlink>
    </w:p>
    <w:p w14:paraId="5DF535C5" w14:textId="644BCE0B" w:rsidR="00C94D76" w:rsidRPr="00C94D76" w:rsidRDefault="007316ED">
      <w:pPr>
        <w:pStyle w:val="Verzeichnis2"/>
        <w:tabs>
          <w:tab w:val="left" w:pos="1200"/>
          <w:tab w:val="right" w:leader="underscore" w:pos="9344"/>
        </w:tabs>
        <w:rPr>
          <w:rFonts w:eastAsiaTheme="minorEastAsia" w:cstheme="minorBidi"/>
          <w:b w:val="0"/>
          <w:bCs w:val="0"/>
          <w:noProof/>
        </w:rPr>
      </w:pPr>
      <w:hyperlink w:anchor="_Toc477029952" w:history="1">
        <w:r w:rsidR="00C94D76" w:rsidRPr="00C94D76">
          <w:rPr>
            <w:rStyle w:val="Hyperlink"/>
            <w:rFonts w:ascii="Arial" w:hAnsi="Arial" w:cs="Arial"/>
            <w:b w:val="0"/>
            <w:noProof/>
          </w:rPr>
          <w:t>4.4.3.3.</w:t>
        </w:r>
        <w:r w:rsidR="00C94D76" w:rsidRPr="00C94D76">
          <w:rPr>
            <w:rFonts w:eastAsiaTheme="minorEastAsia" w:cstheme="minorBidi"/>
            <w:b w:val="0"/>
            <w:bCs w:val="0"/>
            <w:noProof/>
          </w:rPr>
          <w:tab/>
        </w:r>
        <w:r w:rsidR="00C94D76" w:rsidRPr="00C94D76">
          <w:rPr>
            <w:rStyle w:val="Hyperlink"/>
            <w:rFonts w:ascii="Arial" w:hAnsi="Arial" w:cs="Arial"/>
            <w:b w:val="0"/>
            <w:noProof/>
          </w:rPr>
          <w:t>Medikamente verwalten</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_Toc477029952 \h </w:instrText>
        </w:r>
        <w:r w:rsidR="00C94D76" w:rsidRPr="00C94D76">
          <w:rPr>
            <w:b w:val="0"/>
            <w:noProof/>
            <w:webHidden/>
          </w:rPr>
        </w:r>
        <w:r w:rsidR="00C94D76" w:rsidRPr="00C94D76">
          <w:rPr>
            <w:b w:val="0"/>
            <w:noProof/>
            <w:webHidden/>
          </w:rPr>
          <w:fldChar w:fldCharType="separate"/>
        </w:r>
        <w:r w:rsidR="00C94D76" w:rsidRPr="00C94D76">
          <w:rPr>
            <w:b w:val="0"/>
            <w:noProof/>
            <w:webHidden/>
          </w:rPr>
          <w:t>65</w:t>
        </w:r>
        <w:r w:rsidR="00C94D76" w:rsidRPr="00C94D76">
          <w:rPr>
            <w:b w:val="0"/>
            <w:noProof/>
            <w:webHidden/>
          </w:rPr>
          <w:fldChar w:fldCharType="end"/>
        </w:r>
      </w:hyperlink>
    </w:p>
    <w:p w14:paraId="231CB516" w14:textId="567BF6B0" w:rsidR="00C94D76" w:rsidRPr="00C94D76" w:rsidRDefault="007316ED">
      <w:pPr>
        <w:pStyle w:val="Verzeichnis2"/>
        <w:tabs>
          <w:tab w:val="left" w:pos="1200"/>
          <w:tab w:val="right" w:leader="underscore" w:pos="9344"/>
        </w:tabs>
        <w:rPr>
          <w:rFonts w:eastAsiaTheme="minorEastAsia" w:cstheme="minorBidi"/>
          <w:b w:val="0"/>
          <w:bCs w:val="0"/>
          <w:noProof/>
        </w:rPr>
      </w:pPr>
      <w:hyperlink w:anchor="_Toc477029953" w:history="1">
        <w:r w:rsidR="00C94D76" w:rsidRPr="00C94D76">
          <w:rPr>
            <w:rStyle w:val="Hyperlink"/>
            <w:rFonts w:ascii="Arial" w:hAnsi="Arial" w:cs="Arial"/>
            <w:b w:val="0"/>
            <w:noProof/>
          </w:rPr>
          <w:t>4.4.3.4.</w:t>
        </w:r>
        <w:r w:rsidR="00C94D76" w:rsidRPr="00C94D76">
          <w:rPr>
            <w:rFonts w:eastAsiaTheme="minorEastAsia" w:cstheme="minorBidi"/>
            <w:b w:val="0"/>
            <w:bCs w:val="0"/>
            <w:noProof/>
          </w:rPr>
          <w:tab/>
        </w:r>
        <w:r w:rsidR="00C94D76" w:rsidRPr="00C94D76">
          <w:rPr>
            <w:rStyle w:val="Hyperlink"/>
            <w:rFonts w:ascii="Arial" w:hAnsi="Arial" w:cs="Arial"/>
            <w:b w:val="0"/>
            <w:noProof/>
          </w:rPr>
          <w:t>Termine verwalten</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_Toc477029953 \h </w:instrText>
        </w:r>
        <w:r w:rsidR="00C94D76" w:rsidRPr="00C94D76">
          <w:rPr>
            <w:b w:val="0"/>
            <w:noProof/>
            <w:webHidden/>
          </w:rPr>
        </w:r>
        <w:r w:rsidR="00C94D76" w:rsidRPr="00C94D76">
          <w:rPr>
            <w:b w:val="0"/>
            <w:noProof/>
            <w:webHidden/>
          </w:rPr>
          <w:fldChar w:fldCharType="separate"/>
        </w:r>
        <w:r w:rsidR="00C94D76" w:rsidRPr="00C94D76">
          <w:rPr>
            <w:b w:val="0"/>
            <w:noProof/>
            <w:webHidden/>
          </w:rPr>
          <w:t>67</w:t>
        </w:r>
        <w:r w:rsidR="00C94D76" w:rsidRPr="00C94D76">
          <w:rPr>
            <w:b w:val="0"/>
            <w:noProof/>
            <w:webHidden/>
          </w:rPr>
          <w:fldChar w:fldCharType="end"/>
        </w:r>
      </w:hyperlink>
    </w:p>
    <w:p w14:paraId="1F5BE3C3" w14:textId="3A415215" w:rsidR="00C94D76" w:rsidRPr="00C94D76" w:rsidRDefault="007316ED">
      <w:pPr>
        <w:pStyle w:val="Verzeichnis2"/>
        <w:tabs>
          <w:tab w:val="left" w:pos="1200"/>
          <w:tab w:val="right" w:leader="underscore" w:pos="9344"/>
        </w:tabs>
        <w:rPr>
          <w:rFonts w:eastAsiaTheme="minorEastAsia" w:cstheme="minorBidi"/>
          <w:b w:val="0"/>
          <w:bCs w:val="0"/>
          <w:noProof/>
        </w:rPr>
      </w:pPr>
      <w:hyperlink w:anchor="_Toc477029954" w:history="1">
        <w:r w:rsidR="00C94D76" w:rsidRPr="00C94D76">
          <w:rPr>
            <w:rStyle w:val="Hyperlink"/>
            <w:rFonts w:ascii="Arial" w:hAnsi="Arial" w:cs="Arial"/>
            <w:b w:val="0"/>
            <w:noProof/>
          </w:rPr>
          <w:t>4.4.3.5.</w:t>
        </w:r>
        <w:r w:rsidR="00C94D76" w:rsidRPr="00C94D76">
          <w:rPr>
            <w:rFonts w:eastAsiaTheme="minorEastAsia" w:cstheme="minorBidi"/>
            <w:b w:val="0"/>
            <w:bCs w:val="0"/>
            <w:noProof/>
          </w:rPr>
          <w:tab/>
        </w:r>
        <w:r w:rsidR="00C94D76" w:rsidRPr="00C94D76">
          <w:rPr>
            <w:rStyle w:val="Hyperlink"/>
            <w:rFonts w:ascii="Arial" w:hAnsi="Arial" w:cs="Arial"/>
            <w:b w:val="0"/>
            <w:noProof/>
          </w:rPr>
          <w:t>Kontaktpersonen verwalten</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_Toc477029954 \h </w:instrText>
        </w:r>
        <w:r w:rsidR="00C94D76" w:rsidRPr="00C94D76">
          <w:rPr>
            <w:b w:val="0"/>
            <w:noProof/>
            <w:webHidden/>
          </w:rPr>
        </w:r>
        <w:r w:rsidR="00C94D76" w:rsidRPr="00C94D76">
          <w:rPr>
            <w:b w:val="0"/>
            <w:noProof/>
            <w:webHidden/>
          </w:rPr>
          <w:fldChar w:fldCharType="separate"/>
        </w:r>
        <w:r w:rsidR="00C94D76" w:rsidRPr="00C94D76">
          <w:rPr>
            <w:b w:val="0"/>
            <w:noProof/>
            <w:webHidden/>
          </w:rPr>
          <w:t>67</w:t>
        </w:r>
        <w:r w:rsidR="00C94D76" w:rsidRPr="00C94D76">
          <w:rPr>
            <w:b w:val="0"/>
            <w:noProof/>
            <w:webHidden/>
          </w:rPr>
          <w:fldChar w:fldCharType="end"/>
        </w:r>
      </w:hyperlink>
    </w:p>
    <w:p w14:paraId="233D705B" w14:textId="69EDC6B3" w:rsidR="00C94D76" w:rsidRPr="00C94D76" w:rsidRDefault="007316ED">
      <w:pPr>
        <w:pStyle w:val="Verzeichnis2"/>
        <w:tabs>
          <w:tab w:val="left" w:pos="1200"/>
          <w:tab w:val="right" w:leader="underscore" w:pos="9344"/>
        </w:tabs>
        <w:rPr>
          <w:rFonts w:eastAsiaTheme="minorEastAsia" w:cstheme="minorBidi"/>
          <w:b w:val="0"/>
          <w:bCs w:val="0"/>
          <w:noProof/>
        </w:rPr>
      </w:pPr>
      <w:hyperlink w:anchor="_Toc477029955" w:history="1">
        <w:r w:rsidR="00C94D76" w:rsidRPr="00C94D76">
          <w:rPr>
            <w:rStyle w:val="Hyperlink"/>
            <w:rFonts w:ascii="Arial" w:hAnsi="Arial" w:cs="Arial"/>
            <w:b w:val="0"/>
            <w:noProof/>
          </w:rPr>
          <w:t>4.4.3.6.</w:t>
        </w:r>
        <w:r w:rsidR="00C94D76" w:rsidRPr="00C94D76">
          <w:rPr>
            <w:rFonts w:eastAsiaTheme="minorEastAsia" w:cstheme="minorBidi"/>
            <w:b w:val="0"/>
            <w:bCs w:val="0"/>
            <w:noProof/>
          </w:rPr>
          <w:tab/>
        </w:r>
        <w:r w:rsidR="00C94D76" w:rsidRPr="00C94D76">
          <w:rPr>
            <w:rStyle w:val="Hyperlink"/>
            <w:rFonts w:ascii="Arial" w:hAnsi="Arial" w:cs="Arial"/>
            <w:b w:val="0"/>
            <w:noProof/>
          </w:rPr>
          <w:t>Bezugsquellen verwalten</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_Toc477029955 \h </w:instrText>
        </w:r>
        <w:r w:rsidR="00C94D76" w:rsidRPr="00C94D76">
          <w:rPr>
            <w:b w:val="0"/>
            <w:noProof/>
            <w:webHidden/>
          </w:rPr>
        </w:r>
        <w:r w:rsidR="00C94D76" w:rsidRPr="00C94D76">
          <w:rPr>
            <w:b w:val="0"/>
            <w:noProof/>
            <w:webHidden/>
          </w:rPr>
          <w:fldChar w:fldCharType="separate"/>
        </w:r>
        <w:r w:rsidR="00C94D76" w:rsidRPr="00C94D76">
          <w:rPr>
            <w:b w:val="0"/>
            <w:noProof/>
            <w:webHidden/>
          </w:rPr>
          <w:t>68</w:t>
        </w:r>
        <w:r w:rsidR="00C94D76" w:rsidRPr="00C94D76">
          <w:rPr>
            <w:b w:val="0"/>
            <w:noProof/>
            <w:webHidden/>
          </w:rPr>
          <w:fldChar w:fldCharType="end"/>
        </w:r>
      </w:hyperlink>
    </w:p>
    <w:p w14:paraId="070C1599" w14:textId="091649C4" w:rsidR="00C94D76" w:rsidRPr="00C94D76" w:rsidRDefault="007316ED">
      <w:pPr>
        <w:pStyle w:val="Verzeichnis1"/>
        <w:rPr>
          <w:rFonts w:asciiTheme="minorHAnsi" w:eastAsiaTheme="minorEastAsia" w:hAnsiTheme="minorHAnsi" w:cstheme="minorBidi"/>
          <w:b w:val="0"/>
          <w:bCs w:val="0"/>
          <w:i w:val="0"/>
          <w:iCs w:val="0"/>
        </w:rPr>
      </w:pPr>
      <w:hyperlink w:anchor="_Toc477029956" w:history="1">
        <w:r w:rsidR="00C94D76" w:rsidRPr="00C94D76">
          <w:rPr>
            <w:rStyle w:val="Hyperlink"/>
            <w:b w:val="0"/>
          </w:rPr>
          <w:t>5.</w:t>
        </w:r>
        <w:r w:rsidR="00C94D76" w:rsidRPr="00C94D76">
          <w:rPr>
            <w:rFonts w:asciiTheme="minorHAnsi" w:eastAsiaTheme="minorEastAsia" w:hAnsiTheme="minorHAnsi" w:cstheme="minorBidi"/>
            <w:b w:val="0"/>
            <w:bCs w:val="0"/>
            <w:i w:val="0"/>
            <w:iCs w:val="0"/>
          </w:rPr>
          <w:tab/>
        </w:r>
        <w:r w:rsidR="00C94D76" w:rsidRPr="00C94D76">
          <w:rPr>
            <w:rStyle w:val="Hyperlink"/>
            <w:b w:val="0"/>
          </w:rPr>
          <w:t>Validierung</w:t>
        </w:r>
        <w:r w:rsidR="00C94D76" w:rsidRPr="00C94D76">
          <w:rPr>
            <w:b w:val="0"/>
            <w:webHidden/>
          </w:rPr>
          <w:tab/>
        </w:r>
        <w:r w:rsidR="00C94D76" w:rsidRPr="00C94D76">
          <w:rPr>
            <w:b w:val="0"/>
            <w:webHidden/>
          </w:rPr>
          <w:fldChar w:fldCharType="begin"/>
        </w:r>
        <w:r w:rsidR="00C94D76" w:rsidRPr="00C94D76">
          <w:rPr>
            <w:b w:val="0"/>
            <w:webHidden/>
          </w:rPr>
          <w:instrText xml:space="preserve"> PAGEREF _Toc477029956 \h </w:instrText>
        </w:r>
        <w:r w:rsidR="00C94D76" w:rsidRPr="00C94D76">
          <w:rPr>
            <w:b w:val="0"/>
            <w:webHidden/>
          </w:rPr>
        </w:r>
        <w:r w:rsidR="00C94D76" w:rsidRPr="00C94D76">
          <w:rPr>
            <w:b w:val="0"/>
            <w:webHidden/>
          </w:rPr>
          <w:fldChar w:fldCharType="separate"/>
        </w:r>
        <w:r w:rsidR="00C94D76" w:rsidRPr="00C94D76">
          <w:rPr>
            <w:b w:val="0"/>
            <w:webHidden/>
          </w:rPr>
          <w:t>68</w:t>
        </w:r>
        <w:r w:rsidR="00C94D76" w:rsidRPr="00C94D76">
          <w:rPr>
            <w:b w:val="0"/>
            <w:webHidden/>
          </w:rPr>
          <w:fldChar w:fldCharType="end"/>
        </w:r>
      </w:hyperlink>
    </w:p>
    <w:p w14:paraId="75A54D72" w14:textId="0CFBDC3A" w:rsidR="00C94D76" w:rsidRPr="00C94D76" w:rsidRDefault="007316ED">
      <w:pPr>
        <w:pStyle w:val="Verzeichnis1"/>
        <w:rPr>
          <w:rFonts w:asciiTheme="minorHAnsi" w:eastAsiaTheme="minorEastAsia" w:hAnsiTheme="minorHAnsi" w:cstheme="minorBidi"/>
          <w:b w:val="0"/>
          <w:bCs w:val="0"/>
          <w:i w:val="0"/>
          <w:iCs w:val="0"/>
        </w:rPr>
      </w:pPr>
      <w:hyperlink w:anchor="_Toc477029957" w:history="1">
        <w:r w:rsidR="00C94D76" w:rsidRPr="00C94D76">
          <w:rPr>
            <w:rStyle w:val="Hyperlink"/>
            <w:b w:val="0"/>
          </w:rPr>
          <w:t>6.</w:t>
        </w:r>
        <w:r w:rsidR="00C94D76" w:rsidRPr="00C94D76">
          <w:rPr>
            <w:rFonts w:asciiTheme="minorHAnsi" w:eastAsiaTheme="minorEastAsia" w:hAnsiTheme="minorHAnsi" w:cstheme="minorBidi"/>
            <w:b w:val="0"/>
            <w:bCs w:val="0"/>
            <w:i w:val="0"/>
            <w:iCs w:val="0"/>
          </w:rPr>
          <w:tab/>
        </w:r>
        <w:r w:rsidR="00C94D76" w:rsidRPr="00C94D76">
          <w:rPr>
            <w:rStyle w:val="Hyperlink"/>
            <w:b w:val="0"/>
          </w:rPr>
          <w:t>Fazit und Ausblick</w:t>
        </w:r>
        <w:r w:rsidR="00C94D76" w:rsidRPr="00C94D76">
          <w:rPr>
            <w:b w:val="0"/>
            <w:webHidden/>
          </w:rPr>
          <w:tab/>
        </w:r>
        <w:r w:rsidR="00C94D76" w:rsidRPr="00C94D76">
          <w:rPr>
            <w:b w:val="0"/>
            <w:webHidden/>
          </w:rPr>
          <w:fldChar w:fldCharType="begin"/>
        </w:r>
        <w:r w:rsidR="00C94D76" w:rsidRPr="00C94D76">
          <w:rPr>
            <w:b w:val="0"/>
            <w:webHidden/>
          </w:rPr>
          <w:instrText xml:space="preserve"> PAGEREF _Toc477029957 \h </w:instrText>
        </w:r>
        <w:r w:rsidR="00C94D76" w:rsidRPr="00C94D76">
          <w:rPr>
            <w:b w:val="0"/>
            <w:webHidden/>
          </w:rPr>
        </w:r>
        <w:r w:rsidR="00C94D76" w:rsidRPr="00C94D76">
          <w:rPr>
            <w:b w:val="0"/>
            <w:webHidden/>
          </w:rPr>
          <w:fldChar w:fldCharType="separate"/>
        </w:r>
        <w:r w:rsidR="00C94D76" w:rsidRPr="00C94D76">
          <w:rPr>
            <w:b w:val="0"/>
            <w:webHidden/>
          </w:rPr>
          <w:t>68</w:t>
        </w:r>
        <w:r w:rsidR="00C94D76" w:rsidRPr="00C94D76">
          <w:rPr>
            <w:b w:val="0"/>
            <w:webHidden/>
          </w:rPr>
          <w:fldChar w:fldCharType="end"/>
        </w:r>
      </w:hyperlink>
    </w:p>
    <w:p w14:paraId="6198F776" w14:textId="5629A192" w:rsidR="00C94D76" w:rsidRPr="00C94D76" w:rsidRDefault="007316ED">
      <w:pPr>
        <w:pStyle w:val="Verzeichnis1"/>
        <w:rPr>
          <w:rFonts w:asciiTheme="minorHAnsi" w:eastAsiaTheme="minorEastAsia" w:hAnsiTheme="minorHAnsi" w:cstheme="minorBidi"/>
          <w:b w:val="0"/>
          <w:bCs w:val="0"/>
          <w:i w:val="0"/>
          <w:iCs w:val="0"/>
        </w:rPr>
      </w:pPr>
      <w:hyperlink w:anchor="_Toc477029958" w:history="1">
        <w:r w:rsidR="00C94D76" w:rsidRPr="00C94D76">
          <w:rPr>
            <w:rStyle w:val="Hyperlink"/>
            <w:b w:val="0"/>
          </w:rPr>
          <w:t>Anhang 1: Übersicht über bestehende Ambient Assisted Living Anwendungen</w:t>
        </w:r>
        <w:r w:rsidR="00C94D76" w:rsidRPr="00C94D76">
          <w:rPr>
            <w:b w:val="0"/>
            <w:webHidden/>
          </w:rPr>
          <w:tab/>
        </w:r>
        <w:r w:rsidR="00C94D76" w:rsidRPr="00C94D76">
          <w:rPr>
            <w:b w:val="0"/>
            <w:webHidden/>
          </w:rPr>
          <w:fldChar w:fldCharType="begin"/>
        </w:r>
        <w:r w:rsidR="00C94D76" w:rsidRPr="00C94D76">
          <w:rPr>
            <w:b w:val="0"/>
            <w:webHidden/>
          </w:rPr>
          <w:instrText xml:space="preserve"> PAGEREF _Toc477029958 \h </w:instrText>
        </w:r>
        <w:r w:rsidR="00C94D76" w:rsidRPr="00C94D76">
          <w:rPr>
            <w:b w:val="0"/>
            <w:webHidden/>
          </w:rPr>
        </w:r>
        <w:r w:rsidR="00C94D76" w:rsidRPr="00C94D76">
          <w:rPr>
            <w:b w:val="0"/>
            <w:webHidden/>
          </w:rPr>
          <w:fldChar w:fldCharType="separate"/>
        </w:r>
        <w:r w:rsidR="00C94D76" w:rsidRPr="00C94D76">
          <w:rPr>
            <w:b w:val="0"/>
            <w:webHidden/>
          </w:rPr>
          <w:t>70</w:t>
        </w:r>
        <w:r w:rsidR="00C94D76" w:rsidRPr="00C94D76">
          <w:rPr>
            <w:b w:val="0"/>
            <w:webHidden/>
          </w:rPr>
          <w:fldChar w:fldCharType="end"/>
        </w:r>
      </w:hyperlink>
    </w:p>
    <w:p w14:paraId="445A5D2F" w14:textId="14FC1B66" w:rsidR="00C94D76" w:rsidRPr="00C94D76" w:rsidRDefault="007316ED">
      <w:pPr>
        <w:pStyle w:val="Verzeichnis1"/>
        <w:rPr>
          <w:rFonts w:asciiTheme="minorHAnsi" w:eastAsiaTheme="minorEastAsia" w:hAnsiTheme="minorHAnsi" w:cstheme="minorBidi"/>
          <w:b w:val="0"/>
          <w:bCs w:val="0"/>
          <w:i w:val="0"/>
          <w:iCs w:val="0"/>
        </w:rPr>
      </w:pPr>
      <w:hyperlink w:anchor="_Toc477029959" w:history="1">
        <w:r w:rsidR="00C94D76" w:rsidRPr="00C94D76">
          <w:rPr>
            <w:rStyle w:val="Hyperlink"/>
            <w:b w:val="0"/>
          </w:rPr>
          <w:t>Anhang 2: Fragenkatalog für die Befragung von stationären Pflegeeinrichtungen</w:t>
        </w:r>
        <w:r w:rsidR="00C94D76" w:rsidRPr="00C94D76">
          <w:rPr>
            <w:b w:val="0"/>
            <w:webHidden/>
          </w:rPr>
          <w:tab/>
        </w:r>
        <w:r w:rsidR="00C94D76" w:rsidRPr="00C94D76">
          <w:rPr>
            <w:b w:val="0"/>
            <w:webHidden/>
          </w:rPr>
          <w:fldChar w:fldCharType="begin"/>
        </w:r>
        <w:r w:rsidR="00C94D76" w:rsidRPr="00C94D76">
          <w:rPr>
            <w:b w:val="0"/>
            <w:webHidden/>
          </w:rPr>
          <w:instrText xml:space="preserve"> PAGEREF _Toc477029959 \h </w:instrText>
        </w:r>
        <w:r w:rsidR="00C94D76" w:rsidRPr="00C94D76">
          <w:rPr>
            <w:b w:val="0"/>
            <w:webHidden/>
          </w:rPr>
        </w:r>
        <w:r w:rsidR="00C94D76" w:rsidRPr="00C94D76">
          <w:rPr>
            <w:b w:val="0"/>
            <w:webHidden/>
          </w:rPr>
          <w:fldChar w:fldCharType="separate"/>
        </w:r>
        <w:r w:rsidR="00C94D76" w:rsidRPr="00C94D76">
          <w:rPr>
            <w:b w:val="0"/>
            <w:webHidden/>
          </w:rPr>
          <w:t>71</w:t>
        </w:r>
        <w:r w:rsidR="00C94D76" w:rsidRPr="00C94D76">
          <w:rPr>
            <w:b w:val="0"/>
            <w:webHidden/>
          </w:rPr>
          <w:fldChar w:fldCharType="end"/>
        </w:r>
      </w:hyperlink>
    </w:p>
    <w:p w14:paraId="59B59C74" w14:textId="36C97A82" w:rsidR="00C94D76" w:rsidRPr="00C94D76" w:rsidRDefault="007316ED">
      <w:pPr>
        <w:pStyle w:val="Verzeichnis1"/>
        <w:rPr>
          <w:rFonts w:asciiTheme="minorHAnsi" w:eastAsiaTheme="minorEastAsia" w:hAnsiTheme="minorHAnsi" w:cstheme="minorBidi"/>
          <w:b w:val="0"/>
          <w:bCs w:val="0"/>
          <w:i w:val="0"/>
          <w:iCs w:val="0"/>
        </w:rPr>
      </w:pPr>
      <w:hyperlink w:anchor="_Toc477029960" w:history="1">
        <w:r w:rsidR="00C94D76" w:rsidRPr="00C94D76">
          <w:rPr>
            <w:rStyle w:val="Hyperlink"/>
            <w:b w:val="0"/>
          </w:rPr>
          <w:t>Literaturverzeichnis</w:t>
        </w:r>
        <w:r w:rsidR="00C94D76" w:rsidRPr="00C94D76">
          <w:rPr>
            <w:b w:val="0"/>
            <w:webHidden/>
          </w:rPr>
          <w:tab/>
        </w:r>
        <w:r w:rsidR="00C94D76" w:rsidRPr="00C94D76">
          <w:rPr>
            <w:b w:val="0"/>
            <w:webHidden/>
          </w:rPr>
          <w:fldChar w:fldCharType="begin"/>
        </w:r>
        <w:r w:rsidR="00C94D76" w:rsidRPr="00C94D76">
          <w:rPr>
            <w:b w:val="0"/>
            <w:webHidden/>
          </w:rPr>
          <w:instrText xml:space="preserve"> PAGEREF _Toc477029960 \h </w:instrText>
        </w:r>
        <w:r w:rsidR="00C94D76" w:rsidRPr="00C94D76">
          <w:rPr>
            <w:b w:val="0"/>
            <w:webHidden/>
          </w:rPr>
        </w:r>
        <w:r w:rsidR="00C94D76" w:rsidRPr="00C94D76">
          <w:rPr>
            <w:b w:val="0"/>
            <w:webHidden/>
          </w:rPr>
          <w:fldChar w:fldCharType="separate"/>
        </w:r>
        <w:r w:rsidR="00C94D76" w:rsidRPr="00C94D76">
          <w:rPr>
            <w:b w:val="0"/>
            <w:webHidden/>
          </w:rPr>
          <w:t>VII</w:t>
        </w:r>
        <w:r w:rsidR="00C94D76" w:rsidRPr="00C94D76">
          <w:rPr>
            <w:b w:val="0"/>
            <w:webHidden/>
          </w:rPr>
          <w:fldChar w:fldCharType="end"/>
        </w:r>
      </w:hyperlink>
    </w:p>
    <w:p w14:paraId="273FF9D0" w14:textId="32B0DB1A" w:rsidR="00C94D76" w:rsidRDefault="007316ED">
      <w:pPr>
        <w:pStyle w:val="Verzeichnis1"/>
        <w:rPr>
          <w:rFonts w:asciiTheme="minorHAnsi" w:eastAsiaTheme="minorEastAsia" w:hAnsiTheme="minorHAnsi" w:cstheme="minorBidi"/>
          <w:b w:val="0"/>
          <w:bCs w:val="0"/>
          <w:i w:val="0"/>
          <w:iCs w:val="0"/>
        </w:rPr>
      </w:pPr>
      <w:hyperlink w:anchor="_Toc477029961" w:history="1">
        <w:r w:rsidR="00C94D76" w:rsidRPr="00C94D76">
          <w:rPr>
            <w:rStyle w:val="Hyperlink"/>
            <w:b w:val="0"/>
          </w:rPr>
          <w:t>Ehrenwörtliche Erklärung</w:t>
        </w:r>
        <w:r w:rsidR="00C94D76" w:rsidRPr="00C94D76">
          <w:rPr>
            <w:b w:val="0"/>
            <w:webHidden/>
          </w:rPr>
          <w:tab/>
        </w:r>
        <w:r w:rsidR="00C94D76" w:rsidRPr="00C94D76">
          <w:rPr>
            <w:b w:val="0"/>
            <w:webHidden/>
          </w:rPr>
          <w:fldChar w:fldCharType="begin"/>
        </w:r>
        <w:r w:rsidR="00C94D76" w:rsidRPr="00C94D76">
          <w:rPr>
            <w:b w:val="0"/>
            <w:webHidden/>
          </w:rPr>
          <w:instrText xml:space="preserve"> PAGEREF _Toc477029961 \h </w:instrText>
        </w:r>
        <w:r w:rsidR="00C94D76" w:rsidRPr="00C94D76">
          <w:rPr>
            <w:b w:val="0"/>
            <w:webHidden/>
          </w:rPr>
        </w:r>
        <w:r w:rsidR="00C94D76" w:rsidRPr="00C94D76">
          <w:rPr>
            <w:b w:val="0"/>
            <w:webHidden/>
          </w:rPr>
          <w:fldChar w:fldCharType="separate"/>
        </w:r>
        <w:r w:rsidR="00C94D76" w:rsidRPr="00C94D76">
          <w:rPr>
            <w:b w:val="0"/>
            <w:webHidden/>
          </w:rPr>
          <w:t>XII</w:t>
        </w:r>
        <w:r w:rsidR="00C94D76" w:rsidRPr="00C94D76">
          <w:rPr>
            <w:b w:val="0"/>
            <w:webHidden/>
          </w:rPr>
          <w:fldChar w:fldCharType="end"/>
        </w:r>
      </w:hyperlink>
    </w:p>
    <w:p w14:paraId="3B81CE6B" w14:textId="7EE5473B" w:rsidR="007D4EBD" w:rsidRPr="009C5835" w:rsidRDefault="00FA1482" w:rsidP="002169F4">
      <w:pPr>
        <w:pStyle w:val="berschrift1"/>
        <w:spacing w:line="360" w:lineRule="auto"/>
        <w:rPr>
          <w:rFonts w:ascii="Arial" w:hAnsi="Arial" w:cs="Arial"/>
        </w:rPr>
      </w:pPr>
      <w:r w:rsidRPr="009C5835">
        <w:rPr>
          <w:rFonts w:ascii="Arial" w:hAnsi="Arial" w:cs="Arial"/>
        </w:rPr>
        <w:fldChar w:fldCharType="end"/>
      </w:r>
    </w:p>
    <w:p w14:paraId="10D3293E" w14:textId="625BD318" w:rsidR="006058C8" w:rsidRPr="009C5835" w:rsidRDefault="007D4EBD" w:rsidP="007D4EBD">
      <w:pPr>
        <w:spacing w:after="200" w:line="276" w:lineRule="auto"/>
        <w:rPr>
          <w:rFonts w:ascii="Arial" w:eastAsiaTheme="majorEastAsia" w:hAnsi="Arial" w:cs="Arial"/>
          <w:b/>
          <w:bCs/>
          <w:color w:val="365F91" w:themeColor="accent1" w:themeShade="BF"/>
          <w:sz w:val="28"/>
          <w:szCs w:val="28"/>
        </w:rPr>
      </w:pPr>
      <w:r w:rsidRPr="009C5835">
        <w:rPr>
          <w:rFonts w:ascii="Arial" w:hAnsi="Arial" w:cs="Arial"/>
        </w:rPr>
        <w:br w:type="page"/>
      </w:r>
    </w:p>
    <w:p w14:paraId="0A0FFFAA" w14:textId="121685E8" w:rsidR="007B04CE" w:rsidRPr="009C5835" w:rsidRDefault="007B04CE" w:rsidP="007B04CE">
      <w:pPr>
        <w:rPr>
          <w:rFonts w:ascii="Arial" w:hAnsi="Arial" w:cs="Arial"/>
        </w:rPr>
      </w:pPr>
    </w:p>
    <w:p w14:paraId="051BE29C" w14:textId="1136E1FF" w:rsidR="007B04CE" w:rsidRPr="009C5835" w:rsidRDefault="007B04CE" w:rsidP="007B04CE">
      <w:pPr>
        <w:rPr>
          <w:rFonts w:ascii="Arial" w:hAnsi="Arial" w:cs="Arial"/>
        </w:rPr>
      </w:pPr>
    </w:p>
    <w:p w14:paraId="0188B1D5" w14:textId="23A8F9AE" w:rsidR="007B04CE" w:rsidRPr="009C5835" w:rsidRDefault="007B04CE" w:rsidP="007B04CE">
      <w:pPr>
        <w:rPr>
          <w:rFonts w:ascii="Arial" w:hAnsi="Arial" w:cs="Arial"/>
        </w:rPr>
      </w:pPr>
    </w:p>
    <w:p w14:paraId="247F59F6" w14:textId="4EFFCEEC" w:rsidR="007B04CE" w:rsidRPr="009C5835" w:rsidRDefault="007B04CE" w:rsidP="007B04CE">
      <w:pPr>
        <w:rPr>
          <w:rFonts w:ascii="Arial" w:hAnsi="Arial" w:cs="Arial"/>
        </w:rPr>
      </w:pPr>
    </w:p>
    <w:p w14:paraId="46B224E0" w14:textId="4875E5AD" w:rsidR="007B04CE" w:rsidRPr="009C5835" w:rsidRDefault="007B04CE" w:rsidP="007B04CE">
      <w:pPr>
        <w:rPr>
          <w:rFonts w:ascii="Arial" w:hAnsi="Arial" w:cs="Arial"/>
        </w:rPr>
      </w:pPr>
    </w:p>
    <w:p w14:paraId="6DF9064C" w14:textId="01AF888D" w:rsidR="007B04CE" w:rsidRPr="009C5835" w:rsidRDefault="007B04CE" w:rsidP="007B04CE">
      <w:pPr>
        <w:rPr>
          <w:rFonts w:ascii="Arial" w:hAnsi="Arial" w:cs="Arial"/>
        </w:rPr>
      </w:pPr>
    </w:p>
    <w:p w14:paraId="46162E76" w14:textId="73D49BBA" w:rsidR="007B04CE" w:rsidRPr="009C5835" w:rsidRDefault="007B04CE" w:rsidP="007B04CE">
      <w:pPr>
        <w:rPr>
          <w:rFonts w:ascii="Arial" w:hAnsi="Arial" w:cs="Arial"/>
        </w:rPr>
      </w:pPr>
    </w:p>
    <w:p w14:paraId="3E672C00" w14:textId="3197BA06" w:rsidR="007B04CE" w:rsidRPr="009C5835" w:rsidRDefault="007B04CE" w:rsidP="007B04CE">
      <w:pPr>
        <w:rPr>
          <w:rFonts w:ascii="Arial" w:hAnsi="Arial" w:cs="Arial"/>
        </w:rPr>
      </w:pPr>
    </w:p>
    <w:p w14:paraId="24C84CA0" w14:textId="16590F31" w:rsidR="007B04CE" w:rsidRPr="009C5835" w:rsidRDefault="007B04CE" w:rsidP="007B04CE">
      <w:pPr>
        <w:rPr>
          <w:rFonts w:ascii="Arial" w:hAnsi="Arial" w:cs="Arial"/>
        </w:rPr>
      </w:pPr>
    </w:p>
    <w:p w14:paraId="71A89880" w14:textId="1C927F66" w:rsidR="007B04CE" w:rsidRPr="009C5835" w:rsidRDefault="007B04CE" w:rsidP="007B04CE">
      <w:pPr>
        <w:rPr>
          <w:rFonts w:ascii="Arial" w:hAnsi="Arial" w:cs="Arial"/>
        </w:rPr>
      </w:pPr>
    </w:p>
    <w:p w14:paraId="3B2E3230" w14:textId="155B2EB6" w:rsidR="007B04CE" w:rsidRPr="009C5835" w:rsidRDefault="007B04CE" w:rsidP="007B04CE">
      <w:pPr>
        <w:rPr>
          <w:rFonts w:ascii="Arial" w:hAnsi="Arial" w:cs="Arial"/>
        </w:rPr>
      </w:pPr>
    </w:p>
    <w:p w14:paraId="661BABFF" w14:textId="4C0BC4F0" w:rsidR="007B04CE" w:rsidRPr="009C5835" w:rsidRDefault="007B04CE" w:rsidP="007B04CE">
      <w:pPr>
        <w:rPr>
          <w:rFonts w:ascii="Arial" w:hAnsi="Arial" w:cs="Arial"/>
        </w:rPr>
      </w:pPr>
    </w:p>
    <w:p w14:paraId="7A8F0912" w14:textId="6725EA73" w:rsidR="007B04CE" w:rsidRPr="009C5835" w:rsidRDefault="007B04CE" w:rsidP="007B04CE">
      <w:pPr>
        <w:rPr>
          <w:rFonts w:ascii="Arial" w:hAnsi="Arial" w:cs="Arial"/>
        </w:rPr>
      </w:pPr>
    </w:p>
    <w:p w14:paraId="34A0313E" w14:textId="11EE3FF8" w:rsidR="007B04CE" w:rsidRPr="009C5835" w:rsidRDefault="007B04CE" w:rsidP="007B04CE">
      <w:pPr>
        <w:rPr>
          <w:rFonts w:ascii="Arial" w:hAnsi="Arial" w:cs="Arial"/>
        </w:rPr>
      </w:pPr>
    </w:p>
    <w:p w14:paraId="7C18DA91" w14:textId="6F9573F8" w:rsidR="007B04CE" w:rsidRPr="009C5835" w:rsidRDefault="007B04CE" w:rsidP="007B04CE">
      <w:pPr>
        <w:rPr>
          <w:rFonts w:ascii="Arial" w:hAnsi="Arial" w:cs="Arial"/>
        </w:rPr>
      </w:pPr>
    </w:p>
    <w:p w14:paraId="538ED905" w14:textId="64208CA6" w:rsidR="007B04CE" w:rsidRPr="009C5835" w:rsidRDefault="007B04CE" w:rsidP="007B04CE">
      <w:pPr>
        <w:rPr>
          <w:rFonts w:ascii="Arial" w:hAnsi="Arial" w:cs="Arial"/>
        </w:rPr>
      </w:pPr>
    </w:p>
    <w:p w14:paraId="4FC0A56E" w14:textId="6B802E83" w:rsidR="007B04CE" w:rsidRPr="009C5835" w:rsidRDefault="007B04CE" w:rsidP="007B04CE">
      <w:pPr>
        <w:rPr>
          <w:rFonts w:ascii="Arial" w:hAnsi="Arial" w:cs="Arial"/>
        </w:rPr>
      </w:pPr>
    </w:p>
    <w:p w14:paraId="2F8549DB" w14:textId="395C1C48" w:rsidR="007B04CE" w:rsidRPr="009C5835" w:rsidRDefault="007B04CE" w:rsidP="007B04CE">
      <w:pPr>
        <w:rPr>
          <w:rFonts w:ascii="Arial" w:hAnsi="Arial" w:cs="Arial"/>
        </w:rPr>
      </w:pPr>
    </w:p>
    <w:p w14:paraId="1DB5D086" w14:textId="6F2D338D" w:rsidR="007B04CE" w:rsidRPr="009C5835" w:rsidRDefault="007B04CE" w:rsidP="007B04CE">
      <w:pPr>
        <w:rPr>
          <w:rFonts w:ascii="Arial" w:hAnsi="Arial" w:cs="Arial"/>
        </w:rPr>
      </w:pPr>
    </w:p>
    <w:p w14:paraId="341FA428" w14:textId="33B70C38" w:rsidR="007B04CE" w:rsidRPr="009C5835" w:rsidRDefault="007B04CE" w:rsidP="007B04CE">
      <w:pPr>
        <w:rPr>
          <w:rFonts w:ascii="Arial" w:hAnsi="Arial" w:cs="Arial"/>
        </w:rPr>
      </w:pPr>
    </w:p>
    <w:p w14:paraId="105C9D56" w14:textId="6C85FD49" w:rsidR="007B04CE" w:rsidRPr="009C5835" w:rsidRDefault="007B04CE" w:rsidP="007B04CE">
      <w:pPr>
        <w:rPr>
          <w:rFonts w:ascii="Arial" w:hAnsi="Arial" w:cs="Arial"/>
        </w:rPr>
      </w:pPr>
    </w:p>
    <w:p w14:paraId="6B52BE4C" w14:textId="77777777" w:rsidR="007B04CE" w:rsidRPr="009C5835" w:rsidRDefault="007B04CE" w:rsidP="007B04CE">
      <w:pPr>
        <w:rPr>
          <w:rFonts w:ascii="Arial" w:hAnsi="Arial" w:cs="Arial"/>
          <w:sz w:val="52"/>
          <w:szCs w:val="52"/>
        </w:rPr>
      </w:pPr>
    </w:p>
    <w:p w14:paraId="3495378A" w14:textId="4C95A9FD" w:rsidR="007B04CE" w:rsidRPr="009C5835" w:rsidRDefault="007B04CE" w:rsidP="007B04CE">
      <w:pPr>
        <w:rPr>
          <w:rFonts w:ascii="Arial" w:hAnsi="Arial" w:cs="Arial"/>
          <w:sz w:val="52"/>
          <w:szCs w:val="52"/>
        </w:rPr>
      </w:pPr>
      <w:r w:rsidRPr="009C5835">
        <w:rPr>
          <w:rFonts w:ascii="Arial" w:hAnsi="Arial" w:cs="Arial"/>
          <w:sz w:val="52"/>
          <w:szCs w:val="52"/>
        </w:rPr>
        <w:t>„The</w:t>
      </w:r>
      <w:r w:rsidR="000B7CDC" w:rsidRPr="009C5835">
        <w:rPr>
          <w:rFonts w:ascii="Arial" w:hAnsi="Arial" w:cs="Arial"/>
          <w:sz w:val="52"/>
          <w:szCs w:val="52"/>
        </w:rPr>
        <w:t xml:space="preserve"> walls between art and engineeri</w:t>
      </w:r>
      <w:r w:rsidRPr="009C5835">
        <w:rPr>
          <w:rFonts w:ascii="Arial" w:hAnsi="Arial" w:cs="Arial"/>
          <w:sz w:val="52"/>
          <w:szCs w:val="52"/>
        </w:rPr>
        <w:t xml:space="preserve">ng exist only in our minds“ </w:t>
      </w:r>
    </w:p>
    <w:p w14:paraId="1A78A7A6" w14:textId="64FFAACB" w:rsidR="007B04CE" w:rsidRPr="009C5835" w:rsidRDefault="007B04CE" w:rsidP="007B04CE">
      <w:pPr>
        <w:rPr>
          <w:rFonts w:ascii="Arial" w:hAnsi="Arial" w:cs="Arial"/>
          <w:sz w:val="32"/>
          <w:szCs w:val="32"/>
        </w:rPr>
      </w:pPr>
      <w:r w:rsidRPr="009C5835">
        <w:rPr>
          <w:rFonts w:ascii="Arial" w:hAnsi="Arial" w:cs="Arial"/>
          <w:sz w:val="32"/>
          <w:szCs w:val="32"/>
        </w:rPr>
        <w:t>Theo Jansen</w:t>
      </w:r>
    </w:p>
    <w:p w14:paraId="72655A6A" w14:textId="77777777" w:rsidR="007B04CE" w:rsidRPr="009C5835" w:rsidRDefault="007B04CE">
      <w:pPr>
        <w:spacing w:after="200" w:line="276" w:lineRule="auto"/>
        <w:rPr>
          <w:rFonts w:ascii="Arial" w:eastAsiaTheme="majorEastAsia" w:hAnsi="Arial" w:cs="Arial"/>
          <w:b/>
          <w:bCs/>
          <w:color w:val="365F91" w:themeColor="accent1" w:themeShade="BF"/>
          <w:sz w:val="28"/>
          <w:szCs w:val="28"/>
        </w:rPr>
      </w:pPr>
    </w:p>
    <w:p w14:paraId="3AAB53C7" w14:textId="5C053682" w:rsidR="007B04CE" w:rsidRPr="009C5835" w:rsidRDefault="007B04CE">
      <w:pPr>
        <w:spacing w:after="200" w:line="276" w:lineRule="auto"/>
        <w:rPr>
          <w:rFonts w:ascii="Arial" w:eastAsiaTheme="majorEastAsia" w:hAnsi="Arial" w:cs="Arial"/>
          <w:b/>
          <w:bCs/>
          <w:color w:val="365F91" w:themeColor="accent1" w:themeShade="BF"/>
          <w:sz w:val="28"/>
          <w:szCs w:val="28"/>
        </w:rPr>
      </w:pPr>
      <w:r w:rsidRPr="009C5835">
        <w:rPr>
          <w:rFonts w:ascii="Arial" w:hAnsi="Arial" w:cs="Arial"/>
        </w:rPr>
        <w:br w:type="page"/>
      </w:r>
    </w:p>
    <w:p w14:paraId="71692017" w14:textId="21C26BB9" w:rsidR="00C820A6" w:rsidRPr="009C5835" w:rsidRDefault="00D85907" w:rsidP="002169F4">
      <w:pPr>
        <w:pStyle w:val="berschrift1"/>
        <w:spacing w:line="360" w:lineRule="auto"/>
        <w:rPr>
          <w:rFonts w:ascii="Arial" w:hAnsi="Arial" w:cs="Arial"/>
        </w:rPr>
      </w:pPr>
      <w:bookmarkStart w:id="8" w:name="_Toc477029894"/>
      <w:r w:rsidRPr="009C5835">
        <w:rPr>
          <w:rFonts w:ascii="Arial" w:hAnsi="Arial" w:cs="Arial"/>
        </w:rPr>
        <w:lastRenderedPageBreak/>
        <w:t>Abkürzung</w:t>
      </w:r>
      <w:r w:rsidR="00C820A6" w:rsidRPr="009C5835">
        <w:rPr>
          <w:rFonts w:ascii="Arial" w:hAnsi="Arial" w:cs="Arial"/>
        </w:rPr>
        <w:t>sverzeichnis</w:t>
      </w:r>
      <w:bookmarkEnd w:id="5"/>
      <w:bookmarkEnd w:id="6"/>
      <w:bookmarkEnd w:id="7"/>
      <w:bookmarkEnd w:id="8"/>
    </w:p>
    <w:p w14:paraId="26AF26B5" w14:textId="0FE4B5D2" w:rsidR="00C21D92" w:rsidRPr="009C5835" w:rsidRDefault="00C21D92" w:rsidP="000D0733">
      <w:pPr>
        <w:spacing w:after="200"/>
        <w:rPr>
          <w:rFonts w:ascii="Arial" w:hAnsi="Arial" w:cs="Arial"/>
        </w:rPr>
      </w:pPr>
      <w:r w:rsidRPr="009C5835">
        <w:rPr>
          <w:rFonts w:ascii="Arial" w:hAnsi="Arial" w:cs="Arial"/>
          <w:b/>
        </w:rPr>
        <w:t>AAL</w:t>
      </w:r>
      <w:r w:rsidRPr="009C5835">
        <w:rPr>
          <w:rFonts w:ascii="Arial" w:hAnsi="Arial" w:cs="Arial"/>
        </w:rPr>
        <w:t xml:space="preserve"> – Ambient Assisted Living</w:t>
      </w:r>
    </w:p>
    <w:p w14:paraId="1DD42CB4" w14:textId="005A7F10" w:rsidR="00C21D92" w:rsidRPr="009C5835" w:rsidRDefault="00C21D92" w:rsidP="000D0733">
      <w:pPr>
        <w:spacing w:after="200"/>
        <w:rPr>
          <w:rFonts w:ascii="Arial" w:hAnsi="Arial" w:cs="Arial"/>
        </w:rPr>
      </w:pPr>
      <w:r w:rsidRPr="009C5835">
        <w:rPr>
          <w:rFonts w:ascii="Arial" w:hAnsi="Arial" w:cs="Arial"/>
          <w:b/>
        </w:rPr>
        <w:t>MEMS</w:t>
      </w:r>
      <w:r w:rsidRPr="009C5835">
        <w:rPr>
          <w:rFonts w:ascii="Arial" w:hAnsi="Arial" w:cs="Arial"/>
        </w:rPr>
        <w:t xml:space="preserve"> - Medication Event Monitoring System</w:t>
      </w:r>
    </w:p>
    <w:p w14:paraId="69010EE2" w14:textId="0F7BDCD9" w:rsidR="00AD0E32" w:rsidRPr="009C5835" w:rsidRDefault="00AD0E32" w:rsidP="000D0733">
      <w:pPr>
        <w:spacing w:after="200"/>
        <w:rPr>
          <w:rFonts w:ascii="Arial" w:eastAsiaTheme="majorEastAsia" w:hAnsi="Arial" w:cs="Arial"/>
          <w:b/>
          <w:bCs/>
          <w:color w:val="365F91" w:themeColor="accent1" w:themeShade="BF"/>
          <w:sz w:val="28"/>
          <w:szCs w:val="28"/>
        </w:rPr>
      </w:pPr>
      <w:r w:rsidRPr="009C5835">
        <w:rPr>
          <w:rFonts w:ascii="Arial" w:hAnsi="Arial" w:cs="Arial"/>
        </w:rPr>
        <w:br w:type="page"/>
      </w:r>
    </w:p>
    <w:p w14:paraId="68A4F01B" w14:textId="38F8CBF3" w:rsidR="00C820A6" w:rsidRPr="009C5835" w:rsidRDefault="00D85907" w:rsidP="00AD0E32">
      <w:pPr>
        <w:pStyle w:val="berschrift1"/>
        <w:spacing w:line="360" w:lineRule="auto"/>
        <w:rPr>
          <w:rFonts w:ascii="Arial" w:hAnsi="Arial" w:cs="Arial"/>
        </w:rPr>
      </w:pPr>
      <w:bookmarkStart w:id="9" w:name="_Toc462229559"/>
      <w:bookmarkStart w:id="10" w:name="_Toc462230379"/>
      <w:bookmarkStart w:id="11" w:name="_Toc462231008"/>
      <w:bookmarkStart w:id="12" w:name="_Toc477029895"/>
      <w:r w:rsidRPr="009C5835">
        <w:rPr>
          <w:rFonts w:ascii="Arial" w:hAnsi="Arial" w:cs="Arial"/>
        </w:rPr>
        <w:lastRenderedPageBreak/>
        <w:t>Abbildungs</w:t>
      </w:r>
      <w:r w:rsidR="00C820A6" w:rsidRPr="009C5835">
        <w:rPr>
          <w:rFonts w:ascii="Arial" w:hAnsi="Arial" w:cs="Arial"/>
        </w:rPr>
        <w:t>verzeichnis</w:t>
      </w:r>
      <w:bookmarkEnd w:id="9"/>
      <w:bookmarkEnd w:id="10"/>
      <w:bookmarkEnd w:id="11"/>
      <w:bookmarkEnd w:id="12"/>
    </w:p>
    <w:p w14:paraId="2F49AC0A" w14:textId="09A48377" w:rsidR="00C94D76" w:rsidRDefault="00AA6B2F">
      <w:pPr>
        <w:pStyle w:val="Abbildungsverzeichnis"/>
        <w:tabs>
          <w:tab w:val="right" w:leader="dot" w:pos="9344"/>
        </w:tabs>
        <w:rPr>
          <w:rFonts w:asciiTheme="minorHAnsi" w:eastAsiaTheme="minorEastAsia" w:hAnsiTheme="minorHAnsi" w:cstheme="minorBidi"/>
          <w:noProof/>
          <w:sz w:val="22"/>
          <w:szCs w:val="22"/>
        </w:rPr>
      </w:pPr>
      <w:r w:rsidRPr="00773459">
        <w:rPr>
          <w:rFonts w:ascii="Arial" w:hAnsi="Arial" w:cs="Arial"/>
          <w:sz w:val="23"/>
          <w:szCs w:val="23"/>
        </w:rPr>
        <w:fldChar w:fldCharType="begin"/>
      </w:r>
      <w:r w:rsidRPr="00773459">
        <w:rPr>
          <w:rFonts w:ascii="Arial" w:hAnsi="Arial" w:cs="Arial"/>
          <w:sz w:val="23"/>
          <w:szCs w:val="23"/>
        </w:rPr>
        <w:instrText xml:space="preserve"> TOC \h \z \c "Abbildung" </w:instrText>
      </w:r>
      <w:r w:rsidRPr="00773459">
        <w:rPr>
          <w:rFonts w:ascii="Arial" w:hAnsi="Arial" w:cs="Arial"/>
          <w:sz w:val="23"/>
          <w:szCs w:val="23"/>
        </w:rPr>
        <w:fldChar w:fldCharType="separate"/>
      </w:r>
      <w:hyperlink w:anchor="_Toc477029962" w:history="1">
        <w:r w:rsidR="00C94D76" w:rsidRPr="00044D19">
          <w:rPr>
            <w:rStyle w:val="Hyperlink"/>
            <w:rFonts w:ascii="Arial" w:hAnsi="Arial" w:cs="Arial"/>
            <w:noProof/>
          </w:rPr>
          <w:t>Abbildung 1: Multimorbidität nach Alter im Jahr 2002</w:t>
        </w:r>
        <w:r w:rsidR="00C94D76">
          <w:rPr>
            <w:noProof/>
            <w:webHidden/>
          </w:rPr>
          <w:tab/>
        </w:r>
        <w:r w:rsidR="00C94D76">
          <w:rPr>
            <w:noProof/>
            <w:webHidden/>
          </w:rPr>
          <w:fldChar w:fldCharType="begin"/>
        </w:r>
        <w:r w:rsidR="00C94D76">
          <w:rPr>
            <w:noProof/>
            <w:webHidden/>
          </w:rPr>
          <w:instrText xml:space="preserve"> PAGEREF _Toc477029962 \h </w:instrText>
        </w:r>
        <w:r w:rsidR="00C94D76">
          <w:rPr>
            <w:noProof/>
            <w:webHidden/>
          </w:rPr>
        </w:r>
        <w:r w:rsidR="00C94D76">
          <w:rPr>
            <w:noProof/>
            <w:webHidden/>
          </w:rPr>
          <w:fldChar w:fldCharType="separate"/>
        </w:r>
        <w:r w:rsidR="00C94D76">
          <w:rPr>
            <w:noProof/>
            <w:webHidden/>
          </w:rPr>
          <w:t>10</w:t>
        </w:r>
        <w:r w:rsidR="00C94D76">
          <w:rPr>
            <w:noProof/>
            <w:webHidden/>
          </w:rPr>
          <w:fldChar w:fldCharType="end"/>
        </w:r>
      </w:hyperlink>
    </w:p>
    <w:p w14:paraId="3859B807" w14:textId="12BC9210"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29963" w:history="1">
        <w:r w:rsidR="00C94D76" w:rsidRPr="00044D19">
          <w:rPr>
            <w:rStyle w:val="Hyperlink"/>
            <w:rFonts w:ascii="Arial" w:hAnsi="Arial" w:cs="Arial"/>
            <w:noProof/>
          </w:rPr>
          <w:t>Abbildung 2: Barmer GEK Versicherte, die Medikamente bezogen haben</w:t>
        </w:r>
        <w:r w:rsidR="00C94D76">
          <w:rPr>
            <w:noProof/>
            <w:webHidden/>
          </w:rPr>
          <w:tab/>
        </w:r>
        <w:r w:rsidR="00C94D76">
          <w:rPr>
            <w:noProof/>
            <w:webHidden/>
          </w:rPr>
          <w:fldChar w:fldCharType="begin"/>
        </w:r>
        <w:r w:rsidR="00C94D76">
          <w:rPr>
            <w:noProof/>
            <w:webHidden/>
          </w:rPr>
          <w:instrText xml:space="preserve"> PAGEREF _Toc477029963 \h </w:instrText>
        </w:r>
        <w:r w:rsidR="00C94D76">
          <w:rPr>
            <w:noProof/>
            <w:webHidden/>
          </w:rPr>
        </w:r>
        <w:r w:rsidR="00C94D76">
          <w:rPr>
            <w:noProof/>
            <w:webHidden/>
          </w:rPr>
          <w:fldChar w:fldCharType="separate"/>
        </w:r>
        <w:r w:rsidR="00C94D76">
          <w:rPr>
            <w:noProof/>
            <w:webHidden/>
          </w:rPr>
          <w:t>11</w:t>
        </w:r>
        <w:r w:rsidR="00C94D76">
          <w:rPr>
            <w:noProof/>
            <w:webHidden/>
          </w:rPr>
          <w:fldChar w:fldCharType="end"/>
        </w:r>
      </w:hyperlink>
    </w:p>
    <w:p w14:paraId="64F5A774" w14:textId="1950AF84"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29964" w:history="1">
        <w:r w:rsidR="00C94D76" w:rsidRPr="00044D19">
          <w:rPr>
            <w:rStyle w:val="Hyperlink"/>
            <w:rFonts w:ascii="Arial" w:hAnsi="Arial" w:cs="Arial"/>
            <w:noProof/>
          </w:rPr>
          <w:t>Abbildung 3: Gründe für die Non-Adhärenz</w:t>
        </w:r>
        <w:r w:rsidR="00C94D76">
          <w:rPr>
            <w:noProof/>
            <w:webHidden/>
          </w:rPr>
          <w:tab/>
        </w:r>
        <w:r w:rsidR="00C94D76">
          <w:rPr>
            <w:noProof/>
            <w:webHidden/>
          </w:rPr>
          <w:fldChar w:fldCharType="begin"/>
        </w:r>
        <w:r w:rsidR="00C94D76">
          <w:rPr>
            <w:noProof/>
            <w:webHidden/>
          </w:rPr>
          <w:instrText xml:space="preserve"> PAGEREF _Toc477029964 \h </w:instrText>
        </w:r>
        <w:r w:rsidR="00C94D76">
          <w:rPr>
            <w:noProof/>
            <w:webHidden/>
          </w:rPr>
        </w:r>
        <w:r w:rsidR="00C94D76">
          <w:rPr>
            <w:noProof/>
            <w:webHidden/>
          </w:rPr>
          <w:fldChar w:fldCharType="separate"/>
        </w:r>
        <w:r w:rsidR="00C94D76">
          <w:rPr>
            <w:noProof/>
            <w:webHidden/>
          </w:rPr>
          <w:t>12</w:t>
        </w:r>
        <w:r w:rsidR="00C94D76">
          <w:rPr>
            <w:noProof/>
            <w:webHidden/>
          </w:rPr>
          <w:fldChar w:fldCharType="end"/>
        </w:r>
      </w:hyperlink>
    </w:p>
    <w:p w14:paraId="3F25EED9" w14:textId="60E9D361"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29965" w:history="1">
        <w:r w:rsidR="00C94D76" w:rsidRPr="00044D19">
          <w:rPr>
            <w:rStyle w:val="Hyperlink"/>
            <w:rFonts w:ascii="Arial" w:hAnsi="Arial" w:cs="Arial"/>
            <w:noProof/>
          </w:rPr>
          <w:t>Abbildung 4: Gegenmaßnahmen der Non-Adhärenz</w:t>
        </w:r>
        <w:r w:rsidR="00C94D76">
          <w:rPr>
            <w:noProof/>
            <w:webHidden/>
          </w:rPr>
          <w:tab/>
        </w:r>
        <w:r w:rsidR="00C94D76">
          <w:rPr>
            <w:noProof/>
            <w:webHidden/>
          </w:rPr>
          <w:fldChar w:fldCharType="begin"/>
        </w:r>
        <w:r w:rsidR="00C94D76">
          <w:rPr>
            <w:noProof/>
            <w:webHidden/>
          </w:rPr>
          <w:instrText xml:space="preserve"> PAGEREF _Toc477029965 \h </w:instrText>
        </w:r>
        <w:r w:rsidR="00C94D76">
          <w:rPr>
            <w:noProof/>
            <w:webHidden/>
          </w:rPr>
        </w:r>
        <w:r w:rsidR="00C94D76">
          <w:rPr>
            <w:noProof/>
            <w:webHidden/>
          </w:rPr>
          <w:fldChar w:fldCharType="separate"/>
        </w:r>
        <w:r w:rsidR="00C94D76">
          <w:rPr>
            <w:noProof/>
            <w:webHidden/>
          </w:rPr>
          <w:t>13</w:t>
        </w:r>
        <w:r w:rsidR="00C94D76">
          <w:rPr>
            <w:noProof/>
            <w:webHidden/>
          </w:rPr>
          <w:fldChar w:fldCharType="end"/>
        </w:r>
      </w:hyperlink>
    </w:p>
    <w:p w14:paraId="2D48CF47" w14:textId="557C92C3"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29966" w:history="1">
        <w:r w:rsidR="00C94D76" w:rsidRPr="00044D19">
          <w:rPr>
            <w:rStyle w:val="Hyperlink"/>
            <w:rFonts w:ascii="Arial" w:hAnsi="Arial" w:cs="Arial"/>
            <w:noProof/>
          </w:rPr>
          <w:t>Abbildung 5: Generationen von Ambient Assited Living</w:t>
        </w:r>
        <w:r w:rsidR="00C94D76">
          <w:rPr>
            <w:noProof/>
            <w:webHidden/>
          </w:rPr>
          <w:tab/>
        </w:r>
        <w:r w:rsidR="00C94D76">
          <w:rPr>
            <w:noProof/>
            <w:webHidden/>
          </w:rPr>
          <w:fldChar w:fldCharType="begin"/>
        </w:r>
        <w:r w:rsidR="00C94D76">
          <w:rPr>
            <w:noProof/>
            <w:webHidden/>
          </w:rPr>
          <w:instrText xml:space="preserve"> PAGEREF _Toc477029966 \h </w:instrText>
        </w:r>
        <w:r w:rsidR="00C94D76">
          <w:rPr>
            <w:noProof/>
            <w:webHidden/>
          </w:rPr>
        </w:r>
        <w:r w:rsidR="00C94D76">
          <w:rPr>
            <w:noProof/>
            <w:webHidden/>
          </w:rPr>
          <w:fldChar w:fldCharType="separate"/>
        </w:r>
        <w:r w:rsidR="00C94D76">
          <w:rPr>
            <w:noProof/>
            <w:webHidden/>
          </w:rPr>
          <w:t>17</w:t>
        </w:r>
        <w:r w:rsidR="00C94D76">
          <w:rPr>
            <w:noProof/>
            <w:webHidden/>
          </w:rPr>
          <w:fldChar w:fldCharType="end"/>
        </w:r>
      </w:hyperlink>
    </w:p>
    <w:p w14:paraId="5D44A577" w14:textId="1C518B22"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29967" w:history="1">
        <w:r w:rsidR="00C94D76" w:rsidRPr="00044D19">
          <w:rPr>
            <w:rStyle w:val="Hyperlink"/>
            <w:rFonts w:ascii="Arial" w:hAnsi="Arial" w:cs="Arial"/>
            <w:noProof/>
          </w:rPr>
          <w:t>Abbildung 6: Anwendungsbereiche von AAL</w:t>
        </w:r>
        <w:r w:rsidR="00C94D76">
          <w:rPr>
            <w:noProof/>
            <w:webHidden/>
          </w:rPr>
          <w:tab/>
        </w:r>
        <w:r w:rsidR="00C94D76">
          <w:rPr>
            <w:noProof/>
            <w:webHidden/>
          </w:rPr>
          <w:fldChar w:fldCharType="begin"/>
        </w:r>
        <w:r w:rsidR="00C94D76">
          <w:rPr>
            <w:noProof/>
            <w:webHidden/>
          </w:rPr>
          <w:instrText xml:space="preserve"> PAGEREF _Toc477029967 \h </w:instrText>
        </w:r>
        <w:r w:rsidR="00C94D76">
          <w:rPr>
            <w:noProof/>
            <w:webHidden/>
          </w:rPr>
        </w:r>
        <w:r w:rsidR="00C94D76">
          <w:rPr>
            <w:noProof/>
            <w:webHidden/>
          </w:rPr>
          <w:fldChar w:fldCharType="separate"/>
        </w:r>
        <w:r w:rsidR="00C94D76">
          <w:rPr>
            <w:noProof/>
            <w:webHidden/>
          </w:rPr>
          <w:t>19</w:t>
        </w:r>
        <w:r w:rsidR="00C94D76">
          <w:rPr>
            <w:noProof/>
            <w:webHidden/>
          </w:rPr>
          <w:fldChar w:fldCharType="end"/>
        </w:r>
      </w:hyperlink>
    </w:p>
    <w:p w14:paraId="2D8CBBCB" w14:textId="3C4213FB"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29968" w:history="1">
        <w:r w:rsidR="00C94D76" w:rsidRPr="00044D19">
          <w:rPr>
            <w:rStyle w:val="Hyperlink"/>
            <w:rFonts w:ascii="Arial" w:hAnsi="Arial" w:cs="Arial"/>
            <w:noProof/>
          </w:rPr>
          <w:t>Abbildung 7: Hero Medikamentenspender</w:t>
        </w:r>
        <w:r w:rsidR="00C94D76">
          <w:rPr>
            <w:noProof/>
            <w:webHidden/>
          </w:rPr>
          <w:tab/>
        </w:r>
        <w:r w:rsidR="00C94D76">
          <w:rPr>
            <w:noProof/>
            <w:webHidden/>
          </w:rPr>
          <w:fldChar w:fldCharType="begin"/>
        </w:r>
        <w:r w:rsidR="00C94D76">
          <w:rPr>
            <w:noProof/>
            <w:webHidden/>
          </w:rPr>
          <w:instrText xml:space="preserve"> PAGEREF _Toc477029968 \h </w:instrText>
        </w:r>
        <w:r w:rsidR="00C94D76">
          <w:rPr>
            <w:noProof/>
            <w:webHidden/>
          </w:rPr>
        </w:r>
        <w:r w:rsidR="00C94D76">
          <w:rPr>
            <w:noProof/>
            <w:webHidden/>
          </w:rPr>
          <w:fldChar w:fldCharType="separate"/>
        </w:r>
        <w:r w:rsidR="00C94D76">
          <w:rPr>
            <w:noProof/>
            <w:webHidden/>
          </w:rPr>
          <w:t>22</w:t>
        </w:r>
        <w:r w:rsidR="00C94D76">
          <w:rPr>
            <w:noProof/>
            <w:webHidden/>
          </w:rPr>
          <w:fldChar w:fldCharType="end"/>
        </w:r>
      </w:hyperlink>
    </w:p>
    <w:p w14:paraId="0B0D345D" w14:textId="37B8B8EA"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29969" w:history="1">
        <w:r w:rsidR="00C94D76" w:rsidRPr="00044D19">
          <w:rPr>
            <w:rStyle w:val="Hyperlink"/>
            <w:rFonts w:ascii="Arial" w:hAnsi="Arial" w:cs="Arial"/>
            <w:noProof/>
          </w:rPr>
          <w:t>Abbildung 8: My uBox Medikamentenspender</w:t>
        </w:r>
        <w:r w:rsidR="00C94D76">
          <w:rPr>
            <w:noProof/>
            <w:webHidden/>
          </w:rPr>
          <w:tab/>
        </w:r>
        <w:r w:rsidR="00C94D76">
          <w:rPr>
            <w:noProof/>
            <w:webHidden/>
          </w:rPr>
          <w:fldChar w:fldCharType="begin"/>
        </w:r>
        <w:r w:rsidR="00C94D76">
          <w:rPr>
            <w:noProof/>
            <w:webHidden/>
          </w:rPr>
          <w:instrText xml:space="preserve"> PAGEREF _Toc477029969 \h </w:instrText>
        </w:r>
        <w:r w:rsidR="00C94D76">
          <w:rPr>
            <w:noProof/>
            <w:webHidden/>
          </w:rPr>
        </w:r>
        <w:r w:rsidR="00C94D76">
          <w:rPr>
            <w:noProof/>
            <w:webHidden/>
          </w:rPr>
          <w:fldChar w:fldCharType="separate"/>
        </w:r>
        <w:r w:rsidR="00C94D76">
          <w:rPr>
            <w:noProof/>
            <w:webHidden/>
          </w:rPr>
          <w:t>23</w:t>
        </w:r>
        <w:r w:rsidR="00C94D76">
          <w:rPr>
            <w:noProof/>
            <w:webHidden/>
          </w:rPr>
          <w:fldChar w:fldCharType="end"/>
        </w:r>
      </w:hyperlink>
    </w:p>
    <w:p w14:paraId="149E908E" w14:textId="622EF5B0"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29970" w:history="1">
        <w:r w:rsidR="00C94D76" w:rsidRPr="00044D19">
          <w:rPr>
            <w:rStyle w:val="Hyperlink"/>
            <w:rFonts w:ascii="Arial" w:hAnsi="Arial" w:cs="Arial"/>
            <w:noProof/>
          </w:rPr>
          <w:t>Abbildung 9: Dr. Poket Medikamentenspender</w:t>
        </w:r>
        <w:r w:rsidR="00C94D76">
          <w:rPr>
            <w:noProof/>
            <w:webHidden/>
          </w:rPr>
          <w:tab/>
        </w:r>
        <w:r w:rsidR="00C94D76">
          <w:rPr>
            <w:noProof/>
            <w:webHidden/>
          </w:rPr>
          <w:fldChar w:fldCharType="begin"/>
        </w:r>
        <w:r w:rsidR="00C94D76">
          <w:rPr>
            <w:noProof/>
            <w:webHidden/>
          </w:rPr>
          <w:instrText xml:space="preserve"> PAGEREF _Toc477029970 \h </w:instrText>
        </w:r>
        <w:r w:rsidR="00C94D76">
          <w:rPr>
            <w:noProof/>
            <w:webHidden/>
          </w:rPr>
        </w:r>
        <w:r w:rsidR="00C94D76">
          <w:rPr>
            <w:noProof/>
            <w:webHidden/>
          </w:rPr>
          <w:fldChar w:fldCharType="separate"/>
        </w:r>
        <w:r w:rsidR="00C94D76">
          <w:rPr>
            <w:noProof/>
            <w:webHidden/>
          </w:rPr>
          <w:t>23</w:t>
        </w:r>
        <w:r w:rsidR="00C94D76">
          <w:rPr>
            <w:noProof/>
            <w:webHidden/>
          </w:rPr>
          <w:fldChar w:fldCharType="end"/>
        </w:r>
      </w:hyperlink>
    </w:p>
    <w:p w14:paraId="221C56FA" w14:textId="762844B8"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29971" w:history="1">
        <w:r w:rsidR="00C94D76" w:rsidRPr="00044D19">
          <w:rPr>
            <w:rStyle w:val="Hyperlink"/>
            <w:rFonts w:ascii="Arial" w:hAnsi="Arial" w:cs="Arial"/>
            <w:noProof/>
          </w:rPr>
          <w:t>Abbildung 10: SMRxT Medikamentendose</w:t>
        </w:r>
        <w:r w:rsidR="00C94D76">
          <w:rPr>
            <w:noProof/>
            <w:webHidden/>
          </w:rPr>
          <w:tab/>
        </w:r>
        <w:r w:rsidR="00C94D76">
          <w:rPr>
            <w:noProof/>
            <w:webHidden/>
          </w:rPr>
          <w:fldChar w:fldCharType="begin"/>
        </w:r>
        <w:r w:rsidR="00C94D76">
          <w:rPr>
            <w:noProof/>
            <w:webHidden/>
          </w:rPr>
          <w:instrText xml:space="preserve"> PAGEREF _Toc477029971 \h </w:instrText>
        </w:r>
        <w:r w:rsidR="00C94D76">
          <w:rPr>
            <w:noProof/>
            <w:webHidden/>
          </w:rPr>
        </w:r>
        <w:r w:rsidR="00C94D76">
          <w:rPr>
            <w:noProof/>
            <w:webHidden/>
          </w:rPr>
          <w:fldChar w:fldCharType="separate"/>
        </w:r>
        <w:r w:rsidR="00C94D76">
          <w:rPr>
            <w:noProof/>
            <w:webHidden/>
          </w:rPr>
          <w:t>25</w:t>
        </w:r>
        <w:r w:rsidR="00C94D76">
          <w:rPr>
            <w:noProof/>
            <w:webHidden/>
          </w:rPr>
          <w:fldChar w:fldCharType="end"/>
        </w:r>
      </w:hyperlink>
    </w:p>
    <w:p w14:paraId="344181EC" w14:textId="524CFAA5"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29972" w:history="1">
        <w:r w:rsidR="00C94D76" w:rsidRPr="00044D19">
          <w:rPr>
            <w:rStyle w:val="Hyperlink"/>
            <w:rFonts w:ascii="Arial" w:hAnsi="Arial" w:cs="Arial"/>
            <w:noProof/>
          </w:rPr>
          <w:t>Abbildung 11: Adherence Pill Bottle Medikamentendose</w:t>
        </w:r>
        <w:r w:rsidR="00C94D76">
          <w:rPr>
            <w:noProof/>
            <w:webHidden/>
          </w:rPr>
          <w:tab/>
        </w:r>
        <w:r w:rsidR="00C94D76">
          <w:rPr>
            <w:noProof/>
            <w:webHidden/>
          </w:rPr>
          <w:fldChar w:fldCharType="begin"/>
        </w:r>
        <w:r w:rsidR="00C94D76">
          <w:rPr>
            <w:noProof/>
            <w:webHidden/>
          </w:rPr>
          <w:instrText xml:space="preserve"> PAGEREF _Toc477029972 \h </w:instrText>
        </w:r>
        <w:r w:rsidR="00C94D76">
          <w:rPr>
            <w:noProof/>
            <w:webHidden/>
          </w:rPr>
        </w:r>
        <w:r w:rsidR="00C94D76">
          <w:rPr>
            <w:noProof/>
            <w:webHidden/>
          </w:rPr>
          <w:fldChar w:fldCharType="separate"/>
        </w:r>
        <w:r w:rsidR="00C94D76">
          <w:rPr>
            <w:noProof/>
            <w:webHidden/>
          </w:rPr>
          <w:t>26</w:t>
        </w:r>
        <w:r w:rsidR="00C94D76">
          <w:rPr>
            <w:noProof/>
            <w:webHidden/>
          </w:rPr>
          <w:fldChar w:fldCharType="end"/>
        </w:r>
      </w:hyperlink>
    </w:p>
    <w:p w14:paraId="5022110D" w14:textId="66135D4E"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29973" w:history="1">
        <w:r w:rsidR="00C94D76" w:rsidRPr="00044D19">
          <w:rPr>
            <w:rStyle w:val="Hyperlink"/>
            <w:rFonts w:ascii="Arial" w:hAnsi="Arial" w:cs="Arial"/>
            <w:noProof/>
          </w:rPr>
          <w:t>Abbildung 12: ROUND Refill Medikamentendose</w:t>
        </w:r>
        <w:r w:rsidR="00C94D76">
          <w:rPr>
            <w:noProof/>
            <w:webHidden/>
          </w:rPr>
          <w:tab/>
        </w:r>
        <w:r w:rsidR="00C94D76">
          <w:rPr>
            <w:noProof/>
            <w:webHidden/>
          </w:rPr>
          <w:fldChar w:fldCharType="begin"/>
        </w:r>
        <w:r w:rsidR="00C94D76">
          <w:rPr>
            <w:noProof/>
            <w:webHidden/>
          </w:rPr>
          <w:instrText xml:space="preserve"> PAGEREF _Toc477029973 \h </w:instrText>
        </w:r>
        <w:r w:rsidR="00C94D76">
          <w:rPr>
            <w:noProof/>
            <w:webHidden/>
          </w:rPr>
        </w:r>
        <w:r w:rsidR="00C94D76">
          <w:rPr>
            <w:noProof/>
            <w:webHidden/>
          </w:rPr>
          <w:fldChar w:fldCharType="separate"/>
        </w:r>
        <w:r w:rsidR="00C94D76">
          <w:rPr>
            <w:noProof/>
            <w:webHidden/>
          </w:rPr>
          <w:t>26</w:t>
        </w:r>
        <w:r w:rsidR="00C94D76">
          <w:rPr>
            <w:noProof/>
            <w:webHidden/>
          </w:rPr>
          <w:fldChar w:fldCharType="end"/>
        </w:r>
      </w:hyperlink>
    </w:p>
    <w:p w14:paraId="45F50327" w14:textId="5C5C36FE"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29974" w:history="1">
        <w:r w:rsidR="00C94D76" w:rsidRPr="00044D19">
          <w:rPr>
            <w:rStyle w:val="Hyperlink"/>
            <w:rFonts w:ascii="Arial" w:hAnsi="Arial" w:cs="Arial"/>
            <w:noProof/>
          </w:rPr>
          <w:t>Abbildung 13: Medminder Jon Medikamentenbox</w:t>
        </w:r>
        <w:r w:rsidR="00C94D76">
          <w:rPr>
            <w:noProof/>
            <w:webHidden/>
          </w:rPr>
          <w:tab/>
        </w:r>
        <w:r w:rsidR="00C94D76">
          <w:rPr>
            <w:noProof/>
            <w:webHidden/>
          </w:rPr>
          <w:fldChar w:fldCharType="begin"/>
        </w:r>
        <w:r w:rsidR="00C94D76">
          <w:rPr>
            <w:noProof/>
            <w:webHidden/>
          </w:rPr>
          <w:instrText xml:space="preserve"> PAGEREF _Toc477029974 \h </w:instrText>
        </w:r>
        <w:r w:rsidR="00C94D76">
          <w:rPr>
            <w:noProof/>
            <w:webHidden/>
          </w:rPr>
        </w:r>
        <w:r w:rsidR="00C94D76">
          <w:rPr>
            <w:noProof/>
            <w:webHidden/>
          </w:rPr>
          <w:fldChar w:fldCharType="separate"/>
        </w:r>
        <w:r w:rsidR="00C94D76">
          <w:rPr>
            <w:noProof/>
            <w:webHidden/>
          </w:rPr>
          <w:t>28</w:t>
        </w:r>
        <w:r w:rsidR="00C94D76">
          <w:rPr>
            <w:noProof/>
            <w:webHidden/>
          </w:rPr>
          <w:fldChar w:fldCharType="end"/>
        </w:r>
      </w:hyperlink>
    </w:p>
    <w:p w14:paraId="6386CA6E" w14:textId="1CCBB075"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29975" w:history="1">
        <w:r w:rsidR="00C94D76" w:rsidRPr="00044D19">
          <w:rPr>
            <w:rStyle w:val="Hyperlink"/>
            <w:rFonts w:ascii="Arial" w:hAnsi="Arial" w:cs="Arial"/>
            <w:noProof/>
          </w:rPr>
          <w:t>Abbildung 14: MedSignals Pill Case/Monitor Medikamentenbox</w:t>
        </w:r>
        <w:r w:rsidR="00C94D76">
          <w:rPr>
            <w:noProof/>
            <w:webHidden/>
          </w:rPr>
          <w:tab/>
        </w:r>
        <w:r w:rsidR="00C94D76">
          <w:rPr>
            <w:noProof/>
            <w:webHidden/>
          </w:rPr>
          <w:fldChar w:fldCharType="begin"/>
        </w:r>
        <w:r w:rsidR="00C94D76">
          <w:rPr>
            <w:noProof/>
            <w:webHidden/>
          </w:rPr>
          <w:instrText xml:space="preserve"> PAGEREF _Toc477029975 \h </w:instrText>
        </w:r>
        <w:r w:rsidR="00C94D76">
          <w:rPr>
            <w:noProof/>
            <w:webHidden/>
          </w:rPr>
        </w:r>
        <w:r w:rsidR="00C94D76">
          <w:rPr>
            <w:noProof/>
            <w:webHidden/>
          </w:rPr>
          <w:fldChar w:fldCharType="separate"/>
        </w:r>
        <w:r w:rsidR="00C94D76">
          <w:rPr>
            <w:noProof/>
            <w:webHidden/>
          </w:rPr>
          <w:t>29</w:t>
        </w:r>
        <w:r w:rsidR="00C94D76">
          <w:rPr>
            <w:noProof/>
            <w:webHidden/>
          </w:rPr>
          <w:fldChar w:fldCharType="end"/>
        </w:r>
      </w:hyperlink>
    </w:p>
    <w:p w14:paraId="4510C0F1" w14:textId="5A69A5C7"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29976" w:history="1">
        <w:r w:rsidR="00C94D76" w:rsidRPr="00044D19">
          <w:rPr>
            <w:rStyle w:val="Hyperlink"/>
            <w:rFonts w:ascii="Arial" w:hAnsi="Arial" w:cs="Arial"/>
            <w:noProof/>
          </w:rPr>
          <w:t>Abbildung 15: Pillbox by Tricella Medikamentenbox</w:t>
        </w:r>
        <w:r w:rsidR="00C94D76">
          <w:rPr>
            <w:noProof/>
            <w:webHidden/>
          </w:rPr>
          <w:tab/>
        </w:r>
        <w:r w:rsidR="00C94D76">
          <w:rPr>
            <w:noProof/>
            <w:webHidden/>
          </w:rPr>
          <w:fldChar w:fldCharType="begin"/>
        </w:r>
        <w:r w:rsidR="00C94D76">
          <w:rPr>
            <w:noProof/>
            <w:webHidden/>
          </w:rPr>
          <w:instrText xml:space="preserve"> PAGEREF _Toc477029976 \h </w:instrText>
        </w:r>
        <w:r w:rsidR="00C94D76">
          <w:rPr>
            <w:noProof/>
            <w:webHidden/>
          </w:rPr>
        </w:r>
        <w:r w:rsidR="00C94D76">
          <w:rPr>
            <w:noProof/>
            <w:webHidden/>
          </w:rPr>
          <w:fldChar w:fldCharType="separate"/>
        </w:r>
        <w:r w:rsidR="00C94D76">
          <w:rPr>
            <w:noProof/>
            <w:webHidden/>
          </w:rPr>
          <w:t>29</w:t>
        </w:r>
        <w:r w:rsidR="00C94D76">
          <w:rPr>
            <w:noProof/>
            <w:webHidden/>
          </w:rPr>
          <w:fldChar w:fldCharType="end"/>
        </w:r>
      </w:hyperlink>
    </w:p>
    <w:p w14:paraId="2EC6B55E" w14:textId="34471CE7"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29977" w:history="1">
        <w:r w:rsidR="00C94D76" w:rsidRPr="00044D19">
          <w:rPr>
            <w:rStyle w:val="Hyperlink"/>
            <w:rFonts w:ascii="Arial" w:hAnsi="Arial" w:cs="Arial"/>
            <w:noProof/>
          </w:rPr>
          <w:t>Abbildung 16: iRemember Aufsatz</w:t>
        </w:r>
        <w:r w:rsidR="00C94D76">
          <w:rPr>
            <w:noProof/>
            <w:webHidden/>
          </w:rPr>
          <w:tab/>
        </w:r>
        <w:r w:rsidR="00C94D76">
          <w:rPr>
            <w:noProof/>
            <w:webHidden/>
          </w:rPr>
          <w:fldChar w:fldCharType="begin"/>
        </w:r>
        <w:r w:rsidR="00C94D76">
          <w:rPr>
            <w:noProof/>
            <w:webHidden/>
          </w:rPr>
          <w:instrText xml:space="preserve"> PAGEREF _Toc477029977 \h </w:instrText>
        </w:r>
        <w:r w:rsidR="00C94D76">
          <w:rPr>
            <w:noProof/>
            <w:webHidden/>
          </w:rPr>
        </w:r>
        <w:r w:rsidR="00C94D76">
          <w:rPr>
            <w:noProof/>
            <w:webHidden/>
          </w:rPr>
          <w:fldChar w:fldCharType="separate"/>
        </w:r>
        <w:r w:rsidR="00C94D76">
          <w:rPr>
            <w:noProof/>
            <w:webHidden/>
          </w:rPr>
          <w:t>31</w:t>
        </w:r>
        <w:r w:rsidR="00C94D76">
          <w:rPr>
            <w:noProof/>
            <w:webHidden/>
          </w:rPr>
          <w:fldChar w:fldCharType="end"/>
        </w:r>
      </w:hyperlink>
    </w:p>
    <w:p w14:paraId="1828AC7F" w14:textId="1A5A0D7A"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29978" w:history="1">
        <w:r w:rsidR="00C94D76" w:rsidRPr="00044D19">
          <w:rPr>
            <w:rStyle w:val="Hyperlink"/>
            <w:rFonts w:ascii="Arial" w:hAnsi="Arial" w:cs="Arial"/>
            <w:noProof/>
          </w:rPr>
          <w:t>Abbildung 17: GlowCap Aufsatz</w:t>
        </w:r>
        <w:r w:rsidR="00C94D76">
          <w:rPr>
            <w:noProof/>
            <w:webHidden/>
          </w:rPr>
          <w:tab/>
        </w:r>
        <w:r w:rsidR="00C94D76">
          <w:rPr>
            <w:noProof/>
            <w:webHidden/>
          </w:rPr>
          <w:fldChar w:fldCharType="begin"/>
        </w:r>
        <w:r w:rsidR="00C94D76">
          <w:rPr>
            <w:noProof/>
            <w:webHidden/>
          </w:rPr>
          <w:instrText xml:space="preserve"> PAGEREF _Toc477029978 \h </w:instrText>
        </w:r>
        <w:r w:rsidR="00C94D76">
          <w:rPr>
            <w:noProof/>
            <w:webHidden/>
          </w:rPr>
        </w:r>
        <w:r w:rsidR="00C94D76">
          <w:rPr>
            <w:noProof/>
            <w:webHidden/>
          </w:rPr>
          <w:fldChar w:fldCharType="separate"/>
        </w:r>
        <w:r w:rsidR="00C94D76">
          <w:rPr>
            <w:noProof/>
            <w:webHidden/>
          </w:rPr>
          <w:t>32</w:t>
        </w:r>
        <w:r w:rsidR="00C94D76">
          <w:rPr>
            <w:noProof/>
            <w:webHidden/>
          </w:rPr>
          <w:fldChar w:fldCharType="end"/>
        </w:r>
      </w:hyperlink>
    </w:p>
    <w:p w14:paraId="6B6E3357" w14:textId="33711B25"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29979" w:history="1">
        <w:r w:rsidR="00C94D76" w:rsidRPr="00044D19">
          <w:rPr>
            <w:rStyle w:val="Hyperlink"/>
            <w:rFonts w:ascii="Arial" w:hAnsi="Arial" w:cs="Arial"/>
            <w:noProof/>
          </w:rPr>
          <w:t>Abbildung 18: Rangliste der Arten</w:t>
        </w:r>
        <w:r w:rsidR="00C94D76">
          <w:rPr>
            <w:noProof/>
            <w:webHidden/>
          </w:rPr>
          <w:tab/>
        </w:r>
        <w:r w:rsidR="00C94D76">
          <w:rPr>
            <w:noProof/>
            <w:webHidden/>
          </w:rPr>
          <w:fldChar w:fldCharType="begin"/>
        </w:r>
        <w:r w:rsidR="00C94D76">
          <w:rPr>
            <w:noProof/>
            <w:webHidden/>
          </w:rPr>
          <w:instrText xml:space="preserve"> PAGEREF _Toc477029979 \h </w:instrText>
        </w:r>
        <w:r w:rsidR="00C94D76">
          <w:rPr>
            <w:noProof/>
            <w:webHidden/>
          </w:rPr>
        </w:r>
        <w:r w:rsidR="00C94D76">
          <w:rPr>
            <w:noProof/>
            <w:webHidden/>
          </w:rPr>
          <w:fldChar w:fldCharType="separate"/>
        </w:r>
        <w:r w:rsidR="00C94D76">
          <w:rPr>
            <w:noProof/>
            <w:webHidden/>
          </w:rPr>
          <w:t>33</w:t>
        </w:r>
        <w:r w:rsidR="00C94D76">
          <w:rPr>
            <w:noProof/>
            <w:webHidden/>
          </w:rPr>
          <w:fldChar w:fldCharType="end"/>
        </w:r>
      </w:hyperlink>
    </w:p>
    <w:p w14:paraId="7DB47B13" w14:textId="615410A9"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r:id="rId9" w:anchor="_Toc477029980" w:history="1">
        <w:r w:rsidR="00C94D76" w:rsidRPr="00044D19">
          <w:rPr>
            <w:rStyle w:val="Hyperlink"/>
            <w:rFonts w:ascii="Arial" w:hAnsi="Arial" w:cs="Arial"/>
            <w:noProof/>
          </w:rPr>
          <w:t>Abbildung 19: Produktentwicklungsphasen</w:t>
        </w:r>
        <w:r w:rsidR="00C94D76">
          <w:rPr>
            <w:noProof/>
            <w:webHidden/>
          </w:rPr>
          <w:tab/>
        </w:r>
        <w:r w:rsidR="00C94D76">
          <w:rPr>
            <w:noProof/>
            <w:webHidden/>
          </w:rPr>
          <w:fldChar w:fldCharType="begin"/>
        </w:r>
        <w:r w:rsidR="00C94D76">
          <w:rPr>
            <w:noProof/>
            <w:webHidden/>
          </w:rPr>
          <w:instrText xml:space="preserve"> PAGEREF _Toc477029980 \h </w:instrText>
        </w:r>
        <w:r w:rsidR="00C94D76">
          <w:rPr>
            <w:noProof/>
            <w:webHidden/>
          </w:rPr>
        </w:r>
        <w:r w:rsidR="00C94D76">
          <w:rPr>
            <w:noProof/>
            <w:webHidden/>
          </w:rPr>
          <w:fldChar w:fldCharType="separate"/>
        </w:r>
        <w:r w:rsidR="00C94D76">
          <w:rPr>
            <w:noProof/>
            <w:webHidden/>
          </w:rPr>
          <w:t>34</w:t>
        </w:r>
        <w:r w:rsidR="00C94D76">
          <w:rPr>
            <w:noProof/>
            <w:webHidden/>
          </w:rPr>
          <w:fldChar w:fldCharType="end"/>
        </w:r>
      </w:hyperlink>
    </w:p>
    <w:p w14:paraId="0FE28C74" w14:textId="7C28D4A3"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29981" w:history="1">
        <w:r w:rsidR="00C94D76" w:rsidRPr="00044D19">
          <w:rPr>
            <w:rStyle w:val="Hyperlink"/>
            <w:rFonts w:ascii="Arial" w:hAnsi="Arial" w:cs="Arial"/>
            <w:noProof/>
          </w:rPr>
          <w:t>Abbildung 20: Unterphasen von Analysephas</w:t>
        </w:r>
        <w:r w:rsidR="00C94D76">
          <w:rPr>
            <w:noProof/>
            <w:webHidden/>
          </w:rPr>
          <w:tab/>
        </w:r>
        <w:r w:rsidR="00C94D76">
          <w:rPr>
            <w:noProof/>
            <w:webHidden/>
          </w:rPr>
          <w:fldChar w:fldCharType="begin"/>
        </w:r>
        <w:r w:rsidR="00C94D76">
          <w:rPr>
            <w:noProof/>
            <w:webHidden/>
          </w:rPr>
          <w:instrText xml:space="preserve"> PAGEREF _Toc477029981 \h </w:instrText>
        </w:r>
        <w:r w:rsidR="00C94D76">
          <w:rPr>
            <w:noProof/>
            <w:webHidden/>
          </w:rPr>
        </w:r>
        <w:r w:rsidR="00C94D76">
          <w:rPr>
            <w:noProof/>
            <w:webHidden/>
          </w:rPr>
          <w:fldChar w:fldCharType="separate"/>
        </w:r>
        <w:r w:rsidR="00C94D76">
          <w:rPr>
            <w:noProof/>
            <w:webHidden/>
          </w:rPr>
          <w:t>35</w:t>
        </w:r>
        <w:r w:rsidR="00C94D76">
          <w:rPr>
            <w:noProof/>
            <w:webHidden/>
          </w:rPr>
          <w:fldChar w:fldCharType="end"/>
        </w:r>
      </w:hyperlink>
    </w:p>
    <w:p w14:paraId="0132FE0F" w14:textId="0A48DA92"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29982" w:history="1">
        <w:r w:rsidR="00C94D76" w:rsidRPr="00044D19">
          <w:rPr>
            <w:rStyle w:val="Hyperlink"/>
            <w:rFonts w:ascii="Arial" w:hAnsi="Arial" w:cs="Arial"/>
            <w:noProof/>
          </w:rPr>
          <w:t>Abbildung 21: Unterphasen von der Konzeptionsphase</w:t>
        </w:r>
        <w:r w:rsidR="00C94D76">
          <w:rPr>
            <w:noProof/>
            <w:webHidden/>
          </w:rPr>
          <w:tab/>
        </w:r>
        <w:r w:rsidR="00C94D76">
          <w:rPr>
            <w:noProof/>
            <w:webHidden/>
          </w:rPr>
          <w:fldChar w:fldCharType="begin"/>
        </w:r>
        <w:r w:rsidR="00C94D76">
          <w:rPr>
            <w:noProof/>
            <w:webHidden/>
          </w:rPr>
          <w:instrText xml:space="preserve"> PAGEREF _Toc477029982 \h </w:instrText>
        </w:r>
        <w:r w:rsidR="00C94D76">
          <w:rPr>
            <w:noProof/>
            <w:webHidden/>
          </w:rPr>
        </w:r>
        <w:r w:rsidR="00C94D76">
          <w:rPr>
            <w:noProof/>
            <w:webHidden/>
          </w:rPr>
          <w:fldChar w:fldCharType="separate"/>
        </w:r>
        <w:r w:rsidR="00C94D76">
          <w:rPr>
            <w:noProof/>
            <w:webHidden/>
          </w:rPr>
          <w:t>35</w:t>
        </w:r>
        <w:r w:rsidR="00C94D76">
          <w:rPr>
            <w:noProof/>
            <w:webHidden/>
          </w:rPr>
          <w:fldChar w:fldCharType="end"/>
        </w:r>
      </w:hyperlink>
    </w:p>
    <w:p w14:paraId="1C49369B" w14:textId="7EF726F6"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r:id="rId10" w:anchor="_Toc477029983" w:history="1">
        <w:r w:rsidR="00C94D76" w:rsidRPr="00044D19">
          <w:rPr>
            <w:rStyle w:val="Hyperlink"/>
            <w:rFonts w:ascii="Arial" w:hAnsi="Arial" w:cs="Arial"/>
            <w:noProof/>
          </w:rPr>
          <w:t>Abbildung 22: Unterphasen von Entwicklung der Hardwae</w:t>
        </w:r>
        <w:r w:rsidR="00C94D76">
          <w:rPr>
            <w:noProof/>
            <w:webHidden/>
          </w:rPr>
          <w:tab/>
        </w:r>
        <w:r w:rsidR="00C94D76">
          <w:rPr>
            <w:noProof/>
            <w:webHidden/>
          </w:rPr>
          <w:fldChar w:fldCharType="begin"/>
        </w:r>
        <w:r w:rsidR="00C94D76">
          <w:rPr>
            <w:noProof/>
            <w:webHidden/>
          </w:rPr>
          <w:instrText xml:space="preserve"> PAGEREF _Toc477029983 \h </w:instrText>
        </w:r>
        <w:r w:rsidR="00C94D76">
          <w:rPr>
            <w:noProof/>
            <w:webHidden/>
          </w:rPr>
        </w:r>
        <w:r w:rsidR="00C94D76">
          <w:rPr>
            <w:noProof/>
            <w:webHidden/>
          </w:rPr>
          <w:fldChar w:fldCharType="separate"/>
        </w:r>
        <w:r w:rsidR="00C94D76">
          <w:rPr>
            <w:noProof/>
            <w:webHidden/>
          </w:rPr>
          <w:t>36</w:t>
        </w:r>
        <w:r w:rsidR="00C94D76">
          <w:rPr>
            <w:noProof/>
            <w:webHidden/>
          </w:rPr>
          <w:fldChar w:fldCharType="end"/>
        </w:r>
      </w:hyperlink>
    </w:p>
    <w:p w14:paraId="3FC091C8" w14:textId="0B9B172A"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r:id="rId11" w:anchor="_Toc477029984" w:history="1">
        <w:r w:rsidR="00C94D76" w:rsidRPr="00044D19">
          <w:rPr>
            <w:rStyle w:val="Hyperlink"/>
            <w:rFonts w:ascii="Arial" w:hAnsi="Arial" w:cs="Arial"/>
            <w:noProof/>
          </w:rPr>
          <w:t>Abbildung 23: Unterphasen von Entwicklung der Software</w:t>
        </w:r>
        <w:r w:rsidR="00C94D76">
          <w:rPr>
            <w:noProof/>
            <w:webHidden/>
          </w:rPr>
          <w:tab/>
        </w:r>
        <w:r w:rsidR="00C94D76">
          <w:rPr>
            <w:noProof/>
            <w:webHidden/>
          </w:rPr>
          <w:fldChar w:fldCharType="begin"/>
        </w:r>
        <w:r w:rsidR="00C94D76">
          <w:rPr>
            <w:noProof/>
            <w:webHidden/>
          </w:rPr>
          <w:instrText xml:space="preserve"> PAGEREF _Toc477029984 \h </w:instrText>
        </w:r>
        <w:r w:rsidR="00C94D76">
          <w:rPr>
            <w:noProof/>
            <w:webHidden/>
          </w:rPr>
        </w:r>
        <w:r w:rsidR="00C94D76">
          <w:rPr>
            <w:noProof/>
            <w:webHidden/>
          </w:rPr>
          <w:fldChar w:fldCharType="separate"/>
        </w:r>
        <w:r w:rsidR="00C94D76">
          <w:rPr>
            <w:noProof/>
            <w:webHidden/>
          </w:rPr>
          <w:t>37</w:t>
        </w:r>
        <w:r w:rsidR="00C94D76">
          <w:rPr>
            <w:noProof/>
            <w:webHidden/>
          </w:rPr>
          <w:fldChar w:fldCharType="end"/>
        </w:r>
      </w:hyperlink>
    </w:p>
    <w:p w14:paraId="59A570D8" w14:textId="27F476FC"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29985" w:history="1">
        <w:r w:rsidR="00C94D76" w:rsidRPr="00044D19">
          <w:rPr>
            <w:rStyle w:val="Hyperlink"/>
            <w:rFonts w:ascii="Arial" w:hAnsi="Arial" w:cs="Arial"/>
            <w:noProof/>
          </w:rPr>
          <w:t>Abbildung 24: Smarter Medikamentenspender</w:t>
        </w:r>
        <w:r w:rsidR="00C94D76">
          <w:rPr>
            <w:noProof/>
            <w:webHidden/>
          </w:rPr>
          <w:tab/>
        </w:r>
        <w:r w:rsidR="00C94D76">
          <w:rPr>
            <w:noProof/>
            <w:webHidden/>
          </w:rPr>
          <w:fldChar w:fldCharType="begin"/>
        </w:r>
        <w:r w:rsidR="00C94D76">
          <w:rPr>
            <w:noProof/>
            <w:webHidden/>
          </w:rPr>
          <w:instrText xml:space="preserve"> PAGEREF _Toc477029985 \h </w:instrText>
        </w:r>
        <w:r w:rsidR="00C94D76">
          <w:rPr>
            <w:noProof/>
            <w:webHidden/>
          </w:rPr>
        </w:r>
        <w:r w:rsidR="00C94D76">
          <w:rPr>
            <w:noProof/>
            <w:webHidden/>
          </w:rPr>
          <w:fldChar w:fldCharType="separate"/>
        </w:r>
        <w:r w:rsidR="00C94D76">
          <w:rPr>
            <w:noProof/>
            <w:webHidden/>
          </w:rPr>
          <w:t>39</w:t>
        </w:r>
        <w:r w:rsidR="00C94D76">
          <w:rPr>
            <w:noProof/>
            <w:webHidden/>
          </w:rPr>
          <w:fldChar w:fldCharType="end"/>
        </w:r>
      </w:hyperlink>
    </w:p>
    <w:p w14:paraId="3AE7060E" w14:textId="2DE1848E"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29986" w:history="1">
        <w:r w:rsidR="00C94D76" w:rsidRPr="00044D19">
          <w:rPr>
            <w:rStyle w:val="Hyperlink"/>
            <w:rFonts w:ascii="Arial" w:hAnsi="Arial" w:cs="Arial"/>
            <w:noProof/>
          </w:rPr>
          <w:t>Abbildung 25: Konzept 2: Smarter Medikamentendosierer</w:t>
        </w:r>
        <w:r w:rsidR="00C94D76">
          <w:rPr>
            <w:noProof/>
            <w:webHidden/>
          </w:rPr>
          <w:tab/>
        </w:r>
        <w:r w:rsidR="00C94D76">
          <w:rPr>
            <w:noProof/>
            <w:webHidden/>
          </w:rPr>
          <w:fldChar w:fldCharType="begin"/>
        </w:r>
        <w:r w:rsidR="00C94D76">
          <w:rPr>
            <w:noProof/>
            <w:webHidden/>
          </w:rPr>
          <w:instrText xml:space="preserve"> PAGEREF _Toc477029986 \h </w:instrText>
        </w:r>
        <w:r w:rsidR="00C94D76">
          <w:rPr>
            <w:noProof/>
            <w:webHidden/>
          </w:rPr>
        </w:r>
        <w:r w:rsidR="00C94D76">
          <w:rPr>
            <w:noProof/>
            <w:webHidden/>
          </w:rPr>
          <w:fldChar w:fldCharType="separate"/>
        </w:r>
        <w:r w:rsidR="00C94D76">
          <w:rPr>
            <w:noProof/>
            <w:webHidden/>
          </w:rPr>
          <w:t>41</w:t>
        </w:r>
        <w:r w:rsidR="00C94D76">
          <w:rPr>
            <w:noProof/>
            <w:webHidden/>
          </w:rPr>
          <w:fldChar w:fldCharType="end"/>
        </w:r>
      </w:hyperlink>
    </w:p>
    <w:p w14:paraId="4BE01D07" w14:textId="2FC41161"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29987" w:history="1">
        <w:r w:rsidR="00C94D76" w:rsidRPr="00044D19">
          <w:rPr>
            <w:rStyle w:val="Hyperlink"/>
            <w:rFonts w:ascii="Arial" w:hAnsi="Arial" w:cs="Arial"/>
            <w:noProof/>
          </w:rPr>
          <w:t>Abbildung 26: Prototyp aus Karton</w:t>
        </w:r>
        <w:r w:rsidR="00C94D76">
          <w:rPr>
            <w:noProof/>
            <w:webHidden/>
          </w:rPr>
          <w:tab/>
        </w:r>
        <w:r w:rsidR="00C94D76">
          <w:rPr>
            <w:noProof/>
            <w:webHidden/>
          </w:rPr>
          <w:fldChar w:fldCharType="begin"/>
        </w:r>
        <w:r w:rsidR="00C94D76">
          <w:rPr>
            <w:noProof/>
            <w:webHidden/>
          </w:rPr>
          <w:instrText xml:space="preserve"> PAGEREF _Toc477029987 \h </w:instrText>
        </w:r>
        <w:r w:rsidR="00C94D76">
          <w:rPr>
            <w:noProof/>
            <w:webHidden/>
          </w:rPr>
        </w:r>
        <w:r w:rsidR="00C94D76">
          <w:rPr>
            <w:noProof/>
            <w:webHidden/>
          </w:rPr>
          <w:fldChar w:fldCharType="separate"/>
        </w:r>
        <w:r w:rsidR="00C94D76">
          <w:rPr>
            <w:noProof/>
            <w:webHidden/>
          </w:rPr>
          <w:t>45</w:t>
        </w:r>
        <w:r w:rsidR="00C94D76">
          <w:rPr>
            <w:noProof/>
            <w:webHidden/>
          </w:rPr>
          <w:fldChar w:fldCharType="end"/>
        </w:r>
      </w:hyperlink>
    </w:p>
    <w:p w14:paraId="6FC67C7E" w14:textId="14F88DC7"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29988" w:history="1">
        <w:r w:rsidR="00C94D76" w:rsidRPr="00044D19">
          <w:rPr>
            <w:rStyle w:val="Hyperlink"/>
            <w:rFonts w:ascii="Arial" w:hAnsi="Arial" w:cs="Arial"/>
            <w:noProof/>
          </w:rPr>
          <w:t>Abbildung 27: Gehäuse aus Holz</w:t>
        </w:r>
        <w:r w:rsidR="00C94D76">
          <w:rPr>
            <w:noProof/>
            <w:webHidden/>
          </w:rPr>
          <w:tab/>
        </w:r>
        <w:r w:rsidR="00C94D76">
          <w:rPr>
            <w:noProof/>
            <w:webHidden/>
          </w:rPr>
          <w:fldChar w:fldCharType="begin"/>
        </w:r>
        <w:r w:rsidR="00C94D76">
          <w:rPr>
            <w:noProof/>
            <w:webHidden/>
          </w:rPr>
          <w:instrText xml:space="preserve"> PAGEREF _Toc477029988 \h </w:instrText>
        </w:r>
        <w:r w:rsidR="00C94D76">
          <w:rPr>
            <w:noProof/>
            <w:webHidden/>
          </w:rPr>
        </w:r>
        <w:r w:rsidR="00C94D76">
          <w:rPr>
            <w:noProof/>
            <w:webHidden/>
          </w:rPr>
          <w:fldChar w:fldCharType="separate"/>
        </w:r>
        <w:r w:rsidR="00C94D76">
          <w:rPr>
            <w:noProof/>
            <w:webHidden/>
          </w:rPr>
          <w:t>46</w:t>
        </w:r>
        <w:r w:rsidR="00C94D76">
          <w:rPr>
            <w:noProof/>
            <w:webHidden/>
          </w:rPr>
          <w:fldChar w:fldCharType="end"/>
        </w:r>
      </w:hyperlink>
    </w:p>
    <w:p w14:paraId="2CA2DDA5" w14:textId="29423C1F"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29989" w:history="1">
        <w:r w:rsidR="00C94D76" w:rsidRPr="00044D19">
          <w:rPr>
            <w:rStyle w:val="Hyperlink"/>
            <w:rFonts w:ascii="Arial" w:hAnsi="Arial" w:cs="Arial"/>
            <w:noProof/>
          </w:rPr>
          <w:t>Abbildung 28: Sockel für die Medikamentendosen</w:t>
        </w:r>
        <w:r w:rsidR="00C94D76">
          <w:rPr>
            <w:noProof/>
            <w:webHidden/>
          </w:rPr>
          <w:tab/>
        </w:r>
        <w:r w:rsidR="00C94D76">
          <w:rPr>
            <w:noProof/>
            <w:webHidden/>
          </w:rPr>
          <w:fldChar w:fldCharType="begin"/>
        </w:r>
        <w:r w:rsidR="00C94D76">
          <w:rPr>
            <w:noProof/>
            <w:webHidden/>
          </w:rPr>
          <w:instrText xml:space="preserve"> PAGEREF _Toc477029989 \h </w:instrText>
        </w:r>
        <w:r w:rsidR="00C94D76">
          <w:rPr>
            <w:noProof/>
            <w:webHidden/>
          </w:rPr>
        </w:r>
        <w:r w:rsidR="00C94D76">
          <w:rPr>
            <w:noProof/>
            <w:webHidden/>
          </w:rPr>
          <w:fldChar w:fldCharType="separate"/>
        </w:r>
        <w:r w:rsidR="00C94D76">
          <w:rPr>
            <w:noProof/>
            <w:webHidden/>
          </w:rPr>
          <w:t>46</w:t>
        </w:r>
        <w:r w:rsidR="00C94D76">
          <w:rPr>
            <w:noProof/>
            <w:webHidden/>
          </w:rPr>
          <w:fldChar w:fldCharType="end"/>
        </w:r>
      </w:hyperlink>
    </w:p>
    <w:p w14:paraId="7F1DBDC2" w14:textId="69E82DC0"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29990" w:history="1">
        <w:r w:rsidR="00C94D76" w:rsidRPr="00044D19">
          <w:rPr>
            <w:rStyle w:val="Hyperlink"/>
            <w:rFonts w:ascii="Arial" w:hAnsi="Arial" w:cs="Arial"/>
            <w:noProof/>
          </w:rPr>
          <w:t>Abbildung 29: Smarte Medikamentendos</w:t>
        </w:r>
        <w:r w:rsidR="00C94D76">
          <w:rPr>
            <w:noProof/>
            <w:webHidden/>
          </w:rPr>
          <w:tab/>
        </w:r>
        <w:r w:rsidR="00C94D76">
          <w:rPr>
            <w:noProof/>
            <w:webHidden/>
          </w:rPr>
          <w:fldChar w:fldCharType="begin"/>
        </w:r>
        <w:r w:rsidR="00C94D76">
          <w:rPr>
            <w:noProof/>
            <w:webHidden/>
          </w:rPr>
          <w:instrText xml:space="preserve"> PAGEREF _Toc477029990 \h </w:instrText>
        </w:r>
        <w:r w:rsidR="00C94D76">
          <w:rPr>
            <w:noProof/>
            <w:webHidden/>
          </w:rPr>
        </w:r>
        <w:r w:rsidR="00C94D76">
          <w:rPr>
            <w:noProof/>
            <w:webHidden/>
          </w:rPr>
          <w:fldChar w:fldCharType="separate"/>
        </w:r>
        <w:r w:rsidR="00C94D76">
          <w:rPr>
            <w:noProof/>
            <w:webHidden/>
          </w:rPr>
          <w:t>47</w:t>
        </w:r>
        <w:r w:rsidR="00C94D76">
          <w:rPr>
            <w:noProof/>
            <w:webHidden/>
          </w:rPr>
          <w:fldChar w:fldCharType="end"/>
        </w:r>
      </w:hyperlink>
    </w:p>
    <w:p w14:paraId="3305ABDF" w14:textId="3F1E666A"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29991" w:history="1">
        <w:r w:rsidR="00C94D76" w:rsidRPr="00044D19">
          <w:rPr>
            <w:rStyle w:val="Hyperlink"/>
            <w:rFonts w:ascii="Arial" w:hAnsi="Arial" w:cs="Arial"/>
            <w:noProof/>
          </w:rPr>
          <w:t>Abbildung 30: Raspberry Pi Spezifikationen</w:t>
        </w:r>
        <w:r w:rsidR="00C94D76">
          <w:rPr>
            <w:noProof/>
            <w:webHidden/>
          </w:rPr>
          <w:tab/>
        </w:r>
        <w:r w:rsidR="00C94D76">
          <w:rPr>
            <w:noProof/>
            <w:webHidden/>
          </w:rPr>
          <w:fldChar w:fldCharType="begin"/>
        </w:r>
        <w:r w:rsidR="00C94D76">
          <w:rPr>
            <w:noProof/>
            <w:webHidden/>
          </w:rPr>
          <w:instrText xml:space="preserve"> PAGEREF _Toc477029991 \h </w:instrText>
        </w:r>
        <w:r w:rsidR="00C94D76">
          <w:rPr>
            <w:noProof/>
            <w:webHidden/>
          </w:rPr>
        </w:r>
        <w:r w:rsidR="00C94D76">
          <w:rPr>
            <w:noProof/>
            <w:webHidden/>
          </w:rPr>
          <w:fldChar w:fldCharType="separate"/>
        </w:r>
        <w:r w:rsidR="00C94D76">
          <w:rPr>
            <w:noProof/>
            <w:webHidden/>
          </w:rPr>
          <w:t>48</w:t>
        </w:r>
        <w:r w:rsidR="00C94D76">
          <w:rPr>
            <w:noProof/>
            <w:webHidden/>
          </w:rPr>
          <w:fldChar w:fldCharType="end"/>
        </w:r>
      </w:hyperlink>
    </w:p>
    <w:p w14:paraId="7B9F4F2B" w14:textId="5DBAF2E1"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29992" w:history="1">
        <w:r w:rsidR="00C94D76" w:rsidRPr="00044D19">
          <w:rPr>
            <w:rStyle w:val="Hyperlink"/>
            <w:rFonts w:ascii="Arial" w:hAnsi="Arial" w:cs="Arial"/>
            <w:noProof/>
          </w:rPr>
          <w:t>Abbildung 31: SG90 Servo Motor</w:t>
        </w:r>
        <w:r w:rsidR="00C94D76">
          <w:rPr>
            <w:noProof/>
            <w:webHidden/>
          </w:rPr>
          <w:tab/>
        </w:r>
        <w:r w:rsidR="00C94D76">
          <w:rPr>
            <w:noProof/>
            <w:webHidden/>
          </w:rPr>
          <w:fldChar w:fldCharType="begin"/>
        </w:r>
        <w:r w:rsidR="00C94D76">
          <w:rPr>
            <w:noProof/>
            <w:webHidden/>
          </w:rPr>
          <w:instrText xml:space="preserve"> PAGEREF _Toc477029992 \h </w:instrText>
        </w:r>
        <w:r w:rsidR="00C94D76">
          <w:rPr>
            <w:noProof/>
            <w:webHidden/>
          </w:rPr>
        </w:r>
        <w:r w:rsidR="00C94D76">
          <w:rPr>
            <w:noProof/>
            <w:webHidden/>
          </w:rPr>
          <w:fldChar w:fldCharType="separate"/>
        </w:r>
        <w:r w:rsidR="00C94D76">
          <w:rPr>
            <w:noProof/>
            <w:webHidden/>
          </w:rPr>
          <w:t>48</w:t>
        </w:r>
        <w:r w:rsidR="00C94D76">
          <w:rPr>
            <w:noProof/>
            <w:webHidden/>
          </w:rPr>
          <w:fldChar w:fldCharType="end"/>
        </w:r>
      </w:hyperlink>
    </w:p>
    <w:p w14:paraId="29AD1790" w14:textId="6568C83B"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29993" w:history="1">
        <w:r w:rsidR="00C94D76" w:rsidRPr="00044D19">
          <w:rPr>
            <w:rStyle w:val="Hyperlink"/>
            <w:rFonts w:ascii="Arial" w:hAnsi="Arial" w:cs="Arial"/>
            <w:noProof/>
          </w:rPr>
          <w:t>Abbildung 32: Waveshare 5 Zoll Touch Screen</w:t>
        </w:r>
        <w:r w:rsidR="00C94D76">
          <w:rPr>
            <w:noProof/>
            <w:webHidden/>
          </w:rPr>
          <w:tab/>
        </w:r>
        <w:r w:rsidR="00C94D76">
          <w:rPr>
            <w:noProof/>
            <w:webHidden/>
          </w:rPr>
          <w:fldChar w:fldCharType="begin"/>
        </w:r>
        <w:r w:rsidR="00C94D76">
          <w:rPr>
            <w:noProof/>
            <w:webHidden/>
          </w:rPr>
          <w:instrText xml:space="preserve"> PAGEREF _Toc477029993 \h </w:instrText>
        </w:r>
        <w:r w:rsidR="00C94D76">
          <w:rPr>
            <w:noProof/>
            <w:webHidden/>
          </w:rPr>
        </w:r>
        <w:r w:rsidR="00C94D76">
          <w:rPr>
            <w:noProof/>
            <w:webHidden/>
          </w:rPr>
          <w:fldChar w:fldCharType="separate"/>
        </w:r>
        <w:r w:rsidR="00C94D76">
          <w:rPr>
            <w:noProof/>
            <w:webHidden/>
          </w:rPr>
          <w:t>49</w:t>
        </w:r>
        <w:r w:rsidR="00C94D76">
          <w:rPr>
            <w:noProof/>
            <w:webHidden/>
          </w:rPr>
          <w:fldChar w:fldCharType="end"/>
        </w:r>
      </w:hyperlink>
    </w:p>
    <w:p w14:paraId="706DBB5D" w14:textId="6B7490E0"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29994" w:history="1">
        <w:r w:rsidR="00C94D76" w:rsidRPr="00044D19">
          <w:rPr>
            <w:rStyle w:val="Hyperlink"/>
            <w:rFonts w:ascii="Arial" w:hAnsi="Arial" w:cs="Arial"/>
            <w:noProof/>
          </w:rPr>
          <w:t>Abbildung 33: Hall Sensor mit Magnet</w:t>
        </w:r>
        <w:r w:rsidR="00C94D76">
          <w:rPr>
            <w:noProof/>
            <w:webHidden/>
          </w:rPr>
          <w:tab/>
        </w:r>
        <w:r w:rsidR="00C94D76">
          <w:rPr>
            <w:noProof/>
            <w:webHidden/>
          </w:rPr>
          <w:fldChar w:fldCharType="begin"/>
        </w:r>
        <w:r w:rsidR="00C94D76">
          <w:rPr>
            <w:noProof/>
            <w:webHidden/>
          </w:rPr>
          <w:instrText xml:space="preserve"> PAGEREF _Toc477029994 \h </w:instrText>
        </w:r>
        <w:r w:rsidR="00C94D76">
          <w:rPr>
            <w:noProof/>
            <w:webHidden/>
          </w:rPr>
        </w:r>
        <w:r w:rsidR="00C94D76">
          <w:rPr>
            <w:noProof/>
            <w:webHidden/>
          </w:rPr>
          <w:fldChar w:fldCharType="separate"/>
        </w:r>
        <w:r w:rsidR="00C94D76">
          <w:rPr>
            <w:noProof/>
            <w:webHidden/>
          </w:rPr>
          <w:t>49</w:t>
        </w:r>
        <w:r w:rsidR="00C94D76">
          <w:rPr>
            <w:noProof/>
            <w:webHidden/>
          </w:rPr>
          <w:fldChar w:fldCharType="end"/>
        </w:r>
      </w:hyperlink>
    </w:p>
    <w:p w14:paraId="3CB9C6A3" w14:textId="184C7C81"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29995" w:history="1">
        <w:r w:rsidR="00C94D76" w:rsidRPr="00044D19">
          <w:rPr>
            <w:rStyle w:val="Hyperlink"/>
            <w:rFonts w:ascii="Arial" w:hAnsi="Arial" w:cs="Arial"/>
            <w:noProof/>
          </w:rPr>
          <w:t>Abbildung 34: 5mm rot leuchtende LED</w:t>
        </w:r>
        <w:r w:rsidR="00C94D76">
          <w:rPr>
            <w:noProof/>
            <w:webHidden/>
          </w:rPr>
          <w:tab/>
        </w:r>
        <w:r w:rsidR="00C94D76">
          <w:rPr>
            <w:noProof/>
            <w:webHidden/>
          </w:rPr>
          <w:fldChar w:fldCharType="begin"/>
        </w:r>
        <w:r w:rsidR="00C94D76">
          <w:rPr>
            <w:noProof/>
            <w:webHidden/>
          </w:rPr>
          <w:instrText xml:space="preserve"> PAGEREF _Toc477029995 \h </w:instrText>
        </w:r>
        <w:r w:rsidR="00C94D76">
          <w:rPr>
            <w:noProof/>
            <w:webHidden/>
          </w:rPr>
        </w:r>
        <w:r w:rsidR="00C94D76">
          <w:rPr>
            <w:noProof/>
            <w:webHidden/>
          </w:rPr>
          <w:fldChar w:fldCharType="separate"/>
        </w:r>
        <w:r w:rsidR="00C94D76">
          <w:rPr>
            <w:noProof/>
            <w:webHidden/>
          </w:rPr>
          <w:t>50</w:t>
        </w:r>
        <w:r w:rsidR="00C94D76">
          <w:rPr>
            <w:noProof/>
            <w:webHidden/>
          </w:rPr>
          <w:fldChar w:fldCharType="end"/>
        </w:r>
      </w:hyperlink>
    </w:p>
    <w:p w14:paraId="3E062BC3" w14:textId="6F35A22E"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29996" w:history="1">
        <w:r w:rsidR="00C94D76" w:rsidRPr="00044D19">
          <w:rPr>
            <w:rStyle w:val="Hyperlink"/>
            <w:rFonts w:ascii="Arial" w:hAnsi="Arial" w:cs="Arial"/>
            <w:noProof/>
          </w:rPr>
          <w:t>Abbildung 35: Phillips Heu Starter Set 3</w:t>
        </w:r>
        <w:r w:rsidR="00C94D76">
          <w:rPr>
            <w:noProof/>
            <w:webHidden/>
          </w:rPr>
          <w:tab/>
        </w:r>
        <w:r w:rsidR="00C94D76">
          <w:rPr>
            <w:noProof/>
            <w:webHidden/>
          </w:rPr>
          <w:fldChar w:fldCharType="begin"/>
        </w:r>
        <w:r w:rsidR="00C94D76">
          <w:rPr>
            <w:noProof/>
            <w:webHidden/>
          </w:rPr>
          <w:instrText xml:space="preserve"> PAGEREF _Toc477029996 \h </w:instrText>
        </w:r>
        <w:r w:rsidR="00C94D76">
          <w:rPr>
            <w:noProof/>
            <w:webHidden/>
          </w:rPr>
        </w:r>
        <w:r w:rsidR="00C94D76">
          <w:rPr>
            <w:noProof/>
            <w:webHidden/>
          </w:rPr>
          <w:fldChar w:fldCharType="separate"/>
        </w:r>
        <w:r w:rsidR="00C94D76">
          <w:rPr>
            <w:noProof/>
            <w:webHidden/>
          </w:rPr>
          <w:t>50</w:t>
        </w:r>
        <w:r w:rsidR="00C94D76">
          <w:rPr>
            <w:noProof/>
            <w:webHidden/>
          </w:rPr>
          <w:fldChar w:fldCharType="end"/>
        </w:r>
      </w:hyperlink>
    </w:p>
    <w:p w14:paraId="0DC9BBCC" w14:textId="7EB5D9FC"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29997" w:history="1">
        <w:r w:rsidR="00C94D76" w:rsidRPr="00044D19">
          <w:rPr>
            <w:rStyle w:val="Hyperlink"/>
            <w:rFonts w:ascii="Arial" w:hAnsi="Arial" w:cs="Arial"/>
            <w:noProof/>
          </w:rPr>
          <w:t>Abbildung 36: Lautsprecher</w:t>
        </w:r>
        <w:r w:rsidR="00C94D76">
          <w:rPr>
            <w:noProof/>
            <w:webHidden/>
          </w:rPr>
          <w:tab/>
        </w:r>
        <w:r w:rsidR="00C94D76">
          <w:rPr>
            <w:noProof/>
            <w:webHidden/>
          </w:rPr>
          <w:fldChar w:fldCharType="begin"/>
        </w:r>
        <w:r w:rsidR="00C94D76">
          <w:rPr>
            <w:noProof/>
            <w:webHidden/>
          </w:rPr>
          <w:instrText xml:space="preserve"> PAGEREF _Toc477029997 \h </w:instrText>
        </w:r>
        <w:r w:rsidR="00C94D76">
          <w:rPr>
            <w:noProof/>
            <w:webHidden/>
          </w:rPr>
        </w:r>
        <w:r w:rsidR="00C94D76">
          <w:rPr>
            <w:noProof/>
            <w:webHidden/>
          </w:rPr>
          <w:fldChar w:fldCharType="separate"/>
        </w:r>
        <w:r w:rsidR="00C94D76">
          <w:rPr>
            <w:noProof/>
            <w:webHidden/>
          </w:rPr>
          <w:t>51</w:t>
        </w:r>
        <w:r w:rsidR="00C94D76">
          <w:rPr>
            <w:noProof/>
            <w:webHidden/>
          </w:rPr>
          <w:fldChar w:fldCharType="end"/>
        </w:r>
      </w:hyperlink>
    </w:p>
    <w:p w14:paraId="0F36406D" w14:textId="46879C84"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29998" w:history="1">
        <w:r w:rsidR="00C94D76" w:rsidRPr="00044D19">
          <w:rPr>
            <w:rStyle w:val="Hyperlink"/>
            <w:rFonts w:ascii="Arial" w:hAnsi="Arial" w:cs="Arial"/>
            <w:noProof/>
          </w:rPr>
          <w:t>Abbildung 37: Schaltplan</w:t>
        </w:r>
        <w:r w:rsidR="00C94D76">
          <w:rPr>
            <w:noProof/>
            <w:webHidden/>
          </w:rPr>
          <w:tab/>
        </w:r>
        <w:r w:rsidR="00C94D76">
          <w:rPr>
            <w:noProof/>
            <w:webHidden/>
          </w:rPr>
          <w:fldChar w:fldCharType="begin"/>
        </w:r>
        <w:r w:rsidR="00C94D76">
          <w:rPr>
            <w:noProof/>
            <w:webHidden/>
          </w:rPr>
          <w:instrText xml:space="preserve"> PAGEREF _Toc477029998 \h </w:instrText>
        </w:r>
        <w:r w:rsidR="00C94D76">
          <w:rPr>
            <w:noProof/>
            <w:webHidden/>
          </w:rPr>
        </w:r>
        <w:r w:rsidR="00C94D76">
          <w:rPr>
            <w:noProof/>
            <w:webHidden/>
          </w:rPr>
          <w:fldChar w:fldCharType="separate"/>
        </w:r>
        <w:r w:rsidR="00C94D76">
          <w:rPr>
            <w:noProof/>
            <w:webHidden/>
          </w:rPr>
          <w:t>51</w:t>
        </w:r>
        <w:r w:rsidR="00C94D76">
          <w:rPr>
            <w:noProof/>
            <w:webHidden/>
          </w:rPr>
          <w:fldChar w:fldCharType="end"/>
        </w:r>
      </w:hyperlink>
    </w:p>
    <w:p w14:paraId="2F525BBB" w14:textId="5BE9E85D"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29999" w:history="1">
        <w:r w:rsidR="00C94D76" w:rsidRPr="00044D19">
          <w:rPr>
            <w:rStyle w:val="Hyperlink"/>
            <w:rFonts w:ascii="Arial" w:hAnsi="Arial" w:cs="Arial"/>
            <w:noProof/>
          </w:rPr>
          <w:t>Abbildung 38: Elektronik des Medikamentenspenders</w:t>
        </w:r>
        <w:r w:rsidR="00C94D76">
          <w:rPr>
            <w:noProof/>
            <w:webHidden/>
          </w:rPr>
          <w:tab/>
        </w:r>
        <w:r w:rsidR="00C94D76">
          <w:rPr>
            <w:noProof/>
            <w:webHidden/>
          </w:rPr>
          <w:fldChar w:fldCharType="begin"/>
        </w:r>
        <w:r w:rsidR="00C94D76">
          <w:rPr>
            <w:noProof/>
            <w:webHidden/>
          </w:rPr>
          <w:instrText xml:space="preserve"> PAGEREF _Toc477029999 \h </w:instrText>
        </w:r>
        <w:r w:rsidR="00C94D76">
          <w:rPr>
            <w:noProof/>
            <w:webHidden/>
          </w:rPr>
        </w:r>
        <w:r w:rsidR="00C94D76">
          <w:rPr>
            <w:noProof/>
            <w:webHidden/>
          </w:rPr>
          <w:fldChar w:fldCharType="separate"/>
        </w:r>
        <w:r w:rsidR="00C94D76">
          <w:rPr>
            <w:noProof/>
            <w:webHidden/>
          </w:rPr>
          <w:t>53</w:t>
        </w:r>
        <w:r w:rsidR="00C94D76">
          <w:rPr>
            <w:noProof/>
            <w:webHidden/>
          </w:rPr>
          <w:fldChar w:fldCharType="end"/>
        </w:r>
      </w:hyperlink>
    </w:p>
    <w:p w14:paraId="0595EF60" w14:textId="4C772780"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30000" w:history="1">
        <w:r w:rsidR="00C94D76" w:rsidRPr="00044D19">
          <w:rPr>
            <w:rStyle w:val="Hyperlink"/>
            <w:rFonts w:ascii="Arial" w:hAnsi="Arial" w:cs="Arial"/>
            <w:noProof/>
          </w:rPr>
          <w:t>Abbildung 39: Hall-Sensor-Modul</w:t>
        </w:r>
        <w:r w:rsidR="00C94D76">
          <w:rPr>
            <w:noProof/>
            <w:webHidden/>
          </w:rPr>
          <w:tab/>
        </w:r>
        <w:r w:rsidR="00C94D76">
          <w:rPr>
            <w:noProof/>
            <w:webHidden/>
          </w:rPr>
          <w:fldChar w:fldCharType="begin"/>
        </w:r>
        <w:r w:rsidR="00C94D76">
          <w:rPr>
            <w:noProof/>
            <w:webHidden/>
          </w:rPr>
          <w:instrText xml:space="preserve"> PAGEREF _Toc477030000 \h </w:instrText>
        </w:r>
        <w:r w:rsidR="00C94D76">
          <w:rPr>
            <w:noProof/>
            <w:webHidden/>
          </w:rPr>
        </w:r>
        <w:r w:rsidR="00C94D76">
          <w:rPr>
            <w:noProof/>
            <w:webHidden/>
          </w:rPr>
          <w:fldChar w:fldCharType="separate"/>
        </w:r>
        <w:r w:rsidR="00C94D76">
          <w:rPr>
            <w:noProof/>
            <w:webHidden/>
          </w:rPr>
          <w:t>53</w:t>
        </w:r>
        <w:r w:rsidR="00C94D76">
          <w:rPr>
            <w:noProof/>
            <w:webHidden/>
          </w:rPr>
          <w:fldChar w:fldCharType="end"/>
        </w:r>
      </w:hyperlink>
    </w:p>
    <w:p w14:paraId="640CF291" w14:textId="25767FC3"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30001" w:history="1">
        <w:r w:rsidR="00C94D76" w:rsidRPr="00044D19">
          <w:rPr>
            <w:rStyle w:val="Hyperlink"/>
            <w:rFonts w:ascii="Arial" w:hAnsi="Arial" w:cs="Arial"/>
            <w:noProof/>
          </w:rPr>
          <w:t>Abbildung 40: Architektur</w:t>
        </w:r>
        <w:r w:rsidR="00C94D76">
          <w:rPr>
            <w:noProof/>
            <w:webHidden/>
          </w:rPr>
          <w:tab/>
        </w:r>
        <w:r w:rsidR="00C94D76">
          <w:rPr>
            <w:noProof/>
            <w:webHidden/>
          </w:rPr>
          <w:fldChar w:fldCharType="begin"/>
        </w:r>
        <w:r w:rsidR="00C94D76">
          <w:rPr>
            <w:noProof/>
            <w:webHidden/>
          </w:rPr>
          <w:instrText xml:space="preserve"> PAGEREF _Toc477030001 \h </w:instrText>
        </w:r>
        <w:r w:rsidR="00C94D76">
          <w:rPr>
            <w:noProof/>
            <w:webHidden/>
          </w:rPr>
        </w:r>
        <w:r w:rsidR="00C94D76">
          <w:rPr>
            <w:noProof/>
            <w:webHidden/>
          </w:rPr>
          <w:fldChar w:fldCharType="separate"/>
        </w:r>
        <w:r w:rsidR="00C94D76">
          <w:rPr>
            <w:noProof/>
            <w:webHidden/>
          </w:rPr>
          <w:t>54</w:t>
        </w:r>
        <w:r w:rsidR="00C94D76">
          <w:rPr>
            <w:noProof/>
            <w:webHidden/>
          </w:rPr>
          <w:fldChar w:fldCharType="end"/>
        </w:r>
      </w:hyperlink>
    </w:p>
    <w:p w14:paraId="5FC28375" w14:textId="3A15F228"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30002" w:history="1">
        <w:r w:rsidR="00C94D76" w:rsidRPr="00044D19">
          <w:rPr>
            <w:rStyle w:val="Hyperlink"/>
            <w:rFonts w:ascii="Arial" w:hAnsi="Arial" w:cs="Arial"/>
            <w:noProof/>
          </w:rPr>
          <w:t>Abbildung 41: Datenbankarchitektur</w:t>
        </w:r>
        <w:r w:rsidR="00C94D76">
          <w:rPr>
            <w:noProof/>
            <w:webHidden/>
          </w:rPr>
          <w:tab/>
        </w:r>
        <w:r w:rsidR="00C94D76">
          <w:rPr>
            <w:noProof/>
            <w:webHidden/>
          </w:rPr>
          <w:fldChar w:fldCharType="begin"/>
        </w:r>
        <w:r w:rsidR="00C94D76">
          <w:rPr>
            <w:noProof/>
            <w:webHidden/>
          </w:rPr>
          <w:instrText xml:space="preserve"> PAGEREF _Toc477030002 \h </w:instrText>
        </w:r>
        <w:r w:rsidR="00C94D76">
          <w:rPr>
            <w:noProof/>
            <w:webHidden/>
          </w:rPr>
        </w:r>
        <w:r w:rsidR="00C94D76">
          <w:rPr>
            <w:noProof/>
            <w:webHidden/>
          </w:rPr>
          <w:fldChar w:fldCharType="separate"/>
        </w:r>
        <w:r w:rsidR="00C94D76">
          <w:rPr>
            <w:noProof/>
            <w:webHidden/>
          </w:rPr>
          <w:t>55</w:t>
        </w:r>
        <w:r w:rsidR="00C94D76">
          <w:rPr>
            <w:noProof/>
            <w:webHidden/>
          </w:rPr>
          <w:fldChar w:fldCharType="end"/>
        </w:r>
      </w:hyperlink>
    </w:p>
    <w:p w14:paraId="443A1717" w14:textId="6500B960"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30003" w:history="1">
        <w:r w:rsidR="00C94D76" w:rsidRPr="00044D19">
          <w:rPr>
            <w:rStyle w:val="Hyperlink"/>
            <w:rFonts w:ascii="Arial" w:hAnsi="Arial" w:cs="Arial"/>
            <w:noProof/>
          </w:rPr>
          <w:t>Abbildung 42: MySQL-Befehl zum Auslesen der Einnahmeinformationen</w:t>
        </w:r>
        <w:r w:rsidR="00C94D76">
          <w:rPr>
            <w:noProof/>
            <w:webHidden/>
          </w:rPr>
          <w:tab/>
        </w:r>
        <w:r w:rsidR="00C94D76">
          <w:rPr>
            <w:noProof/>
            <w:webHidden/>
          </w:rPr>
          <w:fldChar w:fldCharType="begin"/>
        </w:r>
        <w:r w:rsidR="00C94D76">
          <w:rPr>
            <w:noProof/>
            <w:webHidden/>
          </w:rPr>
          <w:instrText xml:space="preserve"> PAGEREF _Toc477030003 \h </w:instrText>
        </w:r>
        <w:r w:rsidR="00C94D76">
          <w:rPr>
            <w:noProof/>
            <w:webHidden/>
          </w:rPr>
        </w:r>
        <w:r w:rsidR="00C94D76">
          <w:rPr>
            <w:noProof/>
            <w:webHidden/>
          </w:rPr>
          <w:fldChar w:fldCharType="separate"/>
        </w:r>
        <w:r w:rsidR="00C94D76">
          <w:rPr>
            <w:noProof/>
            <w:webHidden/>
          </w:rPr>
          <w:t>56</w:t>
        </w:r>
        <w:r w:rsidR="00C94D76">
          <w:rPr>
            <w:noProof/>
            <w:webHidden/>
          </w:rPr>
          <w:fldChar w:fldCharType="end"/>
        </w:r>
      </w:hyperlink>
    </w:p>
    <w:p w14:paraId="0394A34D" w14:textId="309B7DCE"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30004" w:history="1">
        <w:r w:rsidR="00C94D76" w:rsidRPr="00044D19">
          <w:rPr>
            <w:rStyle w:val="Hyperlink"/>
            <w:rFonts w:ascii="Arial" w:hAnsi="Arial" w:cs="Arial"/>
            <w:noProof/>
          </w:rPr>
          <w:t>Abbildung 43: Parsen der Werte in ein JSON-Objekt</w:t>
        </w:r>
        <w:r w:rsidR="00C94D76">
          <w:rPr>
            <w:noProof/>
            <w:webHidden/>
          </w:rPr>
          <w:tab/>
        </w:r>
        <w:r w:rsidR="00C94D76">
          <w:rPr>
            <w:noProof/>
            <w:webHidden/>
          </w:rPr>
          <w:fldChar w:fldCharType="begin"/>
        </w:r>
        <w:r w:rsidR="00C94D76">
          <w:rPr>
            <w:noProof/>
            <w:webHidden/>
          </w:rPr>
          <w:instrText xml:space="preserve"> PAGEREF _Toc477030004 \h </w:instrText>
        </w:r>
        <w:r w:rsidR="00C94D76">
          <w:rPr>
            <w:noProof/>
            <w:webHidden/>
          </w:rPr>
        </w:r>
        <w:r w:rsidR="00C94D76">
          <w:rPr>
            <w:noProof/>
            <w:webHidden/>
          </w:rPr>
          <w:fldChar w:fldCharType="separate"/>
        </w:r>
        <w:r w:rsidR="00C94D76">
          <w:rPr>
            <w:noProof/>
            <w:webHidden/>
          </w:rPr>
          <w:t>57</w:t>
        </w:r>
        <w:r w:rsidR="00C94D76">
          <w:rPr>
            <w:noProof/>
            <w:webHidden/>
          </w:rPr>
          <w:fldChar w:fldCharType="end"/>
        </w:r>
      </w:hyperlink>
    </w:p>
    <w:p w14:paraId="7849818F" w14:textId="3790E117"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30005" w:history="1">
        <w:r w:rsidR="00C94D76" w:rsidRPr="00044D19">
          <w:rPr>
            <w:rStyle w:val="Hyperlink"/>
            <w:rFonts w:ascii="Arial" w:hAnsi="Arial" w:cs="Arial"/>
            <w:noProof/>
          </w:rPr>
          <w:t>Abbildung 44: Aufruf des JSON-Services</w:t>
        </w:r>
        <w:r w:rsidR="00C94D76">
          <w:rPr>
            <w:noProof/>
            <w:webHidden/>
          </w:rPr>
          <w:tab/>
        </w:r>
        <w:r w:rsidR="00C94D76">
          <w:rPr>
            <w:noProof/>
            <w:webHidden/>
          </w:rPr>
          <w:fldChar w:fldCharType="begin"/>
        </w:r>
        <w:r w:rsidR="00C94D76">
          <w:rPr>
            <w:noProof/>
            <w:webHidden/>
          </w:rPr>
          <w:instrText xml:space="preserve"> PAGEREF _Toc477030005 \h </w:instrText>
        </w:r>
        <w:r w:rsidR="00C94D76">
          <w:rPr>
            <w:noProof/>
            <w:webHidden/>
          </w:rPr>
        </w:r>
        <w:r w:rsidR="00C94D76">
          <w:rPr>
            <w:noProof/>
            <w:webHidden/>
          </w:rPr>
          <w:fldChar w:fldCharType="separate"/>
        </w:r>
        <w:r w:rsidR="00C94D76">
          <w:rPr>
            <w:noProof/>
            <w:webHidden/>
          </w:rPr>
          <w:t>57</w:t>
        </w:r>
        <w:r w:rsidR="00C94D76">
          <w:rPr>
            <w:noProof/>
            <w:webHidden/>
          </w:rPr>
          <w:fldChar w:fldCharType="end"/>
        </w:r>
      </w:hyperlink>
    </w:p>
    <w:p w14:paraId="36FC3AD1" w14:textId="38E122DF"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30006" w:history="1">
        <w:r w:rsidR="00C94D76" w:rsidRPr="00044D19">
          <w:rPr>
            <w:rStyle w:val="Hyperlink"/>
            <w:rFonts w:ascii="Arial" w:hAnsi="Arial" w:cs="Arial"/>
            <w:noProof/>
          </w:rPr>
          <w:t>Abbildung 45: Cron-Ausdruck zur Überprüfung des Einnahmezeitpunktes</w:t>
        </w:r>
        <w:r w:rsidR="00C94D76">
          <w:rPr>
            <w:noProof/>
            <w:webHidden/>
          </w:rPr>
          <w:tab/>
        </w:r>
        <w:r w:rsidR="00C94D76">
          <w:rPr>
            <w:noProof/>
            <w:webHidden/>
          </w:rPr>
          <w:fldChar w:fldCharType="begin"/>
        </w:r>
        <w:r w:rsidR="00C94D76">
          <w:rPr>
            <w:noProof/>
            <w:webHidden/>
          </w:rPr>
          <w:instrText xml:space="preserve"> PAGEREF _Toc477030006 \h </w:instrText>
        </w:r>
        <w:r w:rsidR="00C94D76">
          <w:rPr>
            <w:noProof/>
            <w:webHidden/>
          </w:rPr>
        </w:r>
        <w:r w:rsidR="00C94D76">
          <w:rPr>
            <w:noProof/>
            <w:webHidden/>
          </w:rPr>
          <w:fldChar w:fldCharType="separate"/>
        </w:r>
        <w:r w:rsidR="00C94D76">
          <w:rPr>
            <w:noProof/>
            <w:webHidden/>
          </w:rPr>
          <w:t>57</w:t>
        </w:r>
        <w:r w:rsidR="00C94D76">
          <w:rPr>
            <w:noProof/>
            <w:webHidden/>
          </w:rPr>
          <w:fldChar w:fldCharType="end"/>
        </w:r>
      </w:hyperlink>
    </w:p>
    <w:p w14:paraId="0569451D" w14:textId="22548B4E"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30007" w:history="1">
        <w:r w:rsidR="00C94D76" w:rsidRPr="00044D19">
          <w:rPr>
            <w:rStyle w:val="Hyperlink"/>
            <w:rFonts w:ascii="Arial" w:hAnsi="Arial" w:cs="Arial"/>
            <w:noProof/>
          </w:rPr>
          <w:t>Abbildung 46: sendHttpGetRequest zum Aufruf der Einnahmeinformationen</w:t>
        </w:r>
        <w:r w:rsidR="00C94D76">
          <w:rPr>
            <w:noProof/>
            <w:webHidden/>
          </w:rPr>
          <w:tab/>
        </w:r>
        <w:r w:rsidR="00C94D76">
          <w:rPr>
            <w:noProof/>
            <w:webHidden/>
          </w:rPr>
          <w:fldChar w:fldCharType="begin"/>
        </w:r>
        <w:r w:rsidR="00C94D76">
          <w:rPr>
            <w:noProof/>
            <w:webHidden/>
          </w:rPr>
          <w:instrText xml:space="preserve"> PAGEREF _Toc477030007 \h </w:instrText>
        </w:r>
        <w:r w:rsidR="00C94D76">
          <w:rPr>
            <w:noProof/>
            <w:webHidden/>
          </w:rPr>
        </w:r>
        <w:r w:rsidR="00C94D76">
          <w:rPr>
            <w:noProof/>
            <w:webHidden/>
          </w:rPr>
          <w:fldChar w:fldCharType="separate"/>
        </w:r>
        <w:r w:rsidR="00C94D76">
          <w:rPr>
            <w:noProof/>
            <w:webHidden/>
          </w:rPr>
          <w:t>58</w:t>
        </w:r>
        <w:r w:rsidR="00C94D76">
          <w:rPr>
            <w:noProof/>
            <w:webHidden/>
          </w:rPr>
          <w:fldChar w:fldCharType="end"/>
        </w:r>
      </w:hyperlink>
    </w:p>
    <w:p w14:paraId="328D0D34" w14:textId="71A82BBE"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30008" w:history="1">
        <w:r w:rsidR="00C94D76" w:rsidRPr="00044D19">
          <w:rPr>
            <w:rStyle w:val="Hyperlink"/>
            <w:rFonts w:ascii="Arial" w:hAnsi="Arial" w:cs="Arial"/>
            <w:noProof/>
          </w:rPr>
          <w:t>Abbildung 47: Regel zum Abspielen der akustischen Benachrichtigungsfunktionen</w:t>
        </w:r>
        <w:r w:rsidR="00C94D76">
          <w:rPr>
            <w:noProof/>
            <w:webHidden/>
          </w:rPr>
          <w:tab/>
        </w:r>
        <w:r w:rsidR="00C94D76">
          <w:rPr>
            <w:noProof/>
            <w:webHidden/>
          </w:rPr>
          <w:fldChar w:fldCharType="begin"/>
        </w:r>
        <w:r w:rsidR="00C94D76">
          <w:rPr>
            <w:noProof/>
            <w:webHidden/>
          </w:rPr>
          <w:instrText xml:space="preserve"> PAGEREF _Toc477030008 \h </w:instrText>
        </w:r>
        <w:r w:rsidR="00C94D76">
          <w:rPr>
            <w:noProof/>
            <w:webHidden/>
          </w:rPr>
        </w:r>
        <w:r w:rsidR="00C94D76">
          <w:rPr>
            <w:noProof/>
            <w:webHidden/>
          </w:rPr>
          <w:fldChar w:fldCharType="separate"/>
        </w:r>
        <w:r w:rsidR="00C94D76">
          <w:rPr>
            <w:noProof/>
            <w:webHidden/>
          </w:rPr>
          <w:t>58</w:t>
        </w:r>
        <w:r w:rsidR="00C94D76">
          <w:rPr>
            <w:noProof/>
            <w:webHidden/>
          </w:rPr>
          <w:fldChar w:fldCharType="end"/>
        </w:r>
      </w:hyperlink>
    </w:p>
    <w:p w14:paraId="6840490C" w14:textId="59997E45"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30009" w:history="1">
        <w:r w:rsidR="00C94D76" w:rsidRPr="00044D19">
          <w:rPr>
            <w:rStyle w:val="Hyperlink"/>
            <w:rFonts w:ascii="Arial" w:hAnsi="Arial" w:cs="Arial"/>
            <w:noProof/>
          </w:rPr>
          <w:t>Abbildung 48: Regel zur Steuerung der visuellen Benachrichtigungsfunktion</w:t>
        </w:r>
        <w:r w:rsidR="00C94D76">
          <w:rPr>
            <w:noProof/>
            <w:webHidden/>
          </w:rPr>
          <w:tab/>
        </w:r>
        <w:r w:rsidR="00C94D76">
          <w:rPr>
            <w:noProof/>
            <w:webHidden/>
          </w:rPr>
          <w:fldChar w:fldCharType="begin"/>
        </w:r>
        <w:r w:rsidR="00C94D76">
          <w:rPr>
            <w:noProof/>
            <w:webHidden/>
          </w:rPr>
          <w:instrText xml:space="preserve"> PAGEREF _Toc477030009 \h </w:instrText>
        </w:r>
        <w:r w:rsidR="00C94D76">
          <w:rPr>
            <w:noProof/>
            <w:webHidden/>
          </w:rPr>
        </w:r>
        <w:r w:rsidR="00C94D76">
          <w:rPr>
            <w:noProof/>
            <w:webHidden/>
          </w:rPr>
          <w:fldChar w:fldCharType="separate"/>
        </w:r>
        <w:r w:rsidR="00C94D76">
          <w:rPr>
            <w:noProof/>
            <w:webHidden/>
          </w:rPr>
          <w:t>59</w:t>
        </w:r>
        <w:r w:rsidR="00C94D76">
          <w:rPr>
            <w:noProof/>
            <w:webHidden/>
          </w:rPr>
          <w:fldChar w:fldCharType="end"/>
        </w:r>
      </w:hyperlink>
    </w:p>
    <w:p w14:paraId="053F444E" w14:textId="320BED87"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30010" w:history="1">
        <w:r w:rsidR="00C94D76" w:rsidRPr="00044D19">
          <w:rPr>
            <w:rStyle w:val="Hyperlink"/>
            <w:rFonts w:ascii="Arial" w:hAnsi="Arial" w:cs="Arial"/>
            <w:noProof/>
          </w:rPr>
          <w:t>Abbildung 49: Regel zum Ausführen von servo.py</w:t>
        </w:r>
        <w:r w:rsidR="00C94D76">
          <w:rPr>
            <w:noProof/>
            <w:webHidden/>
          </w:rPr>
          <w:tab/>
        </w:r>
        <w:r w:rsidR="00C94D76">
          <w:rPr>
            <w:noProof/>
            <w:webHidden/>
          </w:rPr>
          <w:fldChar w:fldCharType="begin"/>
        </w:r>
        <w:r w:rsidR="00C94D76">
          <w:rPr>
            <w:noProof/>
            <w:webHidden/>
          </w:rPr>
          <w:instrText xml:space="preserve"> PAGEREF _Toc477030010 \h </w:instrText>
        </w:r>
        <w:r w:rsidR="00C94D76">
          <w:rPr>
            <w:noProof/>
            <w:webHidden/>
          </w:rPr>
        </w:r>
        <w:r w:rsidR="00C94D76">
          <w:rPr>
            <w:noProof/>
            <w:webHidden/>
          </w:rPr>
          <w:fldChar w:fldCharType="separate"/>
        </w:r>
        <w:r w:rsidR="00C94D76">
          <w:rPr>
            <w:noProof/>
            <w:webHidden/>
          </w:rPr>
          <w:t>60</w:t>
        </w:r>
        <w:r w:rsidR="00C94D76">
          <w:rPr>
            <w:noProof/>
            <w:webHidden/>
          </w:rPr>
          <w:fldChar w:fldCharType="end"/>
        </w:r>
      </w:hyperlink>
    </w:p>
    <w:p w14:paraId="672C09DF" w14:textId="091163F3"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30011" w:history="1">
        <w:r w:rsidR="00C94D76" w:rsidRPr="00044D19">
          <w:rPr>
            <w:rStyle w:val="Hyperlink"/>
            <w:rFonts w:ascii="Arial" w:hAnsi="Arial" w:cs="Arial"/>
            <w:noProof/>
          </w:rPr>
          <w:t>Abbildung 50: Python-Skript zum ansteuern des Servo-Motor</w:t>
        </w:r>
        <w:r w:rsidR="00C94D76">
          <w:rPr>
            <w:noProof/>
            <w:webHidden/>
          </w:rPr>
          <w:tab/>
        </w:r>
        <w:r w:rsidR="00C94D76">
          <w:rPr>
            <w:noProof/>
            <w:webHidden/>
          </w:rPr>
          <w:fldChar w:fldCharType="begin"/>
        </w:r>
        <w:r w:rsidR="00C94D76">
          <w:rPr>
            <w:noProof/>
            <w:webHidden/>
          </w:rPr>
          <w:instrText xml:space="preserve"> PAGEREF _Toc477030011 \h </w:instrText>
        </w:r>
        <w:r w:rsidR="00C94D76">
          <w:rPr>
            <w:noProof/>
            <w:webHidden/>
          </w:rPr>
        </w:r>
        <w:r w:rsidR="00C94D76">
          <w:rPr>
            <w:noProof/>
            <w:webHidden/>
          </w:rPr>
          <w:fldChar w:fldCharType="separate"/>
        </w:r>
        <w:r w:rsidR="00C94D76">
          <w:rPr>
            <w:noProof/>
            <w:webHidden/>
          </w:rPr>
          <w:t>60</w:t>
        </w:r>
        <w:r w:rsidR="00C94D76">
          <w:rPr>
            <w:noProof/>
            <w:webHidden/>
          </w:rPr>
          <w:fldChar w:fldCharType="end"/>
        </w:r>
      </w:hyperlink>
    </w:p>
    <w:p w14:paraId="1F83B04B" w14:textId="55C7104A"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30012" w:history="1">
        <w:r w:rsidR="00C94D76" w:rsidRPr="00044D19">
          <w:rPr>
            <w:rStyle w:val="Hyperlink"/>
            <w:rFonts w:ascii="Arial" w:hAnsi="Arial" w:cs="Arial"/>
            <w:noProof/>
          </w:rPr>
          <w:t>Abbildung 51: Regel zum Abspielen der akustischen Einnahmeinformation</w:t>
        </w:r>
        <w:r w:rsidR="00C94D76">
          <w:rPr>
            <w:noProof/>
            <w:webHidden/>
          </w:rPr>
          <w:tab/>
        </w:r>
        <w:r w:rsidR="00C94D76">
          <w:rPr>
            <w:noProof/>
            <w:webHidden/>
          </w:rPr>
          <w:fldChar w:fldCharType="begin"/>
        </w:r>
        <w:r w:rsidR="00C94D76">
          <w:rPr>
            <w:noProof/>
            <w:webHidden/>
          </w:rPr>
          <w:instrText xml:space="preserve"> PAGEREF _Toc477030012 \h </w:instrText>
        </w:r>
        <w:r w:rsidR="00C94D76">
          <w:rPr>
            <w:noProof/>
            <w:webHidden/>
          </w:rPr>
        </w:r>
        <w:r w:rsidR="00C94D76">
          <w:rPr>
            <w:noProof/>
            <w:webHidden/>
          </w:rPr>
          <w:fldChar w:fldCharType="separate"/>
        </w:r>
        <w:r w:rsidR="00C94D76">
          <w:rPr>
            <w:noProof/>
            <w:webHidden/>
          </w:rPr>
          <w:t>61</w:t>
        </w:r>
        <w:r w:rsidR="00C94D76">
          <w:rPr>
            <w:noProof/>
            <w:webHidden/>
          </w:rPr>
          <w:fldChar w:fldCharType="end"/>
        </w:r>
      </w:hyperlink>
    </w:p>
    <w:p w14:paraId="1A0EDF87" w14:textId="70F21A33"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30013" w:history="1">
        <w:r w:rsidR="00C94D76" w:rsidRPr="00044D19">
          <w:rPr>
            <w:rStyle w:val="Hyperlink"/>
            <w:rFonts w:ascii="Arial" w:hAnsi="Arial" w:cs="Arial"/>
            <w:noProof/>
          </w:rPr>
          <w:t>Abbildung 52: TTS Schell-Skript</w:t>
        </w:r>
        <w:r w:rsidR="00C94D76">
          <w:rPr>
            <w:noProof/>
            <w:webHidden/>
          </w:rPr>
          <w:tab/>
        </w:r>
        <w:r w:rsidR="00C94D76">
          <w:rPr>
            <w:noProof/>
            <w:webHidden/>
          </w:rPr>
          <w:fldChar w:fldCharType="begin"/>
        </w:r>
        <w:r w:rsidR="00C94D76">
          <w:rPr>
            <w:noProof/>
            <w:webHidden/>
          </w:rPr>
          <w:instrText xml:space="preserve"> PAGEREF _Toc477030013 \h </w:instrText>
        </w:r>
        <w:r w:rsidR="00C94D76">
          <w:rPr>
            <w:noProof/>
            <w:webHidden/>
          </w:rPr>
        </w:r>
        <w:r w:rsidR="00C94D76">
          <w:rPr>
            <w:noProof/>
            <w:webHidden/>
          </w:rPr>
          <w:fldChar w:fldCharType="separate"/>
        </w:r>
        <w:r w:rsidR="00C94D76">
          <w:rPr>
            <w:noProof/>
            <w:webHidden/>
          </w:rPr>
          <w:t>61</w:t>
        </w:r>
        <w:r w:rsidR="00C94D76">
          <w:rPr>
            <w:noProof/>
            <w:webHidden/>
          </w:rPr>
          <w:fldChar w:fldCharType="end"/>
        </w:r>
      </w:hyperlink>
    </w:p>
    <w:p w14:paraId="47A1ECF3" w14:textId="22CD55E3"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30014" w:history="1">
        <w:r w:rsidR="00C94D76" w:rsidRPr="00044D19">
          <w:rPr>
            <w:rStyle w:val="Hyperlink"/>
            <w:rFonts w:ascii="Arial" w:hAnsi="Arial" w:cs="Arial"/>
            <w:noProof/>
          </w:rPr>
          <w:t>Abbildung 53: Visuelle Einstellungen</w:t>
        </w:r>
        <w:r w:rsidR="00C94D76">
          <w:rPr>
            <w:noProof/>
            <w:webHidden/>
          </w:rPr>
          <w:tab/>
        </w:r>
        <w:r w:rsidR="00C94D76">
          <w:rPr>
            <w:noProof/>
            <w:webHidden/>
          </w:rPr>
          <w:fldChar w:fldCharType="begin"/>
        </w:r>
        <w:r w:rsidR="00C94D76">
          <w:rPr>
            <w:noProof/>
            <w:webHidden/>
          </w:rPr>
          <w:instrText xml:space="preserve"> PAGEREF _Toc477030014 \h </w:instrText>
        </w:r>
        <w:r w:rsidR="00C94D76">
          <w:rPr>
            <w:noProof/>
            <w:webHidden/>
          </w:rPr>
        </w:r>
        <w:r w:rsidR="00C94D76">
          <w:rPr>
            <w:noProof/>
            <w:webHidden/>
          </w:rPr>
          <w:fldChar w:fldCharType="separate"/>
        </w:r>
        <w:r w:rsidR="00C94D76">
          <w:rPr>
            <w:noProof/>
            <w:webHidden/>
          </w:rPr>
          <w:t>62</w:t>
        </w:r>
        <w:r w:rsidR="00C94D76">
          <w:rPr>
            <w:noProof/>
            <w:webHidden/>
          </w:rPr>
          <w:fldChar w:fldCharType="end"/>
        </w:r>
      </w:hyperlink>
    </w:p>
    <w:p w14:paraId="2A0BF4E1" w14:textId="6BED4717"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30015" w:history="1">
        <w:r w:rsidR="00C94D76" w:rsidRPr="00044D19">
          <w:rPr>
            <w:rStyle w:val="Hyperlink"/>
            <w:rFonts w:ascii="Arial" w:hAnsi="Arial" w:cs="Arial"/>
            <w:noProof/>
          </w:rPr>
          <w:t>Abbildung 54: Akustische Einstellungen</w:t>
        </w:r>
        <w:r w:rsidR="00C94D76">
          <w:rPr>
            <w:noProof/>
            <w:webHidden/>
          </w:rPr>
          <w:tab/>
        </w:r>
        <w:r w:rsidR="00C94D76">
          <w:rPr>
            <w:noProof/>
            <w:webHidden/>
          </w:rPr>
          <w:fldChar w:fldCharType="begin"/>
        </w:r>
        <w:r w:rsidR="00C94D76">
          <w:rPr>
            <w:noProof/>
            <w:webHidden/>
          </w:rPr>
          <w:instrText xml:space="preserve"> PAGEREF _Toc477030015 \h </w:instrText>
        </w:r>
        <w:r w:rsidR="00C94D76">
          <w:rPr>
            <w:noProof/>
            <w:webHidden/>
          </w:rPr>
        </w:r>
        <w:r w:rsidR="00C94D76">
          <w:rPr>
            <w:noProof/>
            <w:webHidden/>
          </w:rPr>
          <w:fldChar w:fldCharType="separate"/>
        </w:r>
        <w:r w:rsidR="00C94D76">
          <w:rPr>
            <w:noProof/>
            <w:webHidden/>
          </w:rPr>
          <w:t>63</w:t>
        </w:r>
        <w:r w:rsidR="00C94D76">
          <w:rPr>
            <w:noProof/>
            <w:webHidden/>
          </w:rPr>
          <w:fldChar w:fldCharType="end"/>
        </w:r>
      </w:hyperlink>
    </w:p>
    <w:p w14:paraId="27BE23F9" w14:textId="619B7AE8"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30016" w:history="1">
        <w:r w:rsidR="00C94D76" w:rsidRPr="00044D19">
          <w:rPr>
            <w:rStyle w:val="Hyperlink"/>
            <w:rFonts w:ascii="Arial" w:hAnsi="Arial" w:cs="Arial"/>
            <w:noProof/>
          </w:rPr>
          <w:t>Abbildung 55: Manuelle Ausgabe Startbildschirm</w:t>
        </w:r>
        <w:r w:rsidR="00C94D76">
          <w:rPr>
            <w:noProof/>
            <w:webHidden/>
          </w:rPr>
          <w:tab/>
        </w:r>
        <w:r w:rsidR="00C94D76">
          <w:rPr>
            <w:noProof/>
            <w:webHidden/>
          </w:rPr>
          <w:fldChar w:fldCharType="begin"/>
        </w:r>
        <w:r w:rsidR="00C94D76">
          <w:rPr>
            <w:noProof/>
            <w:webHidden/>
          </w:rPr>
          <w:instrText xml:space="preserve"> PAGEREF _Toc477030016 \h </w:instrText>
        </w:r>
        <w:r w:rsidR="00C94D76">
          <w:rPr>
            <w:noProof/>
            <w:webHidden/>
          </w:rPr>
        </w:r>
        <w:r w:rsidR="00C94D76">
          <w:rPr>
            <w:noProof/>
            <w:webHidden/>
          </w:rPr>
          <w:fldChar w:fldCharType="separate"/>
        </w:r>
        <w:r w:rsidR="00C94D76">
          <w:rPr>
            <w:noProof/>
            <w:webHidden/>
          </w:rPr>
          <w:t>64</w:t>
        </w:r>
        <w:r w:rsidR="00C94D76">
          <w:rPr>
            <w:noProof/>
            <w:webHidden/>
          </w:rPr>
          <w:fldChar w:fldCharType="end"/>
        </w:r>
      </w:hyperlink>
    </w:p>
    <w:p w14:paraId="4476BED4" w14:textId="6466675F"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30017" w:history="1">
        <w:r w:rsidR="00C94D76" w:rsidRPr="00044D19">
          <w:rPr>
            <w:rStyle w:val="Hyperlink"/>
            <w:rFonts w:ascii="Arial" w:hAnsi="Arial" w:cs="Arial"/>
            <w:noProof/>
          </w:rPr>
          <w:t>Abbildung 56: Auswahl des gewünschten Termins</w:t>
        </w:r>
        <w:r w:rsidR="00C94D76">
          <w:rPr>
            <w:noProof/>
            <w:webHidden/>
          </w:rPr>
          <w:tab/>
        </w:r>
        <w:r w:rsidR="00C94D76">
          <w:rPr>
            <w:noProof/>
            <w:webHidden/>
          </w:rPr>
          <w:fldChar w:fldCharType="begin"/>
        </w:r>
        <w:r w:rsidR="00C94D76">
          <w:rPr>
            <w:noProof/>
            <w:webHidden/>
          </w:rPr>
          <w:instrText xml:space="preserve"> PAGEREF _Toc477030017 \h </w:instrText>
        </w:r>
        <w:r w:rsidR="00C94D76">
          <w:rPr>
            <w:noProof/>
            <w:webHidden/>
          </w:rPr>
        </w:r>
        <w:r w:rsidR="00C94D76">
          <w:rPr>
            <w:noProof/>
            <w:webHidden/>
          </w:rPr>
          <w:fldChar w:fldCharType="separate"/>
        </w:r>
        <w:r w:rsidR="00C94D76">
          <w:rPr>
            <w:noProof/>
            <w:webHidden/>
          </w:rPr>
          <w:t>64</w:t>
        </w:r>
        <w:r w:rsidR="00C94D76">
          <w:rPr>
            <w:noProof/>
            <w:webHidden/>
          </w:rPr>
          <w:fldChar w:fldCharType="end"/>
        </w:r>
      </w:hyperlink>
    </w:p>
    <w:p w14:paraId="1A83ADC6" w14:textId="4EF54013"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30018" w:history="1">
        <w:r w:rsidR="00C94D76" w:rsidRPr="00044D19">
          <w:rPr>
            <w:rStyle w:val="Hyperlink"/>
            <w:rFonts w:ascii="Arial" w:hAnsi="Arial" w:cs="Arial"/>
            <w:noProof/>
          </w:rPr>
          <w:t>Abbildung 57: Maske zur Eingabe der allgemeinen Medikamenteninformationen</w:t>
        </w:r>
        <w:r w:rsidR="00C94D76">
          <w:rPr>
            <w:noProof/>
            <w:webHidden/>
          </w:rPr>
          <w:tab/>
        </w:r>
        <w:r w:rsidR="00C94D76">
          <w:rPr>
            <w:noProof/>
            <w:webHidden/>
          </w:rPr>
          <w:fldChar w:fldCharType="begin"/>
        </w:r>
        <w:r w:rsidR="00C94D76">
          <w:rPr>
            <w:noProof/>
            <w:webHidden/>
          </w:rPr>
          <w:instrText xml:space="preserve"> PAGEREF _Toc477030018 \h </w:instrText>
        </w:r>
        <w:r w:rsidR="00C94D76">
          <w:rPr>
            <w:noProof/>
            <w:webHidden/>
          </w:rPr>
        </w:r>
        <w:r w:rsidR="00C94D76">
          <w:rPr>
            <w:noProof/>
            <w:webHidden/>
          </w:rPr>
          <w:fldChar w:fldCharType="separate"/>
        </w:r>
        <w:r w:rsidR="00C94D76">
          <w:rPr>
            <w:noProof/>
            <w:webHidden/>
          </w:rPr>
          <w:t>65</w:t>
        </w:r>
        <w:r w:rsidR="00C94D76">
          <w:rPr>
            <w:noProof/>
            <w:webHidden/>
          </w:rPr>
          <w:fldChar w:fldCharType="end"/>
        </w:r>
      </w:hyperlink>
    </w:p>
    <w:p w14:paraId="48AE47D7" w14:textId="47D8F418"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30019" w:history="1">
        <w:r w:rsidR="00C94D76" w:rsidRPr="00044D19">
          <w:rPr>
            <w:rStyle w:val="Hyperlink"/>
            <w:rFonts w:ascii="Arial" w:hAnsi="Arial" w:cs="Arial"/>
            <w:noProof/>
          </w:rPr>
          <w:t>Abbildung 58: Einnahme- und Bestandsinformatione</w:t>
        </w:r>
        <w:r w:rsidR="00C94D76">
          <w:rPr>
            <w:noProof/>
            <w:webHidden/>
          </w:rPr>
          <w:tab/>
        </w:r>
        <w:r w:rsidR="00C94D76">
          <w:rPr>
            <w:noProof/>
            <w:webHidden/>
          </w:rPr>
          <w:fldChar w:fldCharType="begin"/>
        </w:r>
        <w:r w:rsidR="00C94D76">
          <w:rPr>
            <w:noProof/>
            <w:webHidden/>
          </w:rPr>
          <w:instrText xml:space="preserve"> PAGEREF _Toc477030019 \h </w:instrText>
        </w:r>
        <w:r w:rsidR="00C94D76">
          <w:rPr>
            <w:noProof/>
            <w:webHidden/>
          </w:rPr>
        </w:r>
        <w:r w:rsidR="00C94D76">
          <w:rPr>
            <w:noProof/>
            <w:webHidden/>
          </w:rPr>
          <w:fldChar w:fldCharType="separate"/>
        </w:r>
        <w:r w:rsidR="00C94D76">
          <w:rPr>
            <w:noProof/>
            <w:webHidden/>
          </w:rPr>
          <w:t>66</w:t>
        </w:r>
        <w:r w:rsidR="00C94D76">
          <w:rPr>
            <w:noProof/>
            <w:webHidden/>
          </w:rPr>
          <w:fldChar w:fldCharType="end"/>
        </w:r>
      </w:hyperlink>
    </w:p>
    <w:p w14:paraId="6106E4CF" w14:textId="06D28E0A"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30020" w:history="1">
        <w:r w:rsidR="00C94D76" w:rsidRPr="00044D19">
          <w:rPr>
            <w:rStyle w:val="Hyperlink"/>
            <w:rFonts w:ascii="Arial" w:hAnsi="Arial" w:cs="Arial"/>
            <w:noProof/>
          </w:rPr>
          <w:t>Abbildung 59: Zeitpunktangabe</w:t>
        </w:r>
        <w:r w:rsidR="00C94D76">
          <w:rPr>
            <w:noProof/>
            <w:webHidden/>
          </w:rPr>
          <w:tab/>
        </w:r>
        <w:r w:rsidR="00C94D76">
          <w:rPr>
            <w:noProof/>
            <w:webHidden/>
          </w:rPr>
          <w:fldChar w:fldCharType="begin"/>
        </w:r>
        <w:r w:rsidR="00C94D76">
          <w:rPr>
            <w:noProof/>
            <w:webHidden/>
          </w:rPr>
          <w:instrText xml:space="preserve"> PAGEREF _Toc477030020 \h </w:instrText>
        </w:r>
        <w:r w:rsidR="00C94D76">
          <w:rPr>
            <w:noProof/>
            <w:webHidden/>
          </w:rPr>
        </w:r>
        <w:r w:rsidR="00C94D76">
          <w:rPr>
            <w:noProof/>
            <w:webHidden/>
          </w:rPr>
          <w:fldChar w:fldCharType="separate"/>
        </w:r>
        <w:r w:rsidR="00C94D76">
          <w:rPr>
            <w:noProof/>
            <w:webHidden/>
          </w:rPr>
          <w:t>66</w:t>
        </w:r>
        <w:r w:rsidR="00C94D76">
          <w:rPr>
            <w:noProof/>
            <w:webHidden/>
          </w:rPr>
          <w:fldChar w:fldCharType="end"/>
        </w:r>
      </w:hyperlink>
    </w:p>
    <w:p w14:paraId="6084D401" w14:textId="7F96F921"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30021" w:history="1">
        <w:r w:rsidR="00C94D76" w:rsidRPr="00044D19">
          <w:rPr>
            <w:rStyle w:val="Hyperlink"/>
            <w:rFonts w:ascii="Arial" w:hAnsi="Arial" w:cs="Arial"/>
            <w:noProof/>
          </w:rPr>
          <w:t>Abbildung 60: Detaillierte Terminübersicht</w:t>
        </w:r>
        <w:r w:rsidR="00C94D76">
          <w:rPr>
            <w:noProof/>
            <w:webHidden/>
          </w:rPr>
          <w:tab/>
        </w:r>
        <w:r w:rsidR="00C94D76">
          <w:rPr>
            <w:noProof/>
            <w:webHidden/>
          </w:rPr>
          <w:fldChar w:fldCharType="begin"/>
        </w:r>
        <w:r w:rsidR="00C94D76">
          <w:rPr>
            <w:noProof/>
            <w:webHidden/>
          </w:rPr>
          <w:instrText xml:space="preserve"> PAGEREF _Toc477030021 \h </w:instrText>
        </w:r>
        <w:r w:rsidR="00C94D76">
          <w:rPr>
            <w:noProof/>
            <w:webHidden/>
          </w:rPr>
        </w:r>
        <w:r w:rsidR="00C94D76">
          <w:rPr>
            <w:noProof/>
            <w:webHidden/>
          </w:rPr>
          <w:fldChar w:fldCharType="separate"/>
        </w:r>
        <w:r w:rsidR="00C94D76">
          <w:rPr>
            <w:noProof/>
            <w:webHidden/>
          </w:rPr>
          <w:t>67</w:t>
        </w:r>
        <w:r w:rsidR="00C94D76">
          <w:rPr>
            <w:noProof/>
            <w:webHidden/>
          </w:rPr>
          <w:fldChar w:fldCharType="end"/>
        </w:r>
      </w:hyperlink>
    </w:p>
    <w:p w14:paraId="62C61F66" w14:textId="3809006B"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30022" w:history="1">
        <w:r w:rsidR="00C94D76" w:rsidRPr="00044D19">
          <w:rPr>
            <w:rStyle w:val="Hyperlink"/>
            <w:rFonts w:ascii="Arial" w:hAnsi="Arial" w:cs="Arial"/>
            <w:noProof/>
          </w:rPr>
          <w:t>Abbildung 61: Kontaktpersonen hinzufügen</w:t>
        </w:r>
        <w:r w:rsidR="00C94D76">
          <w:rPr>
            <w:noProof/>
            <w:webHidden/>
          </w:rPr>
          <w:tab/>
        </w:r>
        <w:r w:rsidR="00C94D76">
          <w:rPr>
            <w:noProof/>
            <w:webHidden/>
          </w:rPr>
          <w:fldChar w:fldCharType="begin"/>
        </w:r>
        <w:r w:rsidR="00C94D76">
          <w:rPr>
            <w:noProof/>
            <w:webHidden/>
          </w:rPr>
          <w:instrText xml:space="preserve"> PAGEREF _Toc477030022 \h </w:instrText>
        </w:r>
        <w:r w:rsidR="00C94D76">
          <w:rPr>
            <w:noProof/>
            <w:webHidden/>
          </w:rPr>
        </w:r>
        <w:r w:rsidR="00C94D76">
          <w:rPr>
            <w:noProof/>
            <w:webHidden/>
          </w:rPr>
          <w:fldChar w:fldCharType="separate"/>
        </w:r>
        <w:r w:rsidR="00C94D76">
          <w:rPr>
            <w:noProof/>
            <w:webHidden/>
          </w:rPr>
          <w:t>68</w:t>
        </w:r>
        <w:r w:rsidR="00C94D76">
          <w:rPr>
            <w:noProof/>
            <w:webHidden/>
          </w:rPr>
          <w:fldChar w:fldCharType="end"/>
        </w:r>
      </w:hyperlink>
    </w:p>
    <w:p w14:paraId="65AF819D" w14:textId="7F8235D6"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30023" w:history="1">
        <w:r w:rsidR="00C94D76" w:rsidRPr="00044D19">
          <w:rPr>
            <w:rStyle w:val="Hyperlink"/>
            <w:noProof/>
          </w:rPr>
          <w:t>Abbildung 62: UML-Klassendiagramme der einzelnen Klassen</w:t>
        </w:r>
        <w:r w:rsidR="00C94D76">
          <w:rPr>
            <w:noProof/>
            <w:webHidden/>
          </w:rPr>
          <w:tab/>
        </w:r>
        <w:r w:rsidR="00C94D76">
          <w:rPr>
            <w:noProof/>
            <w:webHidden/>
          </w:rPr>
          <w:fldChar w:fldCharType="begin"/>
        </w:r>
        <w:r w:rsidR="00C94D76">
          <w:rPr>
            <w:noProof/>
            <w:webHidden/>
          </w:rPr>
          <w:instrText xml:space="preserve"> PAGEREF _Toc477030023 \h </w:instrText>
        </w:r>
        <w:r w:rsidR="00C94D76">
          <w:rPr>
            <w:noProof/>
            <w:webHidden/>
          </w:rPr>
        </w:r>
        <w:r w:rsidR="00C94D76">
          <w:rPr>
            <w:noProof/>
            <w:webHidden/>
          </w:rPr>
          <w:fldChar w:fldCharType="separate"/>
        </w:r>
        <w:r w:rsidR="00C94D76">
          <w:rPr>
            <w:noProof/>
            <w:webHidden/>
          </w:rPr>
          <w:t>1</w:t>
        </w:r>
        <w:r w:rsidR="00C94D76">
          <w:rPr>
            <w:noProof/>
            <w:webHidden/>
          </w:rPr>
          <w:fldChar w:fldCharType="end"/>
        </w:r>
      </w:hyperlink>
    </w:p>
    <w:p w14:paraId="190C6404" w14:textId="54AB7CAF"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30024" w:history="1">
        <w:r w:rsidR="00C94D76" w:rsidRPr="00044D19">
          <w:rPr>
            <w:rStyle w:val="Hyperlink"/>
            <w:noProof/>
          </w:rPr>
          <w:t>Abbildung 63: UML-Klassendiagramm des REST-Services</w:t>
        </w:r>
        <w:r w:rsidR="00C94D76">
          <w:rPr>
            <w:noProof/>
            <w:webHidden/>
          </w:rPr>
          <w:tab/>
        </w:r>
        <w:r w:rsidR="00C94D76">
          <w:rPr>
            <w:noProof/>
            <w:webHidden/>
          </w:rPr>
          <w:fldChar w:fldCharType="begin"/>
        </w:r>
        <w:r w:rsidR="00C94D76">
          <w:rPr>
            <w:noProof/>
            <w:webHidden/>
          </w:rPr>
          <w:instrText xml:space="preserve"> PAGEREF _Toc477030024 \h </w:instrText>
        </w:r>
        <w:r w:rsidR="00C94D76">
          <w:rPr>
            <w:noProof/>
            <w:webHidden/>
          </w:rPr>
        </w:r>
        <w:r w:rsidR="00C94D76">
          <w:rPr>
            <w:noProof/>
            <w:webHidden/>
          </w:rPr>
          <w:fldChar w:fldCharType="separate"/>
        </w:r>
        <w:r w:rsidR="00C94D76">
          <w:rPr>
            <w:noProof/>
            <w:webHidden/>
          </w:rPr>
          <w:t>1</w:t>
        </w:r>
        <w:r w:rsidR="00C94D76">
          <w:rPr>
            <w:noProof/>
            <w:webHidden/>
          </w:rPr>
          <w:fldChar w:fldCharType="end"/>
        </w:r>
      </w:hyperlink>
    </w:p>
    <w:p w14:paraId="1A0B82F7" w14:textId="24F6E8B2" w:rsidR="009C509E" w:rsidRPr="009C5835" w:rsidRDefault="00AA6B2F" w:rsidP="009C509E">
      <w:pPr>
        <w:spacing w:after="200" w:line="360" w:lineRule="auto"/>
        <w:rPr>
          <w:rFonts w:ascii="Arial" w:hAnsi="Arial" w:cs="Arial"/>
        </w:rPr>
      </w:pPr>
      <w:r w:rsidRPr="00773459">
        <w:rPr>
          <w:rFonts w:ascii="Arial" w:hAnsi="Arial" w:cs="Arial"/>
          <w:sz w:val="23"/>
          <w:szCs w:val="23"/>
        </w:rPr>
        <w:fldChar w:fldCharType="end"/>
      </w:r>
      <w:r w:rsidR="00AD0E32" w:rsidRPr="009C5835">
        <w:rPr>
          <w:rFonts w:ascii="Arial" w:hAnsi="Arial" w:cs="Arial"/>
        </w:rPr>
        <w:br w:type="page"/>
      </w:r>
    </w:p>
    <w:p w14:paraId="13E8A28A" w14:textId="0B79F2DF" w:rsidR="006D1592" w:rsidRDefault="006D1592" w:rsidP="00362DFB">
      <w:pPr>
        <w:pStyle w:val="berschrift1"/>
        <w:spacing w:line="360" w:lineRule="auto"/>
        <w:rPr>
          <w:rFonts w:ascii="Arial" w:hAnsi="Arial" w:cs="Arial"/>
        </w:rPr>
      </w:pPr>
      <w:bookmarkStart w:id="13" w:name="_Toc477029896"/>
      <w:r w:rsidRPr="009C5835">
        <w:rPr>
          <w:rFonts w:ascii="Arial" w:hAnsi="Arial" w:cs="Arial"/>
        </w:rPr>
        <w:lastRenderedPageBreak/>
        <w:t>Tabellenverzeichnis</w:t>
      </w:r>
      <w:bookmarkEnd w:id="13"/>
    </w:p>
    <w:p w14:paraId="606706C3" w14:textId="77777777" w:rsidR="00362DFB" w:rsidRPr="00362DFB" w:rsidRDefault="00362DFB" w:rsidP="00362DFB">
      <w:pPr>
        <w:rPr>
          <w:rFonts w:eastAsiaTheme="majorEastAsia"/>
        </w:rPr>
      </w:pPr>
    </w:p>
    <w:p w14:paraId="19852315" w14:textId="6C4DEFD6" w:rsidR="00C94D76" w:rsidRDefault="0066083D">
      <w:pPr>
        <w:pStyle w:val="Abbildungsverzeichnis"/>
        <w:tabs>
          <w:tab w:val="right" w:leader="dot" w:pos="9344"/>
        </w:tabs>
        <w:rPr>
          <w:rFonts w:asciiTheme="minorHAnsi" w:eastAsiaTheme="minorEastAsia" w:hAnsiTheme="minorHAnsi" w:cstheme="minorBidi"/>
          <w:noProof/>
          <w:sz w:val="22"/>
          <w:szCs w:val="22"/>
        </w:rPr>
      </w:pPr>
      <w:r w:rsidRPr="00773459">
        <w:rPr>
          <w:rFonts w:ascii="Arial" w:eastAsiaTheme="majorEastAsia" w:hAnsi="Arial" w:cs="Arial"/>
          <w:sz w:val="23"/>
          <w:szCs w:val="23"/>
        </w:rPr>
        <w:fldChar w:fldCharType="begin"/>
      </w:r>
      <w:r w:rsidRPr="00773459">
        <w:rPr>
          <w:rFonts w:ascii="Arial" w:eastAsiaTheme="majorEastAsia" w:hAnsi="Arial" w:cs="Arial"/>
          <w:sz w:val="23"/>
          <w:szCs w:val="23"/>
        </w:rPr>
        <w:instrText xml:space="preserve"> TOC \h \z \c "Tabelle" </w:instrText>
      </w:r>
      <w:r w:rsidRPr="00773459">
        <w:rPr>
          <w:rFonts w:ascii="Arial" w:eastAsiaTheme="majorEastAsia" w:hAnsi="Arial" w:cs="Arial"/>
          <w:sz w:val="23"/>
          <w:szCs w:val="23"/>
        </w:rPr>
        <w:fldChar w:fldCharType="separate"/>
      </w:r>
      <w:hyperlink w:anchor="_Toc477030025" w:history="1">
        <w:r w:rsidR="00C94D76" w:rsidRPr="00714E26">
          <w:rPr>
            <w:rStyle w:val="Hyperlink"/>
            <w:rFonts w:ascii="Arial" w:hAnsi="Arial" w:cs="Arial"/>
            <w:noProof/>
          </w:rPr>
          <w:t>Tabelle 1: Vergleich der smarten Medikamentenspender</w:t>
        </w:r>
        <w:r w:rsidR="00C94D76">
          <w:rPr>
            <w:noProof/>
            <w:webHidden/>
          </w:rPr>
          <w:tab/>
        </w:r>
        <w:r w:rsidR="00C94D76">
          <w:rPr>
            <w:noProof/>
            <w:webHidden/>
          </w:rPr>
          <w:fldChar w:fldCharType="begin"/>
        </w:r>
        <w:r w:rsidR="00C94D76">
          <w:rPr>
            <w:noProof/>
            <w:webHidden/>
          </w:rPr>
          <w:instrText xml:space="preserve"> PAGEREF _Toc477030025 \h </w:instrText>
        </w:r>
        <w:r w:rsidR="00C94D76">
          <w:rPr>
            <w:noProof/>
            <w:webHidden/>
          </w:rPr>
        </w:r>
        <w:r w:rsidR="00C94D76">
          <w:rPr>
            <w:noProof/>
            <w:webHidden/>
          </w:rPr>
          <w:fldChar w:fldCharType="separate"/>
        </w:r>
        <w:r w:rsidR="00C94D76">
          <w:rPr>
            <w:noProof/>
            <w:webHidden/>
          </w:rPr>
          <w:t>24</w:t>
        </w:r>
        <w:r w:rsidR="00C94D76">
          <w:rPr>
            <w:noProof/>
            <w:webHidden/>
          </w:rPr>
          <w:fldChar w:fldCharType="end"/>
        </w:r>
      </w:hyperlink>
    </w:p>
    <w:p w14:paraId="239F9B93" w14:textId="592BD0CD"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30026" w:history="1">
        <w:r w:rsidR="00C94D76" w:rsidRPr="00714E26">
          <w:rPr>
            <w:rStyle w:val="Hyperlink"/>
            <w:rFonts w:ascii="Arial" w:hAnsi="Arial" w:cs="Arial"/>
            <w:noProof/>
          </w:rPr>
          <w:t>Tabelle 2: Vergleich von smarten Medikamentendosen</w:t>
        </w:r>
        <w:r w:rsidR="00C94D76">
          <w:rPr>
            <w:noProof/>
            <w:webHidden/>
          </w:rPr>
          <w:tab/>
        </w:r>
        <w:r w:rsidR="00C94D76">
          <w:rPr>
            <w:noProof/>
            <w:webHidden/>
          </w:rPr>
          <w:fldChar w:fldCharType="begin"/>
        </w:r>
        <w:r w:rsidR="00C94D76">
          <w:rPr>
            <w:noProof/>
            <w:webHidden/>
          </w:rPr>
          <w:instrText xml:space="preserve"> PAGEREF _Toc477030026 \h </w:instrText>
        </w:r>
        <w:r w:rsidR="00C94D76">
          <w:rPr>
            <w:noProof/>
            <w:webHidden/>
          </w:rPr>
        </w:r>
        <w:r w:rsidR="00C94D76">
          <w:rPr>
            <w:noProof/>
            <w:webHidden/>
          </w:rPr>
          <w:fldChar w:fldCharType="separate"/>
        </w:r>
        <w:r w:rsidR="00C94D76">
          <w:rPr>
            <w:noProof/>
            <w:webHidden/>
          </w:rPr>
          <w:t>27</w:t>
        </w:r>
        <w:r w:rsidR="00C94D76">
          <w:rPr>
            <w:noProof/>
            <w:webHidden/>
          </w:rPr>
          <w:fldChar w:fldCharType="end"/>
        </w:r>
      </w:hyperlink>
    </w:p>
    <w:p w14:paraId="3D2010B2" w14:textId="36694A96"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30027" w:history="1">
        <w:r w:rsidR="00C94D76" w:rsidRPr="00714E26">
          <w:rPr>
            <w:rStyle w:val="Hyperlink"/>
            <w:rFonts w:ascii="Arial" w:hAnsi="Arial" w:cs="Arial"/>
            <w:noProof/>
          </w:rPr>
          <w:t>Tabelle 3: Vergleich von smarten Medikamentenboxen</w:t>
        </w:r>
        <w:r w:rsidR="00C94D76">
          <w:rPr>
            <w:noProof/>
            <w:webHidden/>
          </w:rPr>
          <w:tab/>
        </w:r>
        <w:r w:rsidR="00C94D76">
          <w:rPr>
            <w:noProof/>
            <w:webHidden/>
          </w:rPr>
          <w:fldChar w:fldCharType="begin"/>
        </w:r>
        <w:r w:rsidR="00C94D76">
          <w:rPr>
            <w:noProof/>
            <w:webHidden/>
          </w:rPr>
          <w:instrText xml:space="preserve"> PAGEREF _Toc477030027 \h </w:instrText>
        </w:r>
        <w:r w:rsidR="00C94D76">
          <w:rPr>
            <w:noProof/>
            <w:webHidden/>
          </w:rPr>
        </w:r>
        <w:r w:rsidR="00C94D76">
          <w:rPr>
            <w:noProof/>
            <w:webHidden/>
          </w:rPr>
          <w:fldChar w:fldCharType="separate"/>
        </w:r>
        <w:r w:rsidR="00C94D76">
          <w:rPr>
            <w:noProof/>
            <w:webHidden/>
          </w:rPr>
          <w:t>30</w:t>
        </w:r>
        <w:r w:rsidR="00C94D76">
          <w:rPr>
            <w:noProof/>
            <w:webHidden/>
          </w:rPr>
          <w:fldChar w:fldCharType="end"/>
        </w:r>
      </w:hyperlink>
    </w:p>
    <w:p w14:paraId="122D62A5" w14:textId="2A23C046"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30028" w:history="1">
        <w:r w:rsidR="00C94D76" w:rsidRPr="00714E26">
          <w:rPr>
            <w:rStyle w:val="Hyperlink"/>
            <w:rFonts w:ascii="Arial" w:hAnsi="Arial" w:cs="Arial"/>
            <w:noProof/>
          </w:rPr>
          <w:t>Tabelle 4: Vergleich der smarten Aufsätze</w:t>
        </w:r>
        <w:r w:rsidR="00C94D76">
          <w:rPr>
            <w:noProof/>
            <w:webHidden/>
          </w:rPr>
          <w:tab/>
        </w:r>
        <w:r w:rsidR="00C94D76">
          <w:rPr>
            <w:noProof/>
            <w:webHidden/>
          </w:rPr>
          <w:fldChar w:fldCharType="begin"/>
        </w:r>
        <w:r w:rsidR="00C94D76">
          <w:rPr>
            <w:noProof/>
            <w:webHidden/>
          </w:rPr>
          <w:instrText xml:space="preserve"> PAGEREF _Toc477030028 \h </w:instrText>
        </w:r>
        <w:r w:rsidR="00C94D76">
          <w:rPr>
            <w:noProof/>
            <w:webHidden/>
          </w:rPr>
        </w:r>
        <w:r w:rsidR="00C94D76">
          <w:rPr>
            <w:noProof/>
            <w:webHidden/>
          </w:rPr>
          <w:fldChar w:fldCharType="separate"/>
        </w:r>
        <w:r w:rsidR="00C94D76">
          <w:rPr>
            <w:noProof/>
            <w:webHidden/>
          </w:rPr>
          <w:t>32</w:t>
        </w:r>
        <w:r w:rsidR="00C94D76">
          <w:rPr>
            <w:noProof/>
            <w:webHidden/>
          </w:rPr>
          <w:fldChar w:fldCharType="end"/>
        </w:r>
      </w:hyperlink>
    </w:p>
    <w:p w14:paraId="722E0F95" w14:textId="60259EDE"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30029" w:history="1">
        <w:r w:rsidR="00C94D76" w:rsidRPr="00714E26">
          <w:rPr>
            <w:rStyle w:val="Hyperlink"/>
            <w:rFonts w:ascii="Arial" w:hAnsi="Arial" w:cs="Arial"/>
            <w:noProof/>
          </w:rPr>
          <w:t>Tabelle 5: Anforderungen der Pflegeverantwortlichen an ein smartes Medikamentenverwaltungssystem</w:t>
        </w:r>
        <w:r w:rsidR="00C94D76">
          <w:rPr>
            <w:noProof/>
            <w:webHidden/>
          </w:rPr>
          <w:tab/>
        </w:r>
        <w:r w:rsidR="00C94D76">
          <w:rPr>
            <w:noProof/>
            <w:webHidden/>
          </w:rPr>
          <w:fldChar w:fldCharType="begin"/>
        </w:r>
        <w:r w:rsidR="00C94D76">
          <w:rPr>
            <w:noProof/>
            <w:webHidden/>
          </w:rPr>
          <w:instrText xml:space="preserve"> PAGEREF _Toc477030029 \h </w:instrText>
        </w:r>
        <w:r w:rsidR="00C94D76">
          <w:rPr>
            <w:noProof/>
            <w:webHidden/>
          </w:rPr>
        </w:r>
        <w:r w:rsidR="00C94D76">
          <w:rPr>
            <w:noProof/>
            <w:webHidden/>
          </w:rPr>
          <w:fldChar w:fldCharType="separate"/>
        </w:r>
        <w:r w:rsidR="00C94D76">
          <w:rPr>
            <w:noProof/>
            <w:webHidden/>
          </w:rPr>
          <w:t>38</w:t>
        </w:r>
        <w:r w:rsidR="00C94D76">
          <w:rPr>
            <w:noProof/>
            <w:webHidden/>
          </w:rPr>
          <w:fldChar w:fldCharType="end"/>
        </w:r>
      </w:hyperlink>
    </w:p>
    <w:p w14:paraId="6C18B772" w14:textId="52D72284"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30030" w:history="1">
        <w:r w:rsidR="00C94D76" w:rsidRPr="00714E26">
          <w:rPr>
            <w:rStyle w:val="Hyperlink"/>
            <w:rFonts w:ascii="Arial" w:hAnsi="Arial" w:cs="Arial"/>
            <w:noProof/>
          </w:rPr>
          <w:t>Tabelle 6: Bestandteile des smarten Medikamentenspenders</w:t>
        </w:r>
        <w:r w:rsidR="00C94D76">
          <w:rPr>
            <w:noProof/>
            <w:webHidden/>
          </w:rPr>
          <w:tab/>
        </w:r>
        <w:r w:rsidR="00C94D76">
          <w:rPr>
            <w:noProof/>
            <w:webHidden/>
          </w:rPr>
          <w:fldChar w:fldCharType="begin"/>
        </w:r>
        <w:r w:rsidR="00C94D76">
          <w:rPr>
            <w:noProof/>
            <w:webHidden/>
          </w:rPr>
          <w:instrText xml:space="preserve"> PAGEREF _Toc477030030 \h </w:instrText>
        </w:r>
        <w:r w:rsidR="00C94D76">
          <w:rPr>
            <w:noProof/>
            <w:webHidden/>
          </w:rPr>
        </w:r>
        <w:r w:rsidR="00C94D76">
          <w:rPr>
            <w:noProof/>
            <w:webHidden/>
          </w:rPr>
          <w:fldChar w:fldCharType="separate"/>
        </w:r>
        <w:r w:rsidR="00C94D76">
          <w:rPr>
            <w:noProof/>
            <w:webHidden/>
          </w:rPr>
          <w:t>40</w:t>
        </w:r>
        <w:r w:rsidR="00C94D76">
          <w:rPr>
            <w:noProof/>
            <w:webHidden/>
          </w:rPr>
          <w:fldChar w:fldCharType="end"/>
        </w:r>
      </w:hyperlink>
    </w:p>
    <w:p w14:paraId="0B42750C" w14:textId="027D5D0F"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30031" w:history="1">
        <w:r w:rsidR="00C94D76" w:rsidRPr="00714E26">
          <w:rPr>
            <w:rStyle w:val="Hyperlink"/>
            <w:rFonts w:ascii="Arial" w:hAnsi="Arial" w:cs="Arial"/>
            <w:noProof/>
          </w:rPr>
          <w:t>Tabelle 7: Konzept 2: Bestandteile des Smarten Medikamentendosierers</w:t>
        </w:r>
        <w:r w:rsidR="00C94D76">
          <w:rPr>
            <w:noProof/>
            <w:webHidden/>
          </w:rPr>
          <w:tab/>
        </w:r>
        <w:r w:rsidR="00C94D76">
          <w:rPr>
            <w:noProof/>
            <w:webHidden/>
          </w:rPr>
          <w:fldChar w:fldCharType="begin"/>
        </w:r>
        <w:r w:rsidR="00C94D76">
          <w:rPr>
            <w:noProof/>
            <w:webHidden/>
          </w:rPr>
          <w:instrText xml:space="preserve"> PAGEREF _Toc477030031 \h </w:instrText>
        </w:r>
        <w:r w:rsidR="00C94D76">
          <w:rPr>
            <w:noProof/>
            <w:webHidden/>
          </w:rPr>
        </w:r>
        <w:r w:rsidR="00C94D76">
          <w:rPr>
            <w:noProof/>
            <w:webHidden/>
          </w:rPr>
          <w:fldChar w:fldCharType="separate"/>
        </w:r>
        <w:r w:rsidR="00C94D76">
          <w:rPr>
            <w:noProof/>
            <w:webHidden/>
          </w:rPr>
          <w:t>42</w:t>
        </w:r>
        <w:r w:rsidR="00C94D76">
          <w:rPr>
            <w:noProof/>
            <w:webHidden/>
          </w:rPr>
          <w:fldChar w:fldCharType="end"/>
        </w:r>
      </w:hyperlink>
    </w:p>
    <w:p w14:paraId="0F90FEBE" w14:textId="7FFB8B86" w:rsidR="00C94D76" w:rsidRDefault="007316ED">
      <w:pPr>
        <w:pStyle w:val="Abbildungsverzeichnis"/>
        <w:tabs>
          <w:tab w:val="right" w:leader="dot" w:pos="9344"/>
        </w:tabs>
        <w:rPr>
          <w:rFonts w:asciiTheme="minorHAnsi" w:eastAsiaTheme="minorEastAsia" w:hAnsiTheme="minorHAnsi" w:cstheme="minorBidi"/>
          <w:noProof/>
          <w:sz w:val="22"/>
          <w:szCs w:val="22"/>
        </w:rPr>
      </w:pPr>
      <w:hyperlink w:anchor="_Toc477030032" w:history="1">
        <w:r w:rsidR="00C94D76" w:rsidRPr="00714E26">
          <w:rPr>
            <w:rStyle w:val="Hyperlink"/>
            <w:rFonts w:ascii="Arial" w:hAnsi="Arial" w:cs="Arial"/>
            <w:noProof/>
          </w:rPr>
          <w:t>Tabelle 8: GPIO-Pin Belegungen</w:t>
        </w:r>
        <w:r w:rsidR="00C94D76">
          <w:rPr>
            <w:noProof/>
            <w:webHidden/>
          </w:rPr>
          <w:tab/>
        </w:r>
        <w:r w:rsidR="00C94D76">
          <w:rPr>
            <w:noProof/>
            <w:webHidden/>
          </w:rPr>
          <w:fldChar w:fldCharType="begin"/>
        </w:r>
        <w:r w:rsidR="00C94D76">
          <w:rPr>
            <w:noProof/>
            <w:webHidden/>
          </w:rPr>
          <w:instrText xml:space="preserve"> PAGEREF _Toc477030032 \h </w:instrText>
        </w:r>
        <w:r w:rsidR="00C94D76">
          <w:rPr>
            <w:noProof/>
            <w:webHidden/>
          </w:rPr>
        </w:r>
        <w:r w:rsidR="00C94D76">
          <w:rPr>
            <w:noProof/>
            <w:webHidden/>
          </w:rPr>
          <w:fldChar w:fldCharType="separate"/>
        </w:r>
        <w:r w:rsidR="00C94D76">
          <w:rPr>
            <w:noProof/>
            <w:webHidden/>
          </w:rPr>
          <w:t>52</w:t>
        </w:r>
        <w:r w:rsidR="00C94D76">
          <w:rPr>
            <w:noProof/>
            <w:webHidden/>
          </w:rPr>
          <w:fldChar w:fldCharType="end"/>
        </w:r>
      </w:hyperlink>
    </w:p>
    <w:p w14:paraId="25AF6050" w14:textId="02E154F6" w:rsidR="006D1592" w:rsidRDefault="0066083D" w:rsidP="006D1592">
      <w:pPr>
        <w:rPr>
          <w:rFonts w:ascii="Arial" w:eastAsiaTheme="majorEastAsia" w:hAnsi="Arial" w:cs="Arial"/>
        </w:rPr>
      </w:pPr>
      <w:r w:rsidRPr="00773459">
        <w:rPr>
          <w:rFonts w:ascii="Arial" w:eastAsiaTheme="majorEastAsia" w:hAnsi="Arial" w:cs="Arial"/>
          <w:sz w:val="23"/>
          <w:szCs w:val="23"/>
        </w:rPr>
        <w:fldChar w:fldCharType="end"/>
      </w:r>
    </w:p>
    <w:p w14:paraId="303063BE" w14:textId="52B93AE9" w:rsidR="00AA6F9D" w:rsidRDefault="00AA6F9D" w:rsidP="006D1592">
      <w:pPr>
        <w:rPr>
          <w:rFonts w:ascii="Arial" w:eastAsiaTheme="majorEastAsia" w:hAnsi="Arial" w:cs="Arial"/>
        </w:rPr>
      </w:pPr>
    </w:p>
    <w:p w14:paraId="2715E83E" w14:textId="1DF4DBC5" w:rsidR="00AA6F9D" w:rsidRDefault="00AA6F9D" w:rsidP="006D1592">
      <w:pPr>
        <w:rPr>
          <w:rFonts w:ascii="Arial" w:eastAsiaTheme="majorEastAsia" w:hAnsi="Arial" w:cs="Arial"/>
        </w:rPr>
      </w:pPr>
    </w:p>
    <w:p w14:paraId="559FC80B" w14:textId="33234CDA" w:rsidR="00AA6F9D" w:rsidRDefault="00AA6F9D" w:rsidP="006D1592">
      <w:pPr>
        <w:rPr>
          <w:rFonts w:ascii="Arial" w:eastAsiaTheme="majorEastAsia" w:hAnsi="Arial" w:cs="Arial"/>
        </w:rPr>
      </w:pPr>
    </w:p>
    <w:p w14:paraId="6C4814AB" w14:textId="427BB08D" w:rsidR="00AA6F9D" w:rsidRDefault="00AA6F9D" w:rsidP="006D1592">
      <w:pPr>
        <w:rPr>
          <w:rFonts w:ascii="Arial" w:eastAsiaTheme="majorEastAsia" w:hAnsi="Arial" w:cs="Arial"/>
        </w:rPr>
      </w:pPr>
    </w:p>
    <w:p w14:paraId="1E30EA51" w14:textId="7B33ACDA" w:rsidR="00AA6F9D" w:rsidRDefault="00AA6F9D" w:rsidP="006D1592">
      <w:pPr>
        <w:rPr>
          <w:rFonts w:ascii="Arial" w:eastAsiaTheme="majorEastAsia" w:hAnsi="Arial" w:cs="Arial"/>
        </w:rPr>
      </w:pPr>
    </w:p>
    <w:p w14:paraId="087B1A84" w14:textId="141B0DAE" w:rsidR="00AA6F9D" w:rsidRDefault="00AA6F9D" w:rsidP="006D1592">
      <w:pPr>
        <w:rPr>
          <w:rFonts w:ascii="Arial" w:eastAsiaTheme="majorEastAsia" w:hAnsi="Arial" w:cs="Arial"/>
        </w:rPr>
      </w:pPr>
    </w:p>
    <w:p w14:paraId="6CE889F3" w14:textId="53B547AB" w:rsidR="00AA6F9D" w:rsidRDefault="00AA6F9D" w:rsidP="006D1592">
      <w:pPr>
        <w:rPr>
          <w:rFonts w:ascii="Arial" w:eastAsiaTheme="majorEastAsia" w:hAnsi="Arial" w:cs="Arial"/>
        </w:rPr>
      </w:pPr>
    </w:p>
    <w:p w14:paraId="6C8B41A9" w14:textId="407B45B9" w:rsidR="00AA6F9D" w:rsidRDefault="00AA6F9D" w:rsidP="006D1592">
      <w:pPr>
        <w:rPr>
          <w:rFonts w:ascii="Arial" w:eastAsiaTheme="majorEastAsia" w:hAnsi="Arial" w:cs="Arial"/>
        </w:rPr>
      </w:pPr>
    </w:p>
    <w:p w14:paraId="542E950F" w14:textId="3817CF87" w:rsidR="00AA6F9D" w:rsidRDefault="00AA6F9D" w:rsidP="006D1592">
      <w:pPr>
        <w:rPr>
          <w:rFonts w:ascii="Arial" w:eastAsiaTheme="majorEastAsia" w:hAnsi="Arial" w:cs="Arial"/>
        </w:rPr>
      </w:pPr>
    </w:p>
    <w:p w14:paraId="04814E68" w14:textId="25D7FB43" w:rsidR="00AA6F9D" w:rsidRDefault="00AA6F9D" w:rsidP="006D1592">
      <w:pPr>
        <w:rPr>
          <w:rFonts w:ascii="Arial" w:eastAsiaTheme="majorEastAsia" w:hAnsi="Arial" w:cs="Arial"/>
        </w:rPr>
      </w:pPr>
    </w:p>
    <w:p w14:paraId="69CEF61B" w14:textId="606D16E4" w:rsidR="00AA6F9D" w:rsidRDefault="00AA6F9D" w:rsidP="006D1592">
      <w:pPr>
        <w:rPr>
          <w:rFonts w:ascii="Arial" w:eastAsiaTheme="majorEastAsia" w:hAnsi="Arial" w:cs="Arial"/>
        </w:rPr>
      </w:pPr>
    </w:p>
    <w:p w14:paraId="54140BCF" w14:textId="5AF5337F" w:rsidR="00AA6F9D" w:rsidRDefault="00AA6F9D" w:rsidP="006D1592">
      <w:pPr>
        <w:rPr>
          <w:rFonts w:ascii="Arial" w:eastAsiaTheme="majorEastAsia" w:hAnsi="Arial" w:cs="Arial"/>
        </w:rPr>
      </w:pPr>
    </w:p>
    <w:p w14:paraId="0BC5854D" w14:textId="6CE75C57" w:rsidR="00AA6F9D" w:rsidRDefault="00AA6F9D" w:rsidP="006D1592">
      <w:pPr>
        <w:rPr>
          <w:rFonts w:ascii="Arial" w:eastAsiaTheme="majorEastAsia" w:hAnsi="Arial" w:cs="Arial"/>
        </w:rPr>
      </w:pPr>
    </w:p>
    <w:p w14:paraId="02CE63E7" w14:textId="44B44C8C" w:rsidR="00AA6F9D" w:rsidRDefault="00AA6F9D" w:rsidP="006D1592">
      <w:pPr>
        <w:rPr>
          <w:rFonts w:ascii="Arial" w:eastAsiaTheme="majorEastAsia" w:hAnsi="Arial" w:cs="Arial"/>
        </w:rPr>
      </w:pPr>
    </w:p>
    <w:p w14:paraId="53E960D0" w14:textId="48F04F4A" w:rsidR="00AA6F9D" w:rsidRDefault="00AA6F9D" w:rsidP="006D1592">
      <w:pPr>
        <w:rPr>
          <w:rFonts w:ascii="Arial" w:eastAsiaTheme="majorEastAsia" w:hAnsi="Arial" w:cs="Arial"/>
        </w:rPr>
      </w:pPr>
    </w:p>
    <w:p w14:paraId="461EB7F4" w14:textId="72CEC65E" w:rsidR="00AA6F9D" w:rsidRDefault="00AA6F9D" w:rsidP="006D1592">
      <w:pPr>
        <w:rPr>
          <w:rFonts w:ascii="Arial" w:eastAsiaTheme="majorEastAsia" w:hAnsi="Arial" w:cs="Arial"/>
        </w:rPr>
      </w:pPr>
    </w:p>
    <w:p w14:paraId="019CEC61" w14:textId="573FFCCB" w:rsidR="00AA6F9D" w:rsidRDefault="00AA6F9D" w:rsidP="006D1592">
      <w:pPr>
        <w:rPr>
          <w:rFonts w:ascii="Arial" w:eastAsiaTheme="majorEastAsia" w:hAnsi="Arial" w:cs="Arial"/>
        </w:rPr>
      </w:pPr>
    </w:p>
    <w:p w14:paraId="4CD1E5BE" w14:textId="42522ABD" w:rsidR="00AA6F9D" w:rsidRDefault="00AA6F9D" w:rsidP="006D1592">
      <w:pPr>
        <w:rPr>
          <w:rFonts w:ascii="Arial" w:eastAsiaTheme="majorEastAsia" w:hAnsi="Arial" w:cs="Arial"/>
        </w:rPr>
      </w:pPr>
    </w:p>
    <w:p w14:paraId="653E601C" w14:textId="70758E4D" w:rsidR="00AA6F9D" w:rsidRDefault="00AA6F9D" w:rsidP="006D1592">
      <w:pPr>
        <w:rPr>
          <w:rFonts w:ascii="Arial" w:eastAsiaTheme="majorEastAsia" w:hAnsi="Arial" w:cs="Arial"/>
        </w:rPr>
      </w:pPr>
    </w:p>
    <w:p w14:paraId="68E10AE5" w14:textId="4A2F487A" w:rsidR="00AA6F9D" w:rsidRDefault="00AA6F9D" w:rsidP="006D1592">
      <w:pPr>
        <w:rPr>
          <w:rFonts w:ascii="Arial" w:eastAsiaTheme="majorEastAsia" w:hAnsi="Arial" w:cs="Arial"/>
        </w:rPr>
      </w:pPr>
    </w:p>
    <w:p w14:paraId="12FC3D93" w14:textId="736B3A91" w:rsidR="00AA6F9D" w:rsidRDefault="00AA6F9D" w:rsidP="006D1592">
      <w:pPr>
        <w:rPr>
          <w:rFonts w:ascii="Arial" w:eastAsiaTheme="majorEastAsia" w:hAnsi="Arial" w:cs="Arial"/>
        </w:rPr>
      </w:pPr>
    </w:p>
    <w:p w14:paraId="73B2CC93" w14:textId="58B165A3" w:rsidR="00AA6F9D" w:rsidRDefault="00AA6F9D" w:rsidP="006D1592">
      <w:pPr>
        <w:rPr>
          <w:rFonts w:ascii="Arial" w:eastAsiaTheme="majorEastAsia" w:hAnsi="Arial" w:cs="Arial"/>
        </w:rPr>
      </w:pPr>
    </w:p>
    <w:p w14:paraId="289516A0" w14:textId="64A065A2" w:rsidR="00AA6F9D" w:rsidRDefault="00AA6F9D" w:rsidP="006D1592">
      <w:pPr>
        <w:rPr>
          <w:rFonts w:ascii="Arial" w:eastAsiaTheme="majorEastAsia" w:hAnsi="Arial" w:cs="Arial"/>
        </w:rPr>
      </w:pPr>
    </w:p>
    <w:p w14:paraId="7867DA01" w14:textId="726864AF" w:rsidR="00AA6F9D" w:rsidRDefault="00AA6F9D" w:rsidP="006D1592">
      <w:pPr>
        <w:rPr>
          <w:rFonts w:ascii="Arial" w:eastAsiaTheme="majorEastAsia" w:hAnsi="Arial" w:cs="Arial"/>
        </w:rPr>
      </w:pPr>
    </w:p>
    <w:p w14:paraId="29EB7B0C" w14:textId="5F91DAFE" w:rsidR="00AA6F9D" w:rsidRDefault="00AA6F9D" w:rsidP="006D1592">
      <w:pPr>
        <w:rPr>
          <w:rFonts w:ascii="Arial" w:eastAsiaTheme="majorEastAsia" w:hAnsi="Arial" w:cs="Arial"/>
        </w:rPr>
      </w:pPr>
    </w:p>
    <w:p w14:paraId="798B2D0B" w14:textId="5D0DC299" w:rsidR="00AA6F9D" w:rsidRDefault="00AA6F9D" w:rsidP="006D1592">
      <w:pPr>
        <w:rPr>
          <w:rFonts w:ascii="Arial" w:eastAsiaTheme="majorEastAsia" w:hAnsi="Arial" w:cs="Arial"/>
        </w:rPr>
      </w:pPr>
    </w:p>
    <w:p w14:paraId="73EF4A42" w14:textId="4CBDA682" w:rsidR="00AA6F9D" w:rsidRDefault="00AA6F9D" w:rsidP="006D1592">
      <w:pPr>
        <w:rPr>
          <w:rFonts w:ascii="Arial" w:eastAsiaTheme="majorEastAsia" w:hAnsi="Arial" w:cs="Arial"/>
        </w:rPr>
      </w:pPr>
    </w:p>
    <w:p w14:paraId="22A9AADC" w14:textId="18419604" w:rsidR="00AA6F9D" w:rsidRDefault="00AA6F9D" w:rsidP="006D1592">
      <w:pPr>
        <w:rPr>
          <w:rFonts w:ascii="Arial" w:eastAsiaTheme="majorEastAsia" w:hAnsi="Arial" w:cs="Arial"/>
        </w:rPr>
      </w:pPr>
    </w:p>
    <w:p w14:paraId="2724D4F9" w14:textId="60BDB7CE" w:rsidR="00AA6F9D" w:rsidRDefault="00AA6F9D" w:rsidP="006D1592">
      <w:pPr>
        <w:rPr>
          <w:rFonts w:ascii="Arial" w:eastAsiaTheme="majorEastAsia" w:hAnsi="Arial" w:cs="Arial"/>
        </w:rPr>
      </w:pPr>
    </w:p>
    <w:p w14:paraId="6941468E" w14:textId="18A20840" w:rsidR="00AA6F9D" w:rsidRDefault="00AA6F9D" w:rsidP="006D1592">
      <w:pPr>
        <w:rPr>
          <w:rFonts w:ascii="Arial" w:eastAsiaTheme="majorEastAsia" w:hAnsi="Arial" w:cs="Arial"/>
        </w:rPr>
      </w:pPr>
    </w:p>
    <w:p w14:paraId="1B234DC7" w14:textId="0C2A3167" w:rsidR="00AA6F9D" w:rsidRDefault="00AA6F9D" w:rsidP="006D1592">
      <w:pPr>
        <w:rPr>
          <w:rFonts w:ascii="Arial" w:eastAsiaTheme="majorEastAsia" w:hAnsi="Arial" w:cs="Arial"/>
        </w:rPr>
      </w:pPr>
    </w:p>
    <w:p w14:paraId="49B5E195" w14:textId="2C4FF0A2" w:rsidR="00AA6F9D" w:rsidRDefault="00AA6F9D" w:rsidP="006D1592">
      <w:pPr>
        <w:rPr>
          <w:rFonts w:ascii="Arial" w:eastAsiaTheme="majorEastAsia" w:hAnsi="Arial" w:cs="Arial"/>
        </w:rPr>
      </w:pPr>
    </w:p>
    <w:p w14:paraId="11CF51BE" w14:textId="53A201C2" w:rsidR="00AA6F9D" w:rsidRDefault="00AA6F9D" w:rsidP="006D1592">
      <w:pPr>
        <w:rPr>
          <w:rFonts w:ascii="Arial" w:eastAsiaTheme="majorEastAsia" w:hAnsi="Arial" w:cs="Arial"/>
        </w:rPr>
      </w:pPr>
    </w:p>
    <w:p w14:paraId="092A4486" w14:textId="7F34F22A" w:rsidR="00AA6F9D" w:rsidRDefault="00AA6F9D" w:rsidP="006D1592">
      <w:pPr>
        <w:rPr>
          <w:rFonts w:ascii="Arial" w:eastAsiaTheme="majorEastAsia" w:hAnsi="Arial" w:cs="Arial"/>
        </w:rPr>
      </w:pPr>
    </w:p>
    <w:p w14:paraId="2A25E889" w14:textId="377A2281" w:rsidR="00AA6F9D" w:rsidRPr="009C5835" w:rsidRDefault="00AA6F9D" w:rsidP="006D1592">
      <w:pPr>
        <w:rPr>
          <w:rFonts w:ascii="Arial" w:eastAsiaTheme="majorEastAsia" w:hAnsi="Arial" w:cs="Arial"/>
        </w:rPr>
      </w:pPr>
    </w:p>
    <w:p w14:paraId="50352D63" w14:textId="1668D4FE" w:rsidR="00AA6F9D" w:rsidRDefault="00AA6F9D" w:rsidP="00362DFB">
      <w:pPr>
        <w:pStyle w:val="berschrift1"/>
        <w:spacing w:line="360" w:lineRule="auto"/>
        <w:rPr>
          <w:rFonts w:ascii="Arial" w:hAnsi="Arial" w:cs="Arial"/>
          <w:b w:val="0"/>
          <w:bCs w:val="0"/>
        </w:rPr>
      </w:pPr>
      <w:bookmarkStart w:id="14" w:name="_Toc477029897"/>
      <w:r w:rsidRPr="00362DFB">
        <w:rPr>
          <w:rFonts w:ascii="Arial" w:hAnsi="Arial" w:cs="Arial"/>
        </w:rPr>
        <w:lastRenderedPageBreak/>
        <w:t>Zusammenfassung</w:t>
      </w:r>
      <w:bookmarkEnd w:id="14"/>
    </w:p>
    <w:p w14:paraId="238CDEFA" w14:textId="278D8252" w:rsidR="00362DFB" w:rsidRDefault="00362DFB">
      <w:pPr>
        <w:spacing w:after="200" w:line="276" w:lineRule="auto"/>
        <w:rPr>
          <w:rFonts w:ascii="Arial" w:hAnsi="Arial" w:cs="Arial"/>
        </w:rPr>
      </w:pPr>
    </w:p>
    <w:p w14:paraId="54F916E9" w14:textId="2FB5A0A5" w:rsidR="005610E6" w:rsidRPr="00273610" w:rsidRDefault="000015D4" w:rsidP="000015D4">
      <w:pPr>
        <w:spacing w:line="360" w:lineRule="auto"/>
        <w:jc w:val="both"/>
        <w:rPr>
          <w:rFonts w:ascii="Arial" w:hAnsi="Arial" w:cs="Arial"/>
          <w:szCs w:val="24"/>
        </w:rPr>
      </w:pPr>
      <w:r w:rsidRPr="00273610">
        <w:rPr>
          <w:rFonts w:ascii="Arial" w:hAnsi="Arial" w:cs="Arial"/>
          <w:szCs w:val="24"/>
        </w:rPr>
        <w:t xml:space="preserve">Durch die vorliegende Masterarbeit </w:t>
      </w:r>
      <w:r w:rsidR="00293B60" w:rsidRPr="00273610">
        <w:rPr>
          <w:rFonts w:ascii="Arial" w:hAnsi="Arial" w:cs="Arial"/>
          <w:szCs w:val="24"/>
        </w:rPr>
        <w:t>soll</w:t>
      </w:r>
      <w:r w:rsidRPr="00273610">
        <w:rPr>
          <w:rFonts w:ascii="Arial" w:hAnsi="Arial" w:cs="Arial"/>
          <w:szCs w:val="24"/>
        </w:rPr>
        <w:t xml:space="preserve"> der Nutzen und die Dringlichkeit </w:t>
      </w:r>
      <w:r w:rsidR="00AF1BA6" w:rsidRPr="00273610">
        <w:rPr>
          <w:rFonts w:ascii="Arial" w:hAnsi="Arial" w:cs="Arial"/>
          <w:szCs w:val="24"/>
        </w:rPr>
        <w:t>von dem Einsatz eines</w:t>
      </w:r>
      <w:r w:rsidRPr="00273610">
        <w:rPr>
          <w:rFonts w:ascii="Arial" w:hAnsi="Arial" w:cs="Arial"/>
          <w:szCs w:val="24"/>
        </w:rPr>
        <w:t xml:space="preserve"> assistierenden System</w:t>
      </w:r>
      <w:r w:rsidR="00AF1BA6" w:rsidRPr="00273610">
        <w:rPr>
          <w:rFonts w:ascii="Arial" w:hAnsi="Arial" w:cs="Arial"/>
          <w:szCs w:val="24"/>
        </w:rPr>
        <w:t>s</w:t>
      </w:r>
      <w:r w:rsidRPr="00273610">
        <w:rPr>
          <w:rFonts w:ascii="Arial" w:hAnsi="Arial" w:cs="Arial"/>
          <w:szCs w:val="24"/>
        </w:rPr>
        <w:t xml:space="preserve"> aufgezeigt werden, welches den älteren Personen bei der Einnahme und Verwaltung von Medikamenten helfen soll. Das Ziel eines solchen Systems ist es die Einnahmebereitschaft der Medikamente von dieser Kohorte zu erhöhen, um </w:t>
      </w:r>
      <w:r w:rsidR="00AF1BA6" w:rsidRPr="00273610">
        <w:rPr>
          <w:rFonts w:ascii="Arial" w:hAnsi="Arial" w:cs="Arial"/>
          <w:szCs w:val="24"/>
        </w:rPr>
        <w:t>nicht nur Behandlungskosten zu senken, die aufgrund der Falscheinnahme entstehen können,</w:t>
      </w:r>
      <w:r w:rsidRPr="00273610">
        <w:rPr>
          <w:rFonts w:ascii="Arial" w:hAnsi="Arial" w:cs="Arial"/>
          <w:szCs w:val="24"/>
        </w:rPr>
        <w:t xml:space="preserve"> sondern auch um den Personen einen angenehmen Lebensabend zu gewährleisten. </w:t>
      </w:r>
    </w:p>
    <w:p w14:paraId="5472DF36" w14:textId="5F03A003" w:rsidR="000015D4" w:rsidRPr="00273610" w:rsidRDefault="000015D4" w:rsidP="000015D4">
      <w:pPr>
        <w:spacing w:line="360" w:lineRule="auto"/>
        <w:jc w:val="both"/>
        <w:rPr>
          <w:rFonts w:ascii="Arial" w:hAnsi="Arial" w:cs="Arial"/>
          <w:szCs w:val="24"/>
        </w:rPr>
      </w:pPr>
    </w:p>
    <w:p w14:paraId="06D30ECB" w14:textId="69D20AD1" w:rsidR="00AF1BA6" w:rsidRPr="00273610" w:rsidRDefault="00AF1BA6" w:rsidP="00AF1BA6">
      <w:pPr>
        <w:spacing w:line="360" w:lineRule="auto"/>
        <w:jc w:val="both"/>
        <w:rPr>
          <w:rFonts w:ascii="Arial" w:hAnsi="Arial" w:cs="Arial"/>
          <w:szCs w:val="24"/>
        </w:rPr>
      </w:pPr>
      <w:r w:rsidRPr="00273610">
        <w:rPr>
          <w:rFonts w:ascii="Arial" w:hAnsi="Arial" w:cs="Arial"/>
          <w:szCs w:val="24"/>
        </w:rPr>
        <w:t xml:space="preserve">Am Anfang der Masterarbeit findet ein grundlegender Vergleich und Definitionsfindung der in dem Kontext anzusiedelnden Begriffe, wie Compliance, Adhärenz sowie Alter und Altern statt. Dies ist erforderlich, da diese Begriffe oft als synonym angesehen werden und deswegen einer trennscharfen Definitionsfindung erfordern. Es wird weiterhin näher auf die Folgen und </w:t>
      </w:r>
      <w:r w:rsidR="00876FD6" w:rsidRPr="00273610">
        <w:rPr>
          <w:rFonts w:ascii="Arial" w:hAnsi="Arial" w:cs="Arial"/>
          <w:szCs w:val="24"/>
        </w:rPr>
        <w:t>auf das Ausmaß</w:t>
      </w:r>
      <w:r w:rsidRPr="00273610">
        <w:rPr>
          <w:rFonts w:ascii="Arial" w:hAnsi="Arial" w:cs="Arial"/>
          <w:szCs w:val="24"/>
        </w:rPr>
        <w:t xml:space="preserve"> des demographischen Wandels eingegangen, der die nächsten Jahre erhebliche Folgen für die Zusammensetzung der Bevölkerung Deutschlands haben wird.</w:t>
      </w:r>
      <w:r w:rsidR="00876FD6" w:rsidRPr="00273610">
        <w:rPr>
          <w:rFonts w:ascii="Arial" w:hAnsi="Arial" w:cs="Arial"/>
          <w:szCs w:val="24"/>
        </w:rPr>
        <w:t xml:space="preserve"> </w:t>
      </w:r>
      <w:r w:rsidR="003C00B6" w:rsidRPr="00273610">
        <w:rPr>
          <w:rFonts w:ascii="Arial" w:hAnsi="Arial" w:cs="Arial"/>
          <w:szCs w:val="24"/>
        </w:rPr>
        <w:t>Zusätzlich wird</w:t>
      </w:r>
      <w:r w:rsidR="00361634" w:rsidRPr="00273610">
        <w:rPr>
          <w:rFonts w:ascii="Arial" w:hAnsi="Arial" w:cs="Arial"/>
          <w:szCs w:val="24"/>
        </w:rPr>
        <w:t xml:space="preserve"> auf die Lebensumstände von älteren Personen eingegangen </w:t>
      </w:r>
      <w:r w:rsidR="00E40DFE" w:rsidRPr="00273610">
        <w:rPr>
          <w:rFonts w:ascii="Arial" w:hAnsi="Arial" w:cs="Arial"/>
          <w:szCs w:val="24"/>
        </w:rPr>
        <w:t xml:space="preserve">und </w:t>
      </w:r>
      <w:r w:rsidR="00566F1D" w:rsidRPr="00273610">
        <w:rPr>
          <w:rFonts w:ascii="Arial" w:hAnsi="Arial" w:cs="Arial"/>
          <w:szCs w:val="24"/>
        </w:rPr>
        <w:t>Aspekte, w</w:t>
      </w:r>
      <w:r w:rsidR="00361634" w:rsidRPr="00273610">
        <w:rPr>
          <w:rFonts w:ascii="Arial" w:hAnsi="Arial" w:cs="Arial"/>
          <w:szCs w:val="24"/>
        </w:rPr>
        <w:t xml:space="preserve">ie die Wohnsituation </w:t>
      </w:r>
      <w:r w:rsidR="007537F3" w:rsidRPr="00273610">
        <w:rPr>
          <w:rFonts w:ascii="Arial" w:hAnsi="Arial" w:cs="Arial"/>
          <w:szCs w:val="24"/>
        </w:rPr>
        <w:t>oder</w:t>
      </w:r>
      <w:r w:rsidR="00361634" w:rsidRPr="00273610">
        <w:rPr>
          <w:rFonts w:ascii="Arial" w:hAnsi="Arial" w:cs="Arial"/>
          <w:szCs w:val="24"/>
        </w:rPr>
        <w:t xml:space="preserve"> Gesun</w:t>
      </w:r>
      <w:r w:rsidR="00566F1D" w:rsidRPr="00273610">
        <w:rPr>
          <w:rFonts w:ascii="Arial" w:hAnsi="Arial" w:cs="Arial"/>
          <w:szCs w:val="24"/>
        </w:rPr>
        <w:t xml:space="preserve">dheit, der Personen geklärt </w:t>
      </w:r>
      <w:r w:rsidR="00361634" w:rsidRPr="00273610">
        <w:rPr>
          <w:rFonts w:ascii="Arial" w:hAnsi="Arial" w:cs="Arial"/>
          <w:szCs w:val="24"/>
        </w:rPr>
        <w:t xml:space="preserve">und aufgezeigt, welche Erkenntnisse sich ableiten können zur Entwicklung eines smarten Medikamentenverwaltungssystems. </w:t>
      </w:r>
    </w:p>
    <w:p w14:paraId="1B11FD46" w14:textId="77EE3B85" w:rsidR="00361634" w:rsidRPr="00273610" w:rsidRDefault="00361634" w:rsidP="00AF1BA6">
      <w:pPr>
        <w:spacing w:line="360" w:lineRule="auto"/>
        <w:jc w:val="both"/>
        <w:rPr>
          <w:rFonts w:ascii="Arial" w:hAnsi="Arial" w:cs="Arial"/>
          <w:szCs w:val="24"/>
        </w:rPr>
      </w:pPr>
    </w:p>
    <w:p w14:paraId="0D5730A8" w14:textId="4807B271" w:rsidR="00361634" w:rsidRPr="00273610" w:rsidRDefault="00361634" w:rsidP="00AF1BA6">
      <w:pPr>
        <w:spacing w:line="360" w:lineRule="auto"/>
        <w:jc w:val="both"/>
        <w:rPr>
          <w:rFonts w:ascii="Arial" w:hAnsi="Arial" w:cs="Arial"/>
          <w:szCs w:val="24"/>
        </w:rPr>
      </w:pPr>
      <w:r w:rsidRPr="00273610">
        <w:rPr>
          <w:rFonts w:ascii="Arial" w:hAnsi="Arial" w:cs="Arial"/>
          <w:szCs w:val="24"/>
        </w:rPr>
        <w:t xml:space="preserve">Einen besonderen Wert legt die Arbeit auf die Konzeption und Entwicklung des smarten Medikamentenverwaltungssystems. Diesbezüglich findet die </w:t>
      </w:r>
      <w:r w:rsidR="00F7713D" w:rsidRPr="00273610">
        <w:rPr>
          <w:rFonts w:ascii="Arial" w:hAnsi="Arial" w:cs="Arial"/>
          <w:szCs w:val="24"/>
        </w:rPr>
        <w:t>Beschreibung</w:t>
      </w:r>
      <w:r w:rsidRPr="00273610">
        <w:rPr>
          <w:rFonts w:ascii="Arial" w:hAnsi="Arial" w:cs="Arial"/>
          <w:szCs w:val="24"/>
        </w:rPr>
        <w:t xml:space="preserve"> der Vorgehensweise bei der Entwicklung der Hard- sowie Software statt</w:t>
      </w:r>
      <w:r w:rsidR="00F7713D" w:rsidRPr="00273610">
        <w:rPr>
          <w:rFonts w:ascii="Arial" w:hAnsi="Arial" w:cs="Arial"/>
          <w:szCs w:val="24"/>
        </w:rPr>
        <w:t>. Es wird näher auf die einzelnen Schritte, angefangen von der Anforderungsanalyse bis zur Validierung, eingegangen und die Vorgehensweise erläutert.</w:t>
      </w:r>
    </w:p>
    <w:p w14:paraId="291E6D88" w14:textId="255326AA" w:rsidR="000015D4" w:rsidRPr="00273610" w:rsidRDefault="000015D4" w:rsidP="00713EB9">
      <w:pPr>
        <w:spacing w:line="360" w:lineRule="auto"/>
        <w:jc w:val="both"/>
        <w:rPr>
          <w:rFonts w:ascii="Arial" w:hAnsi="Arial" w:cs="Arial"/>
          <w:szCs w:val="24"/>
        </w:rPr>
      </w:pPr>
    </w:p>
    <w:p w14:paraId="4C86A855" w14:textId="58F28717" w:rsidR="00330FA7" w:rsidRPr="00273610" w:rsidRDefault="00330FA7" w:rsidP="00713EB9">
      <w:pPr>
        <w:spacing w:after="200" w:line="360" w:lineRule="auto"/>
        <w:jc w:val="both"/>
        <w:rPr>
          <w:rFonts w:ascii="Arial" w:hAnsi="Arial" w:cs="Arial"/>
          <w:szCs w:val="24"/>
        </w:rPr>
      </w:pPr>
      <w:r w:rsidRPr="00273610">
        <w:rPr>
          <w:rFonts w:ascii="Arial" w:hAnsi="Arial" w:cs="Arial"/>
          <w:szCs w:val="24"/>
        </w:rPr>
        <w:t xml:space="preserve">Zum Schluss findet ein Fazit über den Entwicklungsprozess des Systems statt. Diesbezüglich wird aufgezeigt welche Komponenten erfolgreich umgesetzt werden konnten, welche Probleme auftragen und wie diese behoben werden konnten. Anschließend findet ein Ausblick </w:t>
      </w:r>
      <w:r w:rsidR="00FD6D46" w:rsidRPr="00273610">
        <w:rPr>
          <w:rFonts w:ascii="Arial" w:hAnsi="Arial" w:cs="Arial"/>
          <w:szCs w:val="24"/>
        </w:rPr>
        <w:t>eine</w:t>
      </w:r>
      <w:r w:rsidR="001578EC" w:rsidRPr="00273610">
        <w:rPr>
          <w:rFonts w:ascii="Arial" w:hAnsi="Arial" w:cs="Arial"/>
          <w:szCs w:val="24"/>
        </w:rPr>
        <w:t>r</w:t>
      </w:r>
      <w:r w:rsidR="00FD6D46" w:rsidRPr="00273610">
        <w:rPr>
          <w:rFonts w:ascii="Arial" w:hAnsi="Arial" w:cs="Arial"/>
          <w:szCs w:val="24"/>
        </w:rPr>
        <w:t xml:space="preserve"> mögliche</w:t>
      </w:r>
      <w:r w:rsidR="001578EC" w:rsidRPr="00273610">
        <w:rPr>
          <w:rFonts w:ascii="Arial" w:hAnsi="Arial" w:cs="Arial"/>
          <w:szCs w:val="24"/>
        </w:rPr>
        <w:t>n</w:t>
      </w:r>
      <w:r w:rsidR="00FD6D46" w:rsidRPr="00273610">
        <w:rPr>
          <w:rFonts w:ascii="Arial" w:hAnsi="Arial" w:cs="Arial"/>
          <w:szCs w:val="24"/>
        </w:rPr>
        <w:t xml:space="preserve"> Weiterentwicklung des Systems statt</w:t>
      </w:r>
      <w:r w:rsidRPr="00273610">
        <w:rPr>
          <w:rFonts w:ascii="Arial" w:hAnsi="Arial" w:cs="Arial"/>
          <w:szCs w:val="24"/>
        </w:rPr>
        <w:t xml:space="preserve">. </w:t>
      </w:r>
    </w:p>
    <w:p w14:paraId="2D3C9082" w14:textId="4D6D7599" w:rsidR="00713EB9" w:rsidRDefault="00713EB9">
      <w:pPr>
        <w:spacing w:after="200" w:line="276" w:lineRule="auto"/>
        <w:rPr>
          <w:rFonts w:ascii="Arial" w:hAnsi="Arial" w:cs="Arial"/>
        </w:rPr>
      </w:pPr>
    </w:p>
    <w:p w14:paraId="0562D7E5" w14:textId="29C5C7C0" w:rsidR="00362DFB" w:rsidRDefault="00362DFB">
      <w:pPr>
        <w:spacing w:after="200" w:line="276" w:lineRule="auto"/>
        <w:rPr>
          <w:rFonts w:ascii="Arial" w:hAnsi="Arial" w:cs="Arial"/>
        </w:rPr>
      </w:pPr>
      <w:r>
        <w:rPr>
          <w:rFonts w:ascii="Arial" w:hAnsi="Arial" w:cs="Arial"/>
        </w:rPr>
        <w:br w:type="page"/>
      </w:r>
    </w:p>
    <w:p w14:paraId="4DECEF24" w14:textId="22F3E1DA" w:rsidR="009C509E" w:rsidRDefault="00362DFB" w:rsidP="00362DFB">
      <w:pPr>
        <w:pStyle w:val="berschrift1"/>
        <w:spacing w:line="360" w:lineRule="auto"/>
        <w:rPr>
          <w:rFonts w:ascii="Arial" w:hAnsi="Arial" w:cs="Arial"/>
        </w:rPr>
      </w:pPr>
      <w:bookmarkStart w:id="15" w:name="_Toc477029898"/>
      <w:r>
        <w:rPr>
          <w:rFonts w:ascii="Arial" w:hAnsi="Arial" w:cs="Arial"/>
        </w:rPr>
        <w:lastRenderedPageBreak/>
        <w:t>Abstract</w:t>
      </w:r>
      <w:bookmarkEnd w:id="15"/>
    </w:p>
    <w:p w14:paraId="012C2EDB" w14:textId="7D01CACB" w:rsidR="00362DFB" w:rsidRDefault="00362DFB" w:rsidP="00362DFB"/>
    <w:p w14:paraId="48CDBDB0" w14:textId="77777777" w:rsidR="00362DFB" w:rsidRPr="00362DFB" w:rsidRDefault="00362DFB" w:rsidP="00362DFB"/>
    <w:p w14:paraId="148B82A7" w14:textId="4BAC601A" w:rsidR="00362DFB" w:rsidRDefault="00362DFB" w:rsidP="009C509E">
      <w:pPr>
        <w:rPr>
          <w:rFonts w:ascii="Arial" w:hAnsi="Arial" w:cs="Arial"/>
        </w:rPr>
      </w:pPr>
    </w:p>
    <w:p w14:paraId="2EEF988B" w14:textId="77777777" w:rsidR="00362DFB" w:rsidRPr="009C5835" w:rsidRDefault="00362DFB" w:rsidP="009C509E">
      <w:pPr>
        <w:rPr>
          <w:rFonts w:ascii="Arial" w:hAnsi="Arial" w:cs="Arial"/>
        </w:rPr>
        <w:sectPr w:rsidR="00362DFB" w:rsidRPr="009C5835" w:rsidSect="00362DFB">
          <w:headerReference w:type="default" r:id="rId12"/>
          <w:footerReference w:type="default" r:id="rId13"/>
          <w:pgSz w:w="11906" w:h="16838"/>
          <w:pgMar w:top="1418" w:right="851" w:bottom="1418" w:left="1701" w:header="709" w:footer="709" w:gutter="0"/>
          <w:pgNumType w:fmt="upperRoman" w:start="1"/>
          <w:cols w:space="708"/>
          <w:titlePg/>
          <w:docGrid w:linePitch="360"/>
        </w:sectPr>
      </w:pPr>
    </w:p>
    <w:p w14:paraId="79FDCE8A" w14:textId="183A1FBE" w:rsidR="00CE27F5" w:rsidRDefault="00AD0E32" w:rsidP="00CE27F5">
      <w:pPr>
        <w:pStyle w:val="berschrift1"/>
        <w:numPr>
          <w:ilvl w:val="0"/>
          <w:numId w:val="2"/>
        </w:numPr>
        <w:spacing w:line="320" w:lineRule="exact"/>
        <w:rPr>
          <w:rFonts w:ascii="Arial" w:hAnsi="Arial" w:cs="Arial"/>
        </w:rPr>
      </w:pPr>
      <w:bookmarkStart w:id="16" w:name="_Toc462229560"/>
      <w:bookmarkStart w:id="17" w:name="_Toc462230380"/>
      <w:bookmarkStart w:id="18" w:name="_Toc462231009"/>
      <w:bookmarkStart w:id="19" w:name="_Toc477029899"/>
      <w:r w:rsidRPr="009C5835">
        <w:rPr>
          <w:rFonts w:ascii="Arial" w:hAnsi="Arial" w:cs="Arial"/>
        </w:rPr>
        <w:lastRenderedPageBreak/>
        <w:t>Einleitung</w:t>
      </w:r>
      <w:bookmarkEnd w:id="16"/>
      <w:bookmarkEnd w:id="17"/>
      <w:bookmarkEnd w:id="18"/>
      <w:bookmarkEnd w:id="19"/>
    </w:p>
    <w:p w14:paraId="08E0696F" w14:textId="77777777" w:rsidR="00E24573" w:rsidRPr="00E24573" w:rsidRDefault="00E24573" w:rsidP="00E24573"/>
    <w:p w14:paraId="28EDA276" w14:textId="7D5FDE43" w:rsidR="00146278" w:rsidRPr="009C5835" w:rsidRDefault="00A304AE" w:rsidP="00AC29F8">
      <w:pPr>
        <w:pStyle w:val="berschrift2"/>
        <w:numPr>
          <w:ilvl w:val="1"/>
          <w:numId w:val="2"/>
        </w:numPr>
        <w:rPr>
          <w:rFonts w:ascii="Arial" w:hAnsi="Arial" w:cs="Arial"/>
        </w:rPr>
      </w:pPr>
      <w:bookmarkStart w:id="20" w:name="_Toc462229561"/>
      <w:bookmarkStart w:id="21" w:name="_Toc462230381"/>
      <w:bookmarkStart w:id="22" w:name="_Toc462231010"/>
      <w:bookmarkStart w:id="23" w:name="_Toc477029900"/>
      <w:bookmarkStart w:id="24" w:name="_Toc202698523"/>
      <w:r w:rsidRPr="009C5835">
        <w:rPr>
          <w:rFonts w:ascii="Arial" w:hAnsi="Arial" w:cs="Arial"/>
        </w:rPr>
        <w:t>Motivation</w:t>
      </w:r>
      <w:bookmarkEnd w:id="20"/>
      <w:bookmarkEnd w:id="21"/>
      <w:bookmarkEnd w:id="22"/>
      <w:bookmarkEnd w:id="23"/>
    </w:p>
    <w:p w14:paraId="61DEA6A6" w14:textId="546D5FE6" w:rsidR="00046438" w:rsidRPr="009C5835" w:rsidRDefault="00046438" w:rsidP="00046438">
      <w:pPr>
        <w:rPr>
          <w:rFonts w:ascii="Arial" w:hAnsi="Arial" w:cs="Arial"/>
        </w:rPr>
      </w:pPr>
    </w:p>
    <w:p w14:paraId="1D55C5C6" w14:textId="24717FE1" w:rsidR="00B01EB1" w:rsidRPr="00273610" w:rsidRDefault="00590814" w:rsidP="005C439C">
      <w:pPr>
        <w:spacing w:after="120" w:line="360" w:lineRule="auto"/>
        <w:jc w:val="both"/>
        <w:rPr>
          <w:rFonts w:ascii="Arial" w:hAnsi="Arial" w:cs="Arial"/>
          <w:szCs w:val="24"/>
        </w:rPr>
      </w:pPr>
      <w:r w:rsidRPr="00273610">
        <w:rPr>
          <w:rFonts w:ascii="Arial" w:hAnsi="Arial" w:cs="Arial"/>
          <w:szCs w:val="24"/>
        </w:rPr>
        <w:t>Im L</w:t>
      </w:r>
      <w:r w:rsidR="00240C3B" w:rsidRPr="00273610">
        <w:rPr>
          <w:rFonts w:ascii="Arial" w:hAnsi="Arial" w:cs="Arial"/>
          <w:szCs w:val="24"/>
        </w:rPr>
        <w:t xml:space="preserve">aufe des Lebens muss sich jeder irgendwann mit der unangenehmen Thematik der Medikamenteneinnahme </w:t>
      </w:r>
      <w:r w:rsidRPr="00273610">
        <w:rPr>
          <w:rFonts w:ascii="Arial" w:hAnsi="Arial" w:cs="Arial"/>
          <w:szCs w:val="24"/>
        </w:rPr>
        <w:t>auseinandersetzen</w:t>
      </w:r>
      <w:r w:rsidR="00240C3B" w:rsidRPr="00273610">
        <w:rPr>
          <w:rFonts w:ascii="Arial" w:hAnsi="Arial" w:cs="Arial"/>
          <w:szCs w:val="24"/>
        </w:rPr>
        <w:t>. Dies kann bei manchen nur in</w:t>
      </w:r>
      <w:r w:rsidR="00623451" w:rsidRPr="00273610">
        <w:rPr>
          <w:rFonts w:ascii="Arial" w:hAnsi="Arial" w:cs="Arial"/>
          <w:szCs w:val="24"/>
        </w:rPr>
        <w:t xml:space="preserve"> einer temporären Einnahme von </w:t>
      </w:r>
      <w:r w:rsidR="00240C3B" w:rsidRPr="00273610">
        <w:rPr>
          <w:rFonts w:ascii="Arial" w:hAnsi="Arial" w:cs="Arial"/>
          <w:szCs w:val="24"/>
        </w:rPr>
        <w:t xml:space="preserve">Mucosolvan zur Linderung des unangenehmen Hustens resultieren und bei anderen wiederrum wird die komplette Tagesplanung allein an den einzunehmenden Medikamenten ausgerichtet, die regelmäßig Eingenommen werden müssen. Besonders ältere Personen sind gekennzeichnet von der aktiven Planung ihrer Medikamenteneinnahmezeitpläne, da Menschen ab dem 60 Lebensjahr laut Andrea  </w:t>
      </w:r>
      <w:r w:rsidR="00240C3B" w:rsidRPr="00273610">
        <w:rPr>
          <w:rFonts w:ascii="Arial" w:hAnsi="Arial" w:cs="Arial"/>
          <w:szCs w:val="24"/>
        </w:rPr>
        <w:fldChar w:fldCharType="begin"/>
      </w:r>
      <w:r w:rsidR="00240C3B" w:rsidRPr="00273610">
        <w:rPr>
          <w:rFonts w:ascii="Arial" w:hAnsi="Arial" w:cs="Arial"/>
          <w:szCs w:val="24"/>
        </w:rPr>
        <w:instrText>ADDIN CITAVI.PLACEHOLDER 6956cf54-ee08-4dea-a9b5-bb7ccc69cca4 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AyMDA2LCBTLiA5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MjAwNiwgUy4gOTMpPC9UZXh0Pg0KICAgIDwvVGV4dFVuaXQ+DQogIDwvVGV4dFVuaXRzPg0KPC9QbGFjZWhvbGRlcj4=</w:instrText>
      </w:r>
      <w:r w:rsidR="00240C3B" w:rsidRPr="00273610">
        <w:rPr>
          <w:rFonts w:ascii="Arial" w:hAnsi="Arial" w:cs="Arial"/>
          <w:szCs w:val="24"/>
        </w:rPr>
        <w:fldChar w:fldCharType="separate"/>
      </w:r>
      <w:bookmarkStart w:id="25" w:name="_CTVP0016956cf54ee084deaa9b5bb7ccc69cca4"/>
      <w:r w:rsidR="000100C2" w:rsidRPr="00273610">
        <w:rPr>
          <w:rFonts w:ascii="Arial" w:hAnsi="Arial" w:cs="Arial"/>
          <w:szCs w:val="24"/>
        </w:rPr>
        <w:t>(vgl. 2006, S. 93)</w:t>
      </w:r>
      <w:bookmarkEnd w:id="25"/>
      <w:r w:rsidR="00240C3B" w:rsidRPr="00273610">
        <w:rPr>
          <w:rFonts w:ascii="Arial" w:hAnsi="Arial" w:cs="Arial"/>
          <w:szCs w:val="24"/>
        </w:rPr>
        <w:fldChar w:fldCharType="end"/>
      </w:r>
      <w:r w:rsidR="00623451" w:rsidRPr="00273610">
        <w:rPr>
          <w:rFonts w:ascii="Arial" w:hAnsi="Arial" w:cs="Arial"/>
          <w:szCs w:val="24"/>
        </w:rPr>
        <w:t xml:space="preserve"> an Multimorbidität leiden und somit </w:t>
      </w:r>
      <w:r w:rsidR="00240C3B" w:rsidRPr="00273610">
        <w:rPr>
          <w:rFonts w:ascii="Arial" w:hAnsi="Arial" w:cs="Arial"/>
          <w:szCs w:val="24"/>
        </w:rPr>
        <w:t xml:space="preserve">mehrere Krankheiten gleichzeitig </w:t>
      </w:r>
      <w:r w:rsidR="00623451" w:rsidRPr="00273610">
        <w:rPr>
          <w:rFonts w:ascii="Arial" w:hAnsi="Arial" w:cs="Arial"/>
          <w:szCs w:val="24"/>
        </w:rPr>
        <w:t>aufweisen</w:t>
      </w:r>
      <w:r w:rsidR="005C439C" w:rsidRPr="00273610">
        <w:rPr>
          <w:rFonts w:ascii="Arial" w:hAnsi="Arial" w:cs="Arial"/>
          <w:szCs w:val="24"/>
        </w:rPr>
        <w:t>, die durchschnittlich mit drei</w:t>
      </w:r>
      <w:r w:rsidR="00240C3B" w:rsidRPr="00273610">
        <w:rPr>
          <w:rFonts w:ascii="Arial" w:hAnsi="Arial" w:cs="Arial"/>
          <w:szCs w:val="24"/>
        </w:rPr>
        <w:t xml:space="preserve"> Arzneimittel pro</w:t>
      </w:r>
      <w:r w:rsidR="00623451" w:rsidRPr="00273610">
        <w:rPr>
          <w:rFonts w:ascii="Arial" w:hAnsi="Arial" w:cs="Arial"/>
          <w:szCs w:val="24"/>
        </w:rPr>
        <w:t xml:space="preserve"> Tag behandelt werden müssen. </w:t>
      </w:r>
      <w:r w:rsidR="005C439C" w:rsidRPr="00273610">
        <w:rPr>
          <w:rFonts w:ascii="Arial" w:hAnsi="Arial" w:cs="Arial"/>
          <w:szCs w:val="24"/>
        </w:rPr>
        <w:t xml:space="preserve">Weiterhin liegt der Anteil der Medikamentenpflichtigen älteren Personen laut der Krankenkasse Barmer GEK bei mehr als 80 Prozent </w:t>
      </w:r>
      <w:r w:rsidR="005C439C" w:rsidRPr="00273610">
        <w:rPr>
          <w:rFonts w:ascii="Arial" w:hAnsi="Arial" w:cs="Arial"/>
          <w:szCs w:val="24"/>
        </w:rPr>
        <w:fldChar w:fldCharType="begin"/>
      </w:r>
      <w:r w:rsidR="005C439C" w:rsidRPr="00273610">
        <w:rPr>
          <w:rFonts w:ascii="Arial" w:hAnsi="Arial" w:cs="Arial"/>
          <w:szCs w:val="24"/>
        </w:rPr>
        <w:instrText>ADDIN CITAVI.PLACEHOLDER 8de6f3d8-c156-4d0e-853c-b4873d3b9706 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x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A1M2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bGFlc2tlIHVuZCBTY2hpY2t0YW56IDIwMTVhLCA1M2YuKTwvVGV4dD4NCiAgICA8L1RleHRVbml0Pg0KICA8L1RleHRVbml0cz4NCjwvUGxhY2Vob2xkZXI+</w:instrText>
      </w:r>
      <w:r w:rsidR="005C439C" w:rsidRPr="00273610">
        <w:rPr>
          <w:rFonts w:ascii="Arial" w:hAnsi="Arial" w:cs="Arial"/>
          <w:szCs w:val="24"/>
        </w:rPr>
        <w:fldChar w:fldCharType="separate"/>
      </w:r>
      <w:bookmarkStart w:id="26" w:name="_CTVP0018de6f3d8c1564d0e853cb4873d3b9706"/>
      <w:r w:rsidR="005C439C" w:rsidRPr="00273610">
        <w:rPr>
          <w:rFonts w:ascii="Arial" w:hAnsi="Arial" w:cs="Arial"/>
          <w:szCs w:val="24"/>
        </w:rPr>
        <w:t>(vgl. Glaeske und Schicktanz 2015a, 53f.)</w:t>
      </w:r>
      <w:bookmarkEnd w:id="26"/>
      <w:r w:rsidR="005C439C" w:rsidRPr="00273610">
        <w:rPr>
          <w:rFonts w:ascii="Arial" w:hAnsi="Arial" w:cs="Arial"/>
          <w:szCs w:val="24"/>
        </w:rPr>
        <w:fldChar w:fldCharType="end"/>
      </w:r>
      <w:r w:rsidR="005C439C" w:rsidRPr="00273610">
        <w:rPr>
          <w:rFonts w:ascii="Arial" w:hAnsi="Arial" w:cs="Arial"/>
          <w:szCs w:val="24"/>
        </w:rPr>
        <w:t xml:space="preserve">. Dieser Tatsache sollte eine besondere Beachtung geschenkt werden, da fast die Hälfte der älteren Personen, die Medikamente verschrieben bekommen haben, als Non-Adhärent gelten. </w:t>
      </w:r>
      <w:r w:rsidR="005C439C" w:rsidRPr="00273610">
        <w:rPr>
          <w:rFonts w:ascii="Arial" w:hAnsi="Arial" w:cs="Arial"/>
          <w:szCs w:val="24"/>
        </w:rPr>
        <w:fldChar w:fldCharType="begin"/>
      </w:r>
      <w:r w:rsidR="005C439C" w:rsidRPr="00273610">
        <w:rPr>
          <w:rFonts w:ascii="Arial" w:hAnsi="Arial" w:cs="Arial"/>
          <w:szCs w:val="24"/>
        </w:rPr>
        <w:instrText>ADDIN CITAVI.PLACEHOLDER 9c75f8dd-3d31-49c6-80ea-2824cf49b56d 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S29maTwvRmlyc3ROYW1lPg0KICAgICAgICAgICAgPExhc3ROYW1lPkNvYmJpbmFoPC9MYXN0TmFtZT4NCiAgICAgICAgICAgIDxTZXg+T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5ZXMgZXQgYWwuIDIwMDksIFMuIDc3MCk8L1RleHQ+DQogICAgPC9UZXh0VW5pdD4NCiAgPC9UZXh0VW5pdHM+DQo8L1BsYWNlaG9sZGVyPg==</w:instrText>
      </w:r>
      <w:r w:rsidR="005C439C" w:rsidRPr="00273610">
        <w:rPr>
          <w:rFonts w:ascii="Arial" w:hAnsi="Arial" w:cs="Arial"/>
          <w:szCs w:val="24"/>
        </w:rPr>
        <w:fldChar w:fldCharType="separate"/>
      </w:r>
      <w:bookmarkStart w:id="27" w:name="_CTVP0019c75f8dd3d3149c680ea2824cf49b56d"/>
      <w:r w:rsidR="005C439C" w:rsidRPr="00273610">
        <w:rPr>
          <w:rFonts w:ascii="Arial" w:hAnsi="Arial" w:cs="Arial"/>
          <w:szCs w:val="24"/>
        </w:rPr>
        <w:t>(vgl. Hayes et al. 2009, S. 770)</w:t>
      </w:r>
      <w:bookmarkEnd w:id="27"/>
      <w:r w:rsidR="005C439C" w:rsidRPr="00273610">
        <w:rPr>
          <w:rFonts w:ascii="Arial" w:hAnsi="Arial" w:cs="Arial"/>
          <w:szCs w:val="24"/>
        </w:rPr>
        <w:fldChar w:fldCharType="end"/>
      </w:r>
      <w:r w:rsidR="005C439C" w:rsidRPr="00273610">
        <w:rPr>
          <w:rFonts w:ascii="Arial" w:hAnsi="Arial" w:cs="Arial"/>
          <w:szCs w:val="24"/>
        </w:rPr>
        <w:t xml:space="preserve"> Dies resultiert unteranderem davon, dass besonders ältere Personen durch altersbedingte körperliche oder geistige Einschränkungen schnell die Übersicht der einzunehmenden Medikamente verlieren. </w:t>
      </w:r>
      <w:r w:rsidR="005C439C" w:rsidRPr="00273610">
        <w:rPr>
          <w:rFonts w:ascii="Arial" w:hAnsi="Arial" w:cs="Arial"/>
          <w:szCs w:val="24"/>
        </w:rPr>
        <w:fldChar w:fldCharType="begin"/>
      </w:r>
      <w:r w:rsidR="005C439C" w:rsidRPr="00273610">
        <w:rPr>
          <w:rFonts w:ascii="Arial" w:hAnsi="Arial" w:cs="Arial"/>
          <w:szCs w:val="24"/>
        </w:rPr>
        <w:instrText>ADDIN CITAVI.PLACEHOLDER 32611e01-fcae-441b-9958-a04fb032d608 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VGVycnk8L0ZpcnN0TmFtZT4NCiAgICAgICAgICAgIDxMYXN0TmFtZT5EaXNob25naDwvTGFzdE5hbWU+DQogICAgICAgICAgICA8U2V4Pk1hbGU8L1NleD4NCiAgICAgICAgICA8L1BlcnNvbj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TWlzaGE8L0ZpcnN0TmFtZT4NCiAgICAgICAgICAgIDxMYXN0TmFtZT5QYXZlbDwvTGFzdE5hbWU+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PC9BdXRob3JzPg0KICAgICAgICA8SWQ+YjM2MzU3NmMtYzQ5ZS00Njk5LWI5MmMtYTJlMzI5YjczYTRiPC9JZD4NCiAgICAgICAgPExvY2F0aW9ucz4NCiAgICAgICAgICA8TG9jYXRpb24+DQogICAgICAgICAgICA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THVuZGVsbCBldCBhbC4gMjAxMCwgUy4gOTgpPC9UZXh0Pg0KICAgIDwvVGV4dFVuaXQ+DQogIDwvVGV4dFVuaXRzPg0KPC9QbGFjZWhvbGRlcj4=</w:instrText>
      </w:r>
      <w:r w:rsidR="005C439C" w:rsidRPr="00273610">
        <w:rPr>
          <w:rFonts w:ascii="Arial" w:hAnsi="Arial" w:cs="Arial"/>
          <w:szCs w:val="24"/>
        </w:rPr>
        <w:fldChar w:fldCharType="separate"/>
      </w:r>
      <w:bookmarkStart w:id="28" w:name="_CTVP00132611e01fcae441b9958a04fb032d608"/>
      <w:r w:rsidR="005C439C" w:rsidRPr="00273610">
        <w:rPr>
          <w:rFonts w:ascii="Arial" w:hAnsi="Arial" w:cs="Arial"/>
          <w:szCs w:val="24"/>
        </w:rPr>
        <w:t>(vgl. Lundell et al. 2010, S. 98)</w:t>
      </w:r>
      <w:bookmarkEnd w:id="28"/>
      <w:r w:rsidR="005C439C" w:rsidRPr="00273610">
        <w:rPr>
          <w:rFonts w:ascii="Arial" w:hAnsi="Arial" w:cs="Arial"/>
          <w:szCs w:val="24"/>
        </w:rPr>
        <w:fldChar w:fldCharType="end"/>
      </w:r>
      <w:r w:rsidR="005C439C" w:rsidRPr="00273610">
        <w:rPr>
          <w:rFonts w:ascii="Arial" w:hAnsi="Arial" w:cs="Arial"/>
          <w:szCs w:val="24"/>
        </w:rPr>
        <w:t xml:space="preserve"> Dies führt nicht nur dazu, dass sich der Gesundheitszustand der Personen verschlechtert, sondern auch das zusätzliche Krankenhausaufenthalte oder Pflegebedarf nötig ist. So kostete die Non-Adhärenz den deutschen Staat im Jahr 2007 bis zu 10 Milliarde Euro. </w:t>
      </w:r>
      <w:r w:rsidR="005C439C" w:rsidRPr="00273610">
        <w:rPr>
          <w:rFonts w:ascii="Arial" w:hAnsi="Arial" w:cs="Arial"/>
          <w:szCs w:val="24"/>
        </w:rPr>
        <w:fldChar w:fldCharType="begin"/>
      </w:r>
      <w:r w:rsidR="005C439C" w:rsidRPr="00273610">
        <w:rPr>
          <w:rFonts w:ascii="Arial" w:hAnsi="Arial" w:cs="Arial"/>
          <w:szCs w:val="24"/>
        </w:rPr>
        <w:instrText>ADDIN CITAVI.PLACEHOLDER ed5a44a8-07d3-41b2-a6e7-b2c72775cfda PFBsYWNlaG9sZGVyPg0KICA8QWRkSW5WZXJzaW9uPjUuMy4xLjA8L0FkZEluVmVyc2lvbj4NCiAgPElkPmVkNWE0NGE4LTA3ZDMtNDFiMi1hNmU3LWIyYzcyNzc1Y2ZkYT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005C439C" w:rsidRPr="00273610">
        <w:rPr>
          <w:rFonts w:ascii="Arial" w:hAnsi="Arial" w:cs="Arial"/>
          <w:szCs w:val="24"/>
        </w:rPr>
        <w:fldChar w:fldCharType="separate"/>
      </w:r>
      <w:bookmarkStart w:id="29" w:name="_CTVP001ed5a44a807d341b2a6e7b2c72775cfda"/>
      <w:r w:rsidR="005C439C" w:rsidRPr="00273610">
        <w:rPr>
          <w:rFonts w:ascii="Arial" w:hAnsi="Arial" w:cs="Arial"/>
          <w:szCs w:val="24"/>
        </w:rPr>
        <w:t>(vgl. ABDA - Bundesvereinigung Deutscher Apothekerverbände e. V. 2007)</w:t>
      </w:r>
      <w:bookmarkEnd w:id="29"/>
      <w:r w:rsidR="005C439C" w:rsidRPr="00273610">
        <w:rPr>
          <w:rFonts w:ascii="Arial" w:hAnsi="Arial" w:cs="Arial"/>
          <w:szCs w:val="24"/>
        </w:rPr>
        <w:fldChar w:fldCharType="end"/>
      </w:r>
      <w:r w:rsidR="00FF0D2A" w:rsidRPr="00273610">
        <w:rPr>
          <w:rFonts w:ascii="Arial" w:hAnsi="Arial" w:cs="Arial"/>
          <w:szCs w:val="24"/>
        </w:rPr>
        <w:t xml:space="preserve">. Diese Tatsache erfordert eine besondere Beachtung, da laut dem statistischem Bundesamt der Anteil an älteren Personen in Deutschland die nächsten Jahre steigen wird. So wird prognostiziert, dass die Anzahl der über 64-Jährigen im Zeitraum von 2016 bis 2030, von 17,5 Millionen auf 21,8 Millionen steigen wird. </w:t>
      </w:r>
      <w:r w:rsidR="00FF0D2A" w:rsidRPr="00273610">
        <w:rPr>
          <w:rFonts w:ascii="Arial" w:hAnsi="Arial" w:cs="Arial"/>
          <w:szCs w:val="24"/>
        </w:rPr>
        <w:fldChar w:fldCharType="begin"/>
      </w:r>
      <w:r w:rsidR="00FF0D2A" w:rsidRPr="00273610">
        <w:rPr>
          <w:rFonts w:ascii="Arial" w:hAnsi="Arial" w:cs="Arial"/>
          <w:szCs w:val="24"/>
        </w:rPr>
        <w:instrText>ADDIN CITAVI.PLACEHOLDER 0e88c6f9-c150-41e2-aff9-065f0ccbe655 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TdGF0aXN0aXNjaGVzIEJ1bmRlc2FtdCAyMDE1KTwvVGV4dD4NCiAgICA8L1RleHRVbml0Pg0KICA8L1RleHRVbml0cz4NCjwvUGxhY2Vob2xkZXI+</w:instrText>
      </w:r>
      <w:r w:rsidR="00FF0D2A" w:rsidRPr="00273610">
        <w:rPr>
          <w:rFonts w:ascii="Arial" w:hAnsi="Arial" w:cs="Arial"/>
          <w:szCs w:val="24"/>
        </w:rPr>
        <w:fldChar w:fldCharType="separate"/>
      </w:r>
      <w:bookmarkStart w:id="30" w:name="_CTVP0010e88c6f9c15041e2aff9065f0ccbe655"/>
      <w:r w:rsidR="00FF0D2A" w:rsidRPr="00273610">
        <w:rPr>
          <w:rFonts w:ascii="Arial" w:hAnsi="Arial" w:cs="Arial"/>
          <w:szCs w:val="24"/>
        </w:rPr>
        <w:t>(vgl. Statistisches Bundesamt 2015)</w:t>
      </w:r>
      <w:bookmarkEnd w:id="30"/>
      <w:r w:rsidR="00FF0D2A" w:rsidRPr="00273610">
        <w:rPr>
          <w:rFonts w:ascii="Arial" w:hAnsi="Arial" w:cs="Arial"/>
          <w:szCs w:val="24"/>
        </w:rPr>
        <w:fldChar w:fldCharType="end"/>
      </w:r>
      <w:r w:rsidR="00FF0D2A" w:rsidRPr="00273610">
        <w:rPr>
          <w:rFonts w:ascii="Arial" w:hAnsi="Arial" w:cs="Arial"/>
          <w:szCs w:val="24"/>
        </w:rPr>
        <w:t xml:space="preserve"> Dies entspricht einer Zunahme von 7 Prozent.</w:t>
      </w:r>
    </w:p>
    <w:p w14:paraId="1BD26F7F" w14:textId="06F3D1E9" w:rsidR="009C5835" w:rsidRDefault="009C5835" w:rsidP="005C439C">
      <w:pPr>
        <w:spacing w:after="120" w:line="360" w:lineRule="auto"/>
        <w:jc w:val="both"/>
        <w:rPr>
          <w:rFonts w:ascii="Arial" w:hAnsi="Arial" w:cs="Arial"/>
          <w:szCs w:val="24"/>
        </w:rPr>
      </w:pPr>
    </w:p>
    <w:p w14:paraId="52C883C7" w14:textId="67CD0F04" w:rsidR="003C0426" w:rsidRDefault="003C0426" w:rsidP="005C439C">
      <w:pPr>
        <w:spacing w:after="120" w:line="360" w:lineRule="auto"/>
        <w:jc w:val="both"/>
        <w:rPr>
          <w:rFonts w:ascii="Arial" w:hAnsi="Arial" w:cs="Arial"/>
          <w:szCs w:val="24"/>
        </w:rPr>
      </w:pPr>
    </w:p>
    <w:p w14:paraId="40C607DC" w14:textId="16DB391F" w:rsidR="003C0426" w:rsidRDefault="003C0426" w:rsidP="005C439C">
      <w:pPr>
        <w:spacing w:after="120" w:line="360" w:lineRule="auto"/>
        <w:jc w:val="both"/>
        <w:rPr>
          <w:rFonts w:ascii="Arial" w:hAnsi="Arial" w:cs="Arial"/>
          <w:szCs w:val="24"/>
        </w:rPr>
      </w:pPr>
    </w:p>
    <w:p w14:paraId="620A2653" w14:textId="5B2EE4CE" w:rsidR="00E24573" w:rsidRDefault="00B01EB1" w:rsidP="009B28F6">
      <w:pPr>
        <w:spacing w:after="120" w:line="360" w:lineRule="auto"/>
        <w:jc w:val="both"/>
        <w:rPr>
          <w:rFonts w:ascii="Arial" w:hAnsi="Arial" w:cs="Arial"/>
          <w:szCs w:val="24"/>
        </w:rPr>
      </w:pPr>
      <w:r w:rsidRPr="00273610">
        <w:rPr>
          <w:rFonts w:ascii="Arial" w:hAnsi="Arial" w:cs="Arial"/>
          <w:szCs w:val="24"/>
        </w:rPr>
        <w:lastRenderedPageBreak/>
        <w:t xml:space="preserve">Diesbezüglich soll unter der Verwendung von „Ambient Assistet Living (AAL)“-Technologien Unterstützungsmaßnahmen geschaffen werden, die den älteren Personen </w:t>
      </w:r>
      <w:r w:rsidR="00FF0D2A" w:rsidRPr="00273610">
        <w:rPr>
          <w:rFonts w:ascii="Arial" w:hAnsi="Arial" w:cs="Arial"/>
          <w:szCs w:val="24"/>
        </w:rPr>
        <w:t xml:space="preserve">assistiv bei der Verwaltung und Einnahme der Medikamente helfen sollen. </w:t>
      </w:r>
      <w:r w:rsidRPr="00273610">
        <w:rPr>
          <w:rFonts w:ascii="Arial" w:hAnsi="Arial" w:cs="Arial"/>
          <w:szCs w:val="24"/>
        </w:rPr>
        <w:t>Dadurch soll eine Steigerung der Adhärenz der Personen angestrebt werden und zwar nicht nur zur Senkung der daraus resultierenden Behandlungskosten, sondern auch um älteren Personen einen angenehmen und weitestgehend beschwerdefrei</w:t>
      </w:r>
      <w:r w:rsidR="009C5835" w:rsidRPr="00273610">
        <w:rPr>
          <w:rFonts w:ascii="Arial" w:hAnsi="Arial" w:cs="Arial"/>
          <w:szCs w:val="24"/>
        </w:rPr>
        <w:t>en</w:t>
      </w:r>
      <w:r w:rsidR="00FF0D2A" w:rsidRPr="00273610">
        <w:rPr>
          <w:rFonts w:ascii="Arial" w:hAnsi="Arial" w:cs="Arial"/>
          <w:szCs w:val="24"/>
        </w:rPr>
        <w:t xml:space="preserve"> Lebensabend zu gewährleisten</w:t>
      </w:r>
      <w:r w:rsidR="008F026A" w:rsidRPr="00273610">
        <w:rPr>
          <w:rFonts w:ascii="Arial" w:hAnsi="Arial" w:cs="Arial"/>
          <w:szCs w:val="24"/>
        </w:rPr>
        <w:t>.</w:t>
      </w:r>
    </w:p>
    <w:p w14:paraId="310CA481" w14:textId="77777777" w:rsidR="00273610" w:rsidRPr="008F026A" w:rsidRDefault="00273610" w:rsidP="009B28F6">
      <w:pPr>
        <w:spacing w:after="120" w:line="360" w:lineRule="auto"/>
        <w:jc w:val="both"/>
        <w:rPr>
          <w:rFonts w:ascii="Arial" w:hAnsi="Arial" w:cs="Arial"/>
          <w:szCs w:val="24"/>
        </w:rPr>
      </w:pPr>
    </w:p>
    <w:p w14:paraId="04FC7877" w14:textId="14A7D259" w:rsidR="009A5F73" w:rsidRPr="009C5835" w:rsidRDefault="009A5F73" w:rsidP="00AC29F8">
      <w:pPr>
        <w:pStyle w:val="berschrift2"/>
        <w:numPr>
          <w:ilvl w:val="1"/>
          <w:numId w:val="2"/>
        </w:numPr>
        <w:rPr>
          <w:rFonts w:ascii="Arial" w:hAnsi="Arial" w:cs="Arial"/>
        </w:rPr>
      </w:pPr>
      <w:bookmarkStart w:id="31" w:name="_Toc462229562"/>
      <w:bookmarkStart w:id="32" w:name="_Toc462230382"/>
      <w:bookmarkStart w:id="33" w:name="_Toc462231011"/>
      <w:bookmarkStart w:id="34" w:name="_Toc477029901"/>
      <w:r w:rsidRPr="009C5835">
        <w:rPr>
          <w:rFonts w:ascii="Arial" w:hAnsi="Arial" w:cs="Arial"/>
        </w:rPr>
        <w:t>Ziel der Mastera</w:t>
      </w:r>
      <w:r w:rsidR="000546EA" w:rsidRPr="009C5835">
        <w:rPr>
          <w:rFonts w:ascii="Arial" w:hAnsi="Arial" w:cs="Arial"/>
        </w:rPr>
        <w:t>r</w:t>
      </w:r>
      <w:r w:rsidRPr="009C5835">
        <w:rPr>
          <w:rFonts w:ascii="Arial" w:hAnsi="Arial" w:cs="Arial"/>
        </w:rPr>
        <w:t>beit</w:t>
      </w:r>
      <w:bookmarkEnd w:id="31"/>
      <w:bookmarkEnd w:id="32"/>
      <w:bookmarkEnd w:id="33"/>
      <w:bookmarkEnd w:id="34"/>
    </w:p>
    <w:p w14:paraId="25475EE1" w14:textId="77777777" w:rsidR="009A5F73" w:rsidRPr="009C5835" w:rsidRDefault="009A5F73" w:rsidP="009A5F73">
      <w:pPr>
        <w:spacing w:line="360" w:lineRule="auto"/>
        <w:jc w:val="both"/>
        <w:rPr>
          <w:rFonts w:ascii="Arial" w:hAnsi="Arial" w:cs="Arial"/>
          <w:sz w:val="22"/>
          <w:szCs w:val="22"/>
        </w:rPr>
      </w:pPr>
    </w:p>
    <w:p w14:paraId="735C2174" w14:textId="20BDF95F" w:rsidR="003470B7" w:rsidRPr="00273610" w:rsidRDefault="007F0AA8" w:rsidP="00E24573">
      <w:pPr>
        <w:spacing w:line="360" w:lineRule="auto"/>
        <w:jc w:val="both"/>
        <w:rPr>
          <w:rFonts w:ascii="Arial" w:hAnsi="Arial" w:cs="Arial"/>
          <w:szCs w:val="24"/>
        </w:rPr>
      </w:pPr>
      <w:r w:rsidRPr="00273610">
        <w:rPr>
          <w:rFonts w:ascii="Arial" w:hAnsi="Arial" w:cs="Arial"/>
          <w:szCs w:val="24"/>
        </w:rPr>
        <w:t>Das Ziel der Masterarbeit ist es</w:t>
      </w:r>
      <w:r w:rsidR="003470B7" w:rsidRPr="00273610">
        <w:rPr>
          <w:rFonts w:ascii="Arial" w:hAnsi="Arial" w:cs="Arial"/>
          <w:szCs w:val="24"/>
        </w:rPr>
        <w:t xml:space="preserve"> sich mit der Adhärenz von älteren Personen zu befassen und aufzeigen</w:t>
      </w:r>
      <w:r w:rsidR="005610E6" w:rsidRPr="00273610">
        <w:rPr>
          <w:rFonts w:ascii="Arial" w:hAnsi="Arial" w:cs="Arial"/>
          <w:szCs w:val="24"/>
        </w:rPr>
        <w:t xml:space="preserve"> </w:t>
      </w:r>
      <w:r w:rsidR="003470B7" w:rsidRPr="00273610">
        <w:rPr>
          <w:rFonts w:ascii="Arial" w:hAnsi="Arial" w:cs="Arial"/>
          <w:szCs w:val="24"/>
        </w:rPr>
        <w:t>welche Lebensumstände und Gründe zu einem non-adhärentem Verhalten bei älteren Personen führen. Diese Erkenntnisse fließen daraufhin in die Entwicklung eines smarten Medikamentenverwaltungssyste</w:t>
      </w:r>
      <w:r w:rsidR="005610E6" w:rsidRPr="00273610">
        <w:rPr>
          <w:rFonts w:ascii="Arial" w:hAnsi="Arial" w:cs="Arial"/>
          <w:szCs w:val="24"/>
        </w:rPr>
        <w:t xml:space="preserve">ms, welches den Personen bei der Medikamenteneinnahme und Verwaltung assistieren soll. </w:t>
      </w:r>
    </w:p>
    <w:p w14:paraId="25F18B8A" w14:textId="77777777" w:rsidR="00E24573" w:rsidRPr="00E24573" w:rsidRDefault="00E24573" w:rsidP="00E24573">
      <w:pPr>
        <w:spacing w:line="360" w:lineRule="auto"/>
        <w:jc w:val="both"/>
        <w:rPr>
          <w:rFonts w:ascii="Arial" w:hAnsi="Arial" w:cs="Arial"/>
          <w:szCs w:val="24"/>
        </w:rPr>
      </w:pPr>
    </w:p>
    <w:p w14:paraId="337B3B44" w14:textId="77777777" w:rsidR="003C227F" w:rsidRPr="009C5835" w:rsidRDefault="003C227F" w:rsidP="003C227F">
      <w:pPr>
        <w:pStyle w:val="berschrift2"/>
        <w:numPr>
          <w:ilvl w:val="1"/>
          <w:numId w:val="2"/>
        </w:numPr>
        <w:rPr>
          <w:rFonts w:ascii="Arial" w:hAnsi="Arial" w:cs="Arial"/>
        </w:rPr>
      </w:pPr>
      <w:bookmarkStart w:id="35" w:name="_Toc477029902"/>
      <w:r w:rsidRPr="009C5835">
        <w:rPr>
          <w:rFonts w:ascii="Arial" w:hAnsi="Arial" w:cs="Arial"/>
        </w:rPr>
        <w:t>Methodisches Vorgehen</w:t>
      </w:r>
      <w:bookmarkEnd w:id="35"/>
    </w:p>
    <w:p w14:paraId="199D7280" w14:textId="77777777" w:rsidR="003C227F" w:rsidRPr="009C5835" w:rsidRDefault="003C227F" w:rsidP="003C227F">
      <w:pPr>
        <w:rPr>
          <w:rFonts w:ascii="Arial" w:hAnsi="Arial" w:cs="Arial"/>
        </w:rPr>
      </w:pPr>
    </w:p>
    <w:p w14:paraId="26A08748" w14:textId="6C1A4381" w:rsidR="008F026A" w:rsidRPr="00273610" w:rsidRDefault="003C227F" w:rsidP="00787F13">
      <w:pPr>
        <w:spacing w:line="360" w:lineRule="auto"/>
        <w:jc w:val="both"/>
        <w:rPr>
          <w:rFonts w:ascii="Arial" w:hAnsi="Arial" w:cs="Arial"/>
          <w:szCs w:val="24"/>
        </w:rPr>
      </w:pPr>
      <w:r w:rsidRPr="00273610">
        <w:rPr>
          <w:rFonts w:ascii="Arial" w:hAnsi="Arial" w:cs="Arial"/>
          <w:szCs w:val="24"/>
        </w:rPr>
        <w:t xml:space="preserve">Zur Erforschung der Gründe für die Adhärenz und die Non-Adhärenz von älteren Personen wurden Interviews mit Pflegekräften von Altenpflegeheimen durchgeführt. Durch die Interviews sollten allgemeine demografische Daten über die Bewohner und Pflegeverantwortliche der Einrichtungen, anonymisierte Informationen in Bezug zum Medikamenteneinnahmeverhalten von den Bewohnern, Bereitschaft der Verwendung von smarten Medikamentensystemen sowie den Anforderungen an ein zukünftiges Medikamentenverwaltungssystem erhoben werden. Anhand </w:t>
      </w:r>
      <w:r w:rsidR="00CB3459" w:rsidRPr="00273610">
        <w:rPr>
          <w:rFonts w:ascii="Arial" w:hAnsi="Arial" w:cs="Arial"/>
          <w:szCs w:val="24"/>
        </w:rPr>
        <w:t xml:space="preserve">der </w:t>
      </w:r>
      <w:r w:rsidRPr="00273610">
        <w:rPr>
          <w:rFonts w:ascii="Arial" w:hAnsi="Arial" w:cs="Arial"/>
          <w:szCs w:val="24"/>
        </w:rPr>
        <w:t>Informationen wurden Anforderungen def</w:t>
      </w:r>
      <w:r w:rsidR="005610E6" w:rsidRPr="00273610">
        <w:rPr>
          <w:rFonts w:ascii="Arial" w:hAnsi="Arial" w:cs="Arial"/>
          <w:szCs w:val="24"/>
        </w:rPr>
        <w:t>iniert sowie Konzepte erstellt.</w:t>
      </w:r>
    </w:p>
    <w:p w14:paraId="3B83439E" w14:textId="77777777" w:rsidR="003C0426" w:rsidRPr="009C5835" w:rsidRDefault="003C0426" w:rsidP="00787F13">
      <w:pPr>
        <w:spacing w:line="360" w:lineRule="auto"/>
        <w:jc w:val="both"/>
        <w:rPr>
          <w:rFonts w:ascii="Arial" w:hAnsi="Arial" w:cs="Arial"/>
          <w:sz w:val="22"/>
          <w:szCs w:val="22"/>
        </w:rPr>
      </w:pPr>
    </w:p>
    <w:p w14:paraId="61CAC50D" w14:textId="0EA6909F" w:rsidR="00A304AE" w:rsidRPr="009C5835" w:rsidRDefault="006F7C93" w:rsidP="00AC29F8">
      <w:pPr>
        <w:pStyle w:val="berschrift2"/>
        <w:numPr>
          <w:ilvl w:val="1"/>
          <w:numId w:val="2"/>
        </w:numPr>
        <w:rPr>
          <w:rFonts w:ascii="Arial" w:hAnsi="Arial" w:cs="Arial"/>
        </w:rPr>
      </w:pPr>
      <w:bookmarkStart w:id="36" w:name="_Toc462229563"/>
      <w:bookmarkStart w:id="37" w:name="_Toc462230383"/>
      <w:bookmarkStart w:id="38" w:name="_Toc462231012"/>
      <w:bookmarkStart w:id="39" w:name="_Toc477029903"/>
      <w:bookmarkEnd w:id="24"/>
      <w:r w:rsidRPr="009C5835">
        <w:rPr>
          <w:rFonts w:ascii="Arial" w:hAnsi="Arial" w:cs="Arial"/>
        </w:rPr>
        <w:t>Aufbau der Arbeit</w:t>
      </w:r>
      <w:bookmarkEnd w:id="36"/>
      <w:bookmarkEnd w:id="37"/>
      <w:bookmarkEnd w:id="38"/>
      <w:bookmarkEnd w:id="39"/>
    </w:p>
    <w:p w14:paraId="3940B528" w14:textId="324F6416" w:rsidR="00787F13" w:rsidRPr="009C5835" w:rsidRDefault="00787F13" w:rsidP="00787F13">
      <w:pPr>
        <w:rPr>
          <w:rFonts w:ascii="Arial" w:hAnsi="Arial" w:cs="Arial"/>
        </w:rPr>
      </w:pPr>
    </w:p>
    <w:p w14:paraId="09812D71" w14:textId="30A98D66" w:rsidR="00273610" w:rsidRDefault="003C0426" w:rsidP="003C0426">
      <w:pPr>
        <w:shd w:val="clear" w:color="auto" w:fill="FFFFFF"/>
        <w:spacing w:line="360" w:lineRule="auto"/>
        <w:jc w:val="both"/>
        <w:rPr>
          <w:rFonts w:ascii="Arial" w:hAnsi="Arial" w:cs="Arial"/>
          <w:szCs w:val="24"/>
        </w:rPr>
      </w:pPr>
      <w:r w:rsidRPr="00273610">
        <w:rPr>
          <w:rFonts w:ascii="Arial" w:hAnsi="Arial" w:cs="Arial"/>
          <w:szCs w:val="24"/>
        </w:rPr>
        <w:t>Im ersten Teil der Arbeit werden die allgemeinen Grundlagen behandelt, die in einem Kontext zur Adhärenz und Non-Adhärenz von älteren Personen stehen. Diesbezüglich liegt das Hauptaugenmerk unter anderem in der Abgrenzung sowie der Klärung der Termini Alte</w:t>
      </w:r>
      <w:r w:rsidR="00705C0A" w:rsidRPr="00273610">
        <w:rPr>
          <w:rFonts w:ascii="Arial" w:hAnsi="Arial" w:cs="Arial"/>
          <w:szCs w:val="24"/>
        </w:rPr>
        <w:t xml:space="preserve">r und Altern (siehe Abschnitt </w:t>
      </w:r>
      <w:r w:rsidR="00705C0A" w:rsidRPr="00273610">
        <w:rPr>
          <w:rFonts w:ascii="Arial" w:hAnsi="Arial" w:cs="Arial"/>
          <w:szCs w:val="24"/>
        </w:rPr>
        <w:fldChar w:fldCharType="begin"/>
      </w:r>
      <w:r w:rsidR="00705C0A" w:rsidRPr="00273610">
        <w:rPr>
          <w:rFonts w:ascii="Arial" w:hAnsi="Arial" w:cs="Arial"/>
          <w:szCs w:val="24"/>
        </w:rPr>
        <w:instrText xml:space="preserve"> REF _Ref477016229 \r \h </w:instrText>
      </w:r>
      <w:r w:rsidR="00273610">
        <w:rPr>
          <w:rFonts w:ascii="Arial" w:hAnsi="Arial" w:cs="Arial"/>
          <w:szCs w:val="24"/>
        </w:rPr>
        <w:instrText xml:space="preserve"> \* MERGEFORMAT </w:instrText>
      </w:r>
      <w:r w:rsidR="00705C0A" w:rsidRPr="00273610">
        <w:rPr>
          <w:rFonts w:ascii="Arial" w:hAnsi="Arial" w:cs="Arial"/>
          <w:szCs w:val="24"/>
        </w:rPr>
      </w:r>
      <w:r w:rsidR="00705C0A" w:rsidRPr="00273610">
        <w:rPr>
          <w:rFonts w:ascii="Arial" w:hAnsi="Arial" w:cs="Arial"/>
          <w:szCs w:val="24"/>
        </w:rPr>
        <w:fldChar w:fldCharType="separate"/>
      </w:r>
      <w:r w:rsidR="00E05847">
        <w:rPr>
          <w:rFonts w:ascii="Arial" w:hAnsi="Arial" w:cs="Arial"/>
          <w:szCs w:val="24"/>
        </w:rPr>
        <w:t>2.1.2</w:t>
      </w:r>
      <w:r w:rsidR="00705C0A" w:rsidRPr="00273610">
        <w:rPr>
          <w:rFonts w:ascii="Arial" w:hAnsi="Arial" w:cs="Arial"/>
          <w:szCs w:val="24"/>
        </w:rPr>
        <w:fldChar w:fldCharType="end"/>
      </w:r>
      <w:r w:rsidRPr="00273610">
        <w:rPr>
          <w:rFonts w:ascii="Arial" w:hAnsi="Arial" w:cs="Arial"/>
          <w:szCs w:val="24"/>
        </w:rPr>
        <w:t xml:space="preserve">) sowie Adhärenz und </w:t>
      </w:r>
    </w:p>
    <w:p w14:paraId="0C2E9A60" w14:textId="68D377A9" w:rsidR="003C0426" w:rsidRDefault="003C0426" w:rsidP="003C0426">
      <w:pPr>
        <w:shd w:val="clear" w:color="auto" w:fill="FFFFFF"/>
        <w:spacing w:line="360" w:lineRule="auto"/>
        <w:jc w:val="both"/>
        <w:rPr>
          <w:rFonts w:ascii="Arial" w:hAnsi="Arial" w:cs="Arial"/>
          <w:szCs w:val="24"/>
        </w:rPr>
      </w:pPr>
      <w:r w:rsidRPr="00273610">
        <w:rPr>
          <w:rFonts w:ascii="Arial" w:hAnsi="Arial" w:cs="Arial"/>
          <w:szCs w:val="24"/>
        </w:rPr>
        <w:lastRenderedPageBreak/>
        <w:t xml:space="preserve">Compliance (siehe </w:t>
      </w:r>
      <w:r w:rsidR="00705C0A" w:rsidRPr="00273610">
        <w:rPr>
          <w:rFonts w:ascii="Arial" w:hAnsi="Arial" w:cs="Arial"/>
          <w:szCs w:val="24"/>
        </w:rPr>
        <w:t xml:space="preserve">Abschnitt </w:t>
      </w:r>
      <w:r w:rsidR="00705C0A" w:rsidRPr="00273610">
        <w:rPr>
          <w:rFonts w:ascii="Arial" w:hAnsi="Arial" w:cs="Arial"/>
          <w:szCs w:val="24"/>
        </w:rPr>
        <w:fldChar w:fldCharType="begin"/>
      </w:r>
      <w:r w:rsidR="00705C0A" w:rsidRPr="00273610">
        <w:rPr>
          <w:rFonts w:ascii="Arial" w:hAnsi="Arial" w:cs="Arial"/>
          <w:szCs w:val="24"/>
        </w:rPr>
        <w:instrText xml:space="preserve"> REF _Ref477016257 \r \h </w:instrText>
      </w:r>
      <w:r w:rsidR="00273610">
        <w:rPr>
          <w:rFonts w:ascii="Arial" w:hAnsi="Arial" w:cs="Arial"/>
          <w:szCs w:val="24"/>
        </w:rPr>
        <w:instrText xml:space="preserve"> \* MERGEFORMAT </w:instrText>
      </w:r>
      <w:r w:rsidR="00705C0A" w:rsidRPr="00273610">
        <w:rPr>
          <w:rFonts w:ascii="Arial" w:hAnsi="Arial" w:cs="Arial"/>
          <w:szCs w:val="24"/>
        </w:rPr>
      </w:r>
      <w:r w:rsidR="00705C0A" w:rsidRPr="00273610">
        <w:rPr>
          <w:rFonts w:ascii="Arial" w:hAnsi="Arial" w:cs="Arial"/>
          <w:szCs w:val="24"/>
        </w:rPr>
        <w:fldChar w:fldCharType="separate"/>
      </w:r>
      <w:r w:rsidR="00E05847">
        <w:rPr>
          <w:rFonts w:ascii="Arial" w:hAnsi="Arial" w:cs="Arial"/>
          <w:szCs w:val="24"/>
        </w:rPr>
        <w:t>2.1.1</w:t>
      </w:r>
      <w:r w:rsidR="00705C0A" w:rsidRPr="00273610">
        <w:rPr>
          <w:rFonts w:ascii="Arial" w:hAnsi="Arial" w:cs="Arial"/>
          <w:szCs w:val="24"/>
        </w:rPr>
        <w:fldChar w:fldCharType="end"/>
      </w:r>
      <w:r w:rsidRPr="00273610">
        <w:rPr>
          <w:rFonts w:ascii="Arial" w:hAnsi="Arial" w:cs="Arial"/>
          <w:szCs w:val="24"/>
        </w:rPr>
        <w:t xml:space="preserve">). Ebenfalls soll näher auf den demographischen Wandel eingegangen werden, da dieser die nächsten Jahre vermehrt zu einer Zunahme der Kohorte von älteren Senioren beitragen wird und somit ein wichtiger Aspekt von der Entwicklung von Ambient Assisted Living Technologien ist (siehe Abschnitt </w:t>
      </w:r>
      <w:r w:rsidRPr="00273610">
        <w:rPr>
          <w:rFonts w:ascii="Arial" w:hAnsi="Arial" w:cs="Arial"/>
          <w:szCs w:val="24"/>
        </w:rPr>
        <w:fldChar w:fldCharType="begin"/>
      </w:r>
      <w:r w:rsidRPr="00273610">
        <w:rPr>
          <w:rFonts w:ascii="Arial" w:hAnsi="Arial" w:cs="Arial"/>
          <w:szCs w:val="24"/>
        </w:rPr>
        <w:instrText xml:space="preserve"> REF _Ref476436222 \r \h  \* MERGEFORMAT </w:instrText>
      </w:r>
      <w:r w:rsidRPr="00273610">
        <w:rPr>
          <w:rFonts w:ascii="Arial" w:hAnsi="Arial" w:cs="Arial"/>
          <w:szCs w:val="24"/>
        </w:rPr>
      </w:r>
      <w:r w:rsidRPr="00273610">
        <w:rPr>
          <w:rFonts w:ascii="Arial" w:hAnsi="Arial" w:cs="Arial"/>
          <w:szCs w:val="24"/>
        </w:rPr>
        <w:fldChar w:fldCharType="separate"/>
      </w:r>
      <w:r w:rsidR="00E05847">
        <w:rPr>
          <w:rFonts w:ascii="Arial" w:hAnsi="Arial" w:cs="Arial"/>
          <w:szCs w:val="24"/>
        </w:rPr>
        <w:t>2.2</w:t>
      </w:r>
      <w:r w:rsidRPr="00273610">
        <w:rPr>
          <w:rFonts w:ascii="Arial" w:hAnsi="Arial" w:cs="Arial"/>
          <w:szCs w:val="24"/>
        </w:rPr>
        <w:fldChar w:fldCharType="end"/>
      </w:r>
      <w:r w:rsidRPr="00273610">
        <w:rPr>
          <w:rFonts w:ascii="Arial" w:hAnsi="Arial" w:cs="Arial"/>
          <w:szCs w:val="24"/>
        </w:rPr>
        <w:t>). Weiterhin wird im Abschnitt 2.3 auf die Lebenssituation von älteren Personen eingegangen und nähere auf die Aspekte, wie Gesundheit, Adhärenz, Wohnsituation sowie Technikakzeptanz eingegangen, so dass nicht nur der Fokus auf dem Produkt liegt, sondern auf den individuellen Bedürfnissen, die diese Kohorte mit sich bringen. Der letzte Aspekt, der in den Grundlagen behandelt wird, ist der der Entstehung sowie zukünftiger Ausrichtung des Forschungsb</w:t>
      </w:r>
      <w:r w:rsidR="00273610">
        <w:rPr>
          <w:rFonts w:ascii="Arial" w:hAnsi="Arial" w:cs="Arial"/>
          <w:szCs w:val="24"/>
        </w:rPr>
        <w:t xml:space="preserve">ereichs Ambient Assisted Living sowie dessen Anwendungsfelder. </w:t>
      </w:r>
    </w:p>
    <w:p w14:paraId="549815BC" w14:textId="77777777" w:rsidR="00273610" w:rsidRPr="00273610" w:rsidRDefault="00273610" w:rsidP="003C0426">
      <w:pPr>
        <w:shd w:val="clear" w:color="auto" w:fill="FFFFFF"/>
        <w:spacing w:line="360" w:lineRule="auto"/>
        <w:jc w:val="both"/>
        <w:rPr>
          <w:rFonts w:ascii="Arial" w:hAnsi="Arial" w:cs="Arial"/>
          <w:szCs w:val="24"/>
        </w:rPr>
      </w:pPr>
    </w:p>
    <w:p w14:paraId="72E51529" w14:textId="77777777" w:rsidR="003C0426" w:rsidRPr="00273610" w:rsidRDefault="003C0426" w:rsidP="003C0426">
      <w:pPr>
        <w:shd w:val="clear" w:color="auto" w:fill="FFFFFF"/>
        <w:spacing w:line="360" w:lineRule="auto"/>
        <w:jc w:val="both"/>
        <w:rPr>
          <w:rFonts w:ascii="Arial" w:hAnsi="Arial" w:cs="Arial"/>
          <w:szCs w:val="24"/>
        </w:rPr>
      </w:pPr>
      <w:r w:rsidRPr="00273610">
        <w:rPr>
          <w:rFonts w:ascii="Arial" w:hAnsi="Arial" w:cs="Arial"/>
          <w:szCs w:val="24"/>
        </w:rPr>
        <w:t>Im Rahmen der Entwicklung des smarten Medikamentenverwaltungssystems fand zusätzliche eine Marktanalyse der bereits auf dem Markt vorhandenen Geräte statt. Diese Analyse wird im Kapitel drei näher beschrieben. Es wurden eine Kategorisierung sowie Vergleich von ausgewählten Produkten durchgeführt, die bereits auf dem erhältlich sind. Durch den Vergleich konnten bereits wichtige Aspekte von Medikamentenverwaltungssystemen klassifiziert, die in die Entwicklung des smarten Medikamentenverwaltungssystems flossen.</w:t>
      </w:r>
    </w:p>
    <w:p w14:paraId="5969C040" w14:textId="77777777" w:rsidR="003C0426" w:rsidRPr="00273610" w:rsidRDefault="003C0426" w:rsidP="003C0426">
      <w:pPr>
        <w:shd w:val="clear" w:color="auto" w:fill="FFFFFF"/>
        <w:spacing w:line="360" w:lineRule="auto"/>
        <w:jc w:val="both"/>
        <w:rPr>
          <w:rFonts w:ascii="Arial" w:hAnsi="Arial" w:cs="Arial"/>
          <w:szCs w:val="24"/>
        </w:rPr>
      </w:pPr>
    </w:p>
    <w:p w14:paraId="490148EA" w14:textId="77777777" w:rsidR="003C0426" w:rsidRPr="00273610" w:rsidRDefault="003C0426" w:rsidP="003C0426">
      <w:pPr>
        <w:shd w:val="clear" w:color="auto" w:fill="FFFFFF"/>
        <w:spacing w:line="360" w:lineRule="auto"/>
        <w:jc w:val="both"/>
        <w:rPr>
          <w:rFonts w:ascii="Arial" w:hAnsi="Arial" w:cs="Arial"/>
          <w:szCs w:val="24"/>
        </w:rPr>
      </w:pPr>
      <w:r w:rsidRPr="00273610">
        <w:rPr>
          <w:rFonts w:ascii="Arial" w:hAnsi="Arial" w:cs="Arial"/>
          <w:szCs w:val="24"/>
        </w:rPr>
        <w:t>Der komplette Entwicklungsprozess des smarten Medikamentenspenders, angefangen von der Konzeption bis hin zu der Validierung, wird im Kapitel vier genauer beschrieben. Es wird diesbezüglich näher auf die einzelnen Schritte in dem Produktentwicklungsprozess eingegangen und die Architektur sowie Aufbau der Hardware sowie Software mit ihren Funktionalitäten erläutert.</w:t>
      </w:r>
    </w:p>
    <w:p w14:paraId="515727E7" w14:textId="77777777" w:rsidR="003C0426" w:rsidRPr="00273610" w:rsidRDefault="003C0426" w:rsidP="003C0426">
      <w:pPr>
        <w:spacing w:line="360" w:lineRule="auto"/>
        <w:jc w:val="both"/>
        <w:rPr>
          <w:rFonts w:ascii="Arial" w:hAnsi="Arial" w:cs="Arial"/>
          <w:szCs w:val="24"/>
        </w:rPr>
      </w:pPr>
    </w:p>
    <w:p w14:paraId="0D3801D3" w14:textId="25FE405F" w:rsidR="00CD0A97" w:rsidRDefault="003C0426" w:rsidP="00773459">
      <w:pPr>
        <w:spacing w:line="360" w:lineRule="auto"/>
        <w:jc w:val="both"/>
        <w:rPr>
          <w:rFonts w:ascii="Arial" w:hAnsi="Arial" w:cs="Arial"/>
          <w:szCs w:val="24"/>
        </w:rPr>
      </w:pPr>
      <w:r w:rsidRPr="00273610">
        <w:rPr>
          <w:rFonts w:ascii="Arial" w:hAnsi="Arial" w:cs="Arial"/>
          <w:szCs w:val="24"/>
        </w:rPr>
        <w:t>Zum Schluss wird ein Ausblick über die weiteren potenziale die smarten Medikamentenverwaltungssystems gegeben und Aufgezeigt welche weiteren Wege beschritten werden können bzw. wie sich der Bereich AAL in der Unterstützung von der Medikamenteneinnahme entwickeln kann.</w:t>
      </w:r>
    </w:p>
    <w:p w14:paraId="25F84FE9" w14:textId="1F5E4559" w:rsidR="00273610" w:rsidRDefault="00273610" w:rsidP="00773459">
      <w:pPr>
        <w:spacing w:line="360" w:lineRule="auto"/>
        <w:jc w:val="both"/>
        <w:rPr>
          <w:rFonts w:ascii="Arial" w:hAnsi="Arial" w:cs="Arial"/>
          <w:szCs w:val="24"/>
        </w:rPr>
      </w:pPr>
    </w:p>
    <w:p w14:paraId="7E9726CB" w14:textId="74FD5F91" w:rsidR="00273610" w:rsidRDefault="00273610" w:rsidP="00773459">
      <w:pPr>
        <w:spacing w:line="360" w:lineRule="auto"/>
        <w:jc w:val="both"/>
        <w:rPr>
          <w:rFonts w:ascii="Arial" w:hAnsi="Arial" w:cs="Arial"/>
          <w:szCs w:val="24"/>
        </w:rPr>
      </w:pPr>
    </w:p>
    <w:p w14:paraId="37483915" w14:textId="312A0332" w:rsidR="00273610" w:rsidRDefault="00273610" w:rsidP="00773459">
      <w:pPr>
        <w:spacing w:line="360" w:lineRule="auto"/>
        <w:jc w:val="both"/>
        <w:rPr>
          <w:rFonts w:ascii="Arial" w:hAnsi="Arial" w:cs="Arial"/>
          <w:szCs w:val="24"/>
        </w:rPr>
      </w:pPr>
    </w:p>
    <w:p w14:paraId="33C970A7" w14:textId="77777777" w:rsidR="00273610" w:rsidRPr="00273610" w:rsidRDefault="00273610" w:rsidP="00773459">
      <w:pPr>
        <w:spacing w:line="360" w:lineRule="auto"/>
        <w:jc w:val="both"/>
        <w:rPr>
          <w:rFonts w:ascii="Arial" w:hAnsi="Arial" w:cs="Arial"/>
          <w:szCs w:val="24"/>
        </w:rPr>
      </w:pPr>
    </w:p>
    <w:p w14:paraId="7C9E81C2" w14:textId="5BFB2E31" w:rsidR="00A304AE" w:rsidRPr="009C5835" w:rsidRDefault="00A304AE" w:rsidP="00AC29F8">
      <w:pPr>
        <w:pStyle w:val="berschrift2"/>
        <w:numPr>
          <w:ilvl w:val="1"/>
          <w:numId w:val="2"/>
        </w:numPr>
        <w:rPr>
          <w:rFonts w:ascii="Arial" w:hAnsi="Arial" w:cs="Arial"/>
        </w:rPr>
      </w:pPr>
      <w:bookmarkStart w:id="40" w:name="_Toc462229564"/>
      <w:bookmarkStart w:id="41" w:name="_Toc462230384"/>
      <w:bookmarkStart w:id="42" w:name="_Toc462231013"/>
      <w:bookmarkStart w:id="43" w:name="_Toc477029904"/>
      <w:r w:rsidRPr="009C5835">
        <w:rPr>
          <w:rFonts w:ascii="Arial" w:hAnsi="Arial" w:cs="Arial"/>
        </w:rPr>
        <w:lastRenderedPageBreak/>
        <w:t>Verwandte Arbeiten</w:t>
      </w:r>
      <w:bookmarkEnd w:id="40"/>
      <w:bookmarkEnd w:id="41"/>
      <w:bookmarkEnd w:id="42"/>
      <w:bookmarkEnd w:id="43"/>
    </w:p>
    <w:p w14:paraId="41458E89" w14:textId="0F38BD56" w:rsidR="00B11D18" w:rsidRPr="009C5835" w:rsidRDefault="00B11D18" w:rsidP="00C03F65">
      <w:pPr>
        <w:spacing w:line="360" w:lineRule="auto"/>
        <w:jc w:val="both"/>
        <w:rPr>
          <w:rFonts w:ascii="Arial" w:hAnsi="Arial" w:cs="Arial"/>
        </w:rPr>
      </w:pPr>
    </w:p>
    <w:p w14:paraId="23AFA49E" w14:textId="69ED9414" w:rsidR="00EA4456" w:rsidRPr="00273610" w:rsidRDefault="000756D1" w:rsidP="00C03F65">
      <w:pPr>
        <w:spacing w:line="360" w:lineRule="auto"/>
        <w:jc w:val="both"/>
        <w:rPr>
          <w:rFonts w:ascii="Arial" w:hAnsi="Arial" w:cs="Arial"/>
          <w:szCs w:val="24"/>
        </w:rPr>
      </w:pPr>
      <w:r w:rsidRPr="00273610">
        <w:rPr>
          <w:rFonts w:ascii="Arial" w:hAnsi="Arial" w:cs="Arial"/>
          <w:szCs w:val="24"/>
        </w:rPr>
        <w:t>Es wurden bereits viele wissenschaftliche</w:t>
      </w:r>
      <w:r w:rsidR="00D7789C" w:rsidRPr="00273610">
        <w:rPr>
          <w:rFonts w:ascii="Arial" w:hAnsi="Arial" w:cs="Arial"/>
          <w:szCs w:val="24"/>
        </w:rPr>
        <w:t xml:space="preserve"> Arbeiten </w:t>
      </w:r>
      <w:r w:rsidRPr="00273610">
        <w:rPr>
          <w:rFonts w:ascii="Arial" w:hAnsi="Arial" w:cs="Arial"/>
          <w:szCs w:val="24"/>
        </w:rPr>
        <w:t>veröffentlicht, die sich mit</w:t>
      </w:r>
      <w:r w:rsidR="009314FC" w:rsidRPr="00273610">
        <w:rPr>
          <w:rFonts w:ascii="Arial" w:hAnsi="Arial" w:cs="Arial"/>
          <w:szCs w:val="24"/>
        </w:rPr>
        <w:t xml:space="preserve"> dem Thema der Entwicklung eines smarte</w:t>
      </w:r>
      <w:r w:rsidR="001E181D" w:rsidRPr="00273610">
        <w:rPr>
          <w:rFonts w:ascii="Arial" w:hAnsi="Arial" w:cs="Arial"/>
          <w:szCs w:val="24"/>
        </w:rPr>
        <w:t>n</w:t>
      </w:r>
      <w:r w:rsidR="001D622F" w:rsidRPr="00273610">
        <w:rPr>
          <w:rFonts w:ascii="Arial" w:hAnsi="Arial" w:cs="Arial"/>
          <w:szCs w:val="24"/>
        </w:rPr>
        <w:t xml:space="preserve"> Medikamentenverwaltungssystems</w:t>
      </w:r>
      <w:r w:rsidRPr="00273610">
        <w:rPr>
          <w:rFonts w:ascii="Arial" w:hAnsi="Arial" w:cs="Arial"/>
          <w:szCs w:val="24"/>
        </w:rPr>
        <w:t xml:space="preserve"> beschäftigt haben. </w:t>
      </w:r>
      <w:r w:rsidR="00D653FA" w:rsidRPr="00273610">
        <w:rPr>
          <w:rFonts w:ascii="Arial" w:hAnsi="Arial" w:cs="Arial"/>
          <w:szCs w:val="24"/>
        </w:rPr>
        <w:t xml:space="preserve">So wurde von Abbey et al. </w:t>
      </w:r>
      <w:r w:rsidR="00D653FA" w:rsidRPr="00273610">
        <w:rPr>
          <w:rFonts w:ascii="Arial" w:hAnsi="Arial" w:cs="Arial"/>
          <w:szCs w:val="24"/>
        </w:rPr>
        <w:fldChar w:fldCharType="begin"/>
      </w:r>
      <w:r w:rsidR="002013D0" w:rsidRPr="00273610">
        <w:rPr>
          <w:rFonts w:ascii="Arial" w:hAnsi="Arial" w:cs="Arial"/>
          <w:szCs w:val="24"/>
        </w:rPr>
        <w:instrText>ADDIN CITAVI.PLACEHOLDER baa1d81d-240f-4d9e-88f9-9dc83be5723d PFBsYWNlaG9sZGVyPg0KICA8QWRkSW5WZXJzaW9uPjUuMy4xLjA8L0FkZEluVmVyc2lvbj4NCiAgPElkPmJhYTFkODFkLTI0MGYtNGQ5ZS04OGY5LTlkYzgzYmU1NzIzZDwvSWQ+DQogIDxFbnRyaWVzPg0KICAgIDxFbnRyeT4NCiAgICAgIDxJZD40ZmI3NmI5MS1mZDgzLTQwY2UtYjliOS01N2QxNjk1NGNmYzg8L0lkPg0KICAgICAgPFJlZmVyZW5jZUlkPjI5ZTE1YzFiLWNmZGUtNDdhYS05Nzk1LTAzMDhhMTk2N2NjN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00D653FA" w:rsidRPr="00273610">
        <w:rPr>
          <w:rFonts w:ascii="Arial" w:hAnsi="Arial" w:cs="Arial"/>
          <w:szCs w:val="24"/>
        </w:rPr>
        <w:fldChar w:fldCharType="separate"/>
      </w:r>
      <w:bookmarkStart w:id="44" w:name="_CTVP001baa1d81d240f4d9e88f99dc83be5723d"/>
      <w:r w:rsidR="000100C2" w:rsidRPr="00273610">
        <w:rPr>
          <w:rFonts w:ascii="Arial" w:hAnsi="Arial" w:cs="Arial"/>
          <w:szCs w:val="24"/>
        </w:rPr>
        <w:t>(2012)</w:t>
      </w:r>
      <w:bookmarkEnd w:id="44"/>
      <w:r w:rsidR="00D653FA" w:rsidRPr="00273610">
        <w:rPr>
          <w:rFonts w:ascii="Arial" w:hAnsi="Arial" w:cs="Arial"/>
          <w:szCs w:val="24"/>
        </w:rPr>
        <w:fldChar w:fldCharType="end"/>
      </w:r>
      <w:r w:rsidR="00661A83" w:rsidRPr="00273610">
        <w:rPr>
          <w:rFonts w:ascii="Arial" w:hAnsi="Arial" w:cs="Arial"/>
          <w:szCs w:val="24"/>
        </w:rPr>
        <w:t xml:space="preserve"> der Artikel „The Smart Pill Box“ veröffentlicht, in dem beschrieben wurde, wie</w:t>
      </w:r>
      <w:r w:rsidR="00D653FA" w:rsidRPr="00273610">
        <w:rPr>
          <w:rFonts w:ascii="Arial" w:hAnsi="Arial" w:cs="Arial"/>
          <w:szCs w:val="24"/>
        </w:rPr>
        <w:t xml:space="preserve"> eine smarte Medikamentenbox</w:t>
      </w:r>
      <w:r w:rsidR="0098147D" w:rsidRPr="00273610">
        <w:rPr>
          <w:rFonts w:ascii="Arial" w:hAnsi="Arial" w:cs="Arial"/>
          <w:szCs w:val="24"/>
        </w:rPr>
        <w:t xml:space="preserve"> mit 24 abtrennbaren Kammern</w:t>
      </w:r>
      <w:r w:rsidR="00D653FA" w:rsidRPr="00273610">
        <w:rPr>
          <w:rFonts w:ascii="Arial" w:hAnsi="Arial" w:cs="Arial"/>
          <w:szCs w:val="24"/>
        </w:rPr>
        <w:t xml:space="preserve"> entwickelt</w:t>
      </w:r>
      <w:r w:rsidR="00661A83" w:rsidRPr="00273610">
        <w:rPr>
          <w:rFonts w:ascii="Arial" w:hAnsi="Arial" w:cs="Arial"/>
          <w:szCs w:val="24"/>
        </w:rPr>
        <w:t xml:space="preserve"> wurde</w:t>
      </w:r>
      <w:r w:rsidR="00D653FA" w:rsidRPr="00273610">
        <w:rPr>
          <w:rFonts w:ascii="Arial" w:hAnsi="Arial" w:cs="Arial"/>
          <w:szCs w:val="24"/>
        </w:rPr>
        <w:t xml:space="preserve">, die eine Erinnerungsnachricht an mobile Geräte der Benutzer bei der Fälligkeit </w:t>
      </w:r>
      <w:r w:rsidR="00F04262" w:rsidRPr="00273610">
        <w:rPr>
          <w:rFonts w:ascii="Arial" w:hAnsi="Arial" w:cs="Arial"/>
          <w:szCs w:val="24"/>
        </w:rPr>
        <w:t>des Medikamenteneinnahmezeitpunktes</w:t>
      </w:r>
      <w:r w:rsidR="00D653FA" w:rsidRPr="00273610">
        <w:rPr>
          <w:rFonts w:ascii="Arial" w:hAnsi="Arial" w:cs="Arial"/>
          <w:szCs w:val="24"/>
        </w:rPr>
        <w:t xml:space="preserve"> sendet. </w:t>
      </w:r>
    </w:p>
    <w:p w14:paraId="60D46FEA" w14:textId="77777777" w:rsidR="00273610" w:rsidRDefault="00273610" w:rsidP="00C03F65">
      <w:pPr>
        <w:spacing w:line="360" w:lineRule="auto"/>
        <w:jc w:val="both"/>
        <w:rPr>
          <w:rFonts w:ascii="Arial" w:hAnsi="Arial" w:cs="Arial"/>
          <w:szCs w:val="24"/>
        </w:rPr>
      </w:pPr>
    </w:p>
    <w:p w14:paraId="7516B850" w14:textId="145A21EE" w:rsidR="0003357B" w:rsidRPr="00273610" w:rsidRDefault="00D653FA" w:rsidP="00C03F65">
      <w:pPr>
        <w:spacing w:line="360" w:lineRule="auto"/>
        <w:jc w:val="both"/>
        <w:rPr>
          <w:rFonts w:ascii="Arial" w:hAnsi="Arial" w:cs="Arial"/>
          <w:szCs w:val="24"/>
        </w:rPr>
      </w:pPr>
      <w:r w:rsidRPr="00273610">
        <w:rPr>
          <w:rFonts w:ascii="Arial" w:hAnsi="Arial" w:cs="Arial"/>
          <w:szCs w:val="24"/>
        </w:rPr>
        <w:t xml:space="preserve">Einen ähnlichen Ansatz verfolgte auch </w:t>
      </w:r>
      <w:r w:rsidR="00B11D18" w:rsidRPr="00273610">
        <w:rPr>
          <w:rFonts w:ascii="Arial" w:hAnsi="Arial" w:cs="Arial"/>
          <w:szCs w:val="24"/>
        </w:rPr>
        <w:t>Salgi et al.</w:t>
      </w:r>
      <w:r w:rsidR="00546B43" w:rsidRPr="00273610">
        <w:rPr>
          <w:rFonts w:ascii="Arial" w:hAnsi="Arial" w:cs="Arial"/>
          <w:szCs w:val="24"/>
        </w:rPr>
        <w:t xml:space="preserve"> </w:t>
      </w:r>
      <w:r w:rsidR="00546B43" w:rsidRPr="00273610">
        <w:rPr>
          <w:rFonts w:ascii="Arial" w:hAnsi="Arial" w:cs="Arial"/>
          <w:szCs w:val="24"/>
        </w:rPr>
        <w:fldChar w:fldCharType="begin"/>
      </w:r>
      <w:r w:rsidR="002013D0" w:rsidRPr="00273610">
        <w:rPr>
          <w:rFonts w:ascii="Arial" w:hAnsi="Arial" w:cs="Arial"/>
          <w:szCs w:val="24"/>
        </w:rPr>
        <w:instrText>ADDIN CITAVI.PLACEHOLDER 2a73c136-1371-463d-b6ea-5a37545d3e1f PFBsYWNlaG9sZGVyPg0KICA8QWRkSW5WZXJzaW9uPjUuMy4xLjA8L0FkZEluVmVyc2lvbj4NCiAgPElkPjJhNzNjMTM2LTEzNzEtNDYzZC1iNmVhLTVhMzc1NDVkM2UxZjwvSWQ+DQogIDxFbnRyaWVzPg0KICAgIDxFbnRyeT4NCiAgICAgIDxJZD4yYzIyODdkYi03YWVmLTQ0NWItODI3OC02YjRjZjE2YTU3MDY8L0lkPg0KICAgICAgPFJlZmVyZW5jZUlkPjU4MjQ4MWNkLWUzZDgtNDQ2ZC05NzMyLWI4NTM0MmY4NWNi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UpPC9UZXh0Pg0KICAgIDwvVGV4dFVuaXQ+DQogIDwvVGV4dFVuaXRzPg0KPC9QbGFjZWhvbGRlcj4=</w:instrText>
      </w:r>
      <w:r w:rsidR="00546B43" w:rsidRPr="00273610">
        <w:rPr>
          <w:rFonts w:ascii="Arial" w:hAnsi="Arial" w:cs="Arial"/>
          <w:szCs w:val="24"/>
        </w:rPr>
        <w:fldChar w:fldCharType="separate"/>
      </w:r>
      <w:bookmarkStart w:id="45" w:name="_CTVP0012a73c1361371463db6ea5a37545d3e1f"/>
      <w:r w:rsidR="000100C2" w:rsidRPr="00273610">
        <w:rPr>
          <w:rFonts w:ascii="Arial" w:hAnsi="Arial" w:cs="Arial"/>
          <w:szCs w:val="24"/>
        </w:rPr>
        <w:t>(2015)</w:t>
      </w:r>
      <w:bookmarkEnd w:id="45"/>
      <w:r w:rsidR="00546B43" w:rsidRPr="00273610">
        <w:rPr>
          <w:rFonts w:ascii="Arial" w:hAnsi="Arial" w:cs="Arial"/>
          <w:szCs w:val="24"/>
        </w:rPr>
        <w:fldChar w:fldCharType="end"/>
      </w:r>
      <w:r w:rsidR="00B11D18" w:rsidRPr="00273610">
        <w:rPr>
          <w:rFonts w:ascii="Arial" w:hAnsi="Arial" w:cs="Arial"/>
          <w:szCs w:val="24"/>
        </w:rPr>
        <w:t xml:space="preserve"> </w:t>
      </w:r>
      <w:r w:rsidR="0098147D" w:rsidRPr="00273610">
        <w:rPr>
          <w:rFonts w:ascii="Arial" w:hAnsi="Arial" w:cs="Arial"/>
          <w:szCs w:val="24"/>
        </w:rPr>
        <w:t>in dem Artikel</w:t>
      </w:r>
      <w:r w:rsidR="00B11D18" w:rsidRPr="00273610">
        <w:rPr>
          <w:rFonts w:ascii="Arial" w:hAnsi="Arial" w:cs="Arial"/>
          <w:szCs w:val="24"/>
        </w:rPr>
        <w:t xml:space="preserve"> „Sm</w:t>
      </w:r>
      <w:r w:rsidR="00F04262" w:rsidRPr="00273610">
        <w:rPr>
          <w:rFonts w:ascii="Arial" w:hAnsi="Arial" w:cs="Arial"/>
          <w:szCs w:val="24"/>
        </w:rPr>
        <w:t xml:space="preserve">art Pill Box“. </w:t>
      </w:r>
      <w:r w:rsidR="0098147D" w:rsidRPr="00273610">
        <w:rPr>
          <w:rFonts w:ascii="Arial" w:hAnsi="Arial" w:cs="Arial"/>
          <w:szCs w:val="24"/>
        </w:rPr>
        <w:t xml:space="preserve">Darin wird beschrieben, wie eine smarte Medikamentenbox entwickelt wurde, </w:t>
      </w:r>
      <w:r w:rsidR="00B11D18" w:rsidRPr="00273610">
        <w:rPr>
          <w:rFonts w:ascii="Arial" w:hAnsi="Arial" w:cs="Arial"/>
          <w:szCs w:val="24"/>
        </w:rPr>
        <w:t xml:space="preserve">die </w:t>
      </w:r>
      <w:r w:rsidR="00A772CB" w:rsidRPr="00273610">
        <w:rPr>
          <w:rFonts w:ascii="Arial" w:hAnsi="Arial" w:cs="Arial"/>
          <w:szCs w:val="24"/>
        </w:rPr>
        <w:t>die Zählung der Pillen durch kapazitive Verfahren in den einzelnen Boxen</w:t>
      </w:r>
      <w:r w:rsidR="00C30F06" w:rsidRPr="00273610">
        <w:rPr>
          <w:rFonts w:ascii="Arial" w:hAnsi="Arial" w:cs="Arial"/>
          <w:szCs w:val="24"/>
        </w:rPr>
        <w:t xml:space="preserve"> durchführt</w:t>
      </w:r>
      <w:r w:rsidR="00A34176" w:rsidRPr="00273610">
        <w:rPr>
          <w:rFonts w:ascii="Arial" w:hAnsi="Arial" w:cs="Arial"/>
          <w:szCs w:val="24"/>
        </w:rPr>
        <w:t xml:space="preserve"> und so einen genauen Medikamentenstand liefert</w:t>
      </w:r>
      <w:r w:rsidR="00C30F06" w:rsidRPr="00273610">
        <w:rPr>
          <w:rFonts w:ascii="Arial" w:hAnsi="Arial" w:cs="Arial"/>
          <w:szCs w:val="24"/>
        </w:rPr>
        <w:t>. Wenn der Medikamenteneinnahmezeitpunkt erfolgt, so be</w:t>
      </w:r>
      <w:r w:rsidR="00546B43" w:rsidRPr="00273610">
        <w:rPr>
          <w:rFonts w:ascii="Arial" w:hAnsi="Arial" w:cs="Arial"/>
          <w:szCs w:val="24"/>
        </w:rPr>
        <w:t>kom</w:t>
      </w:r>
      <w:r w:rsidR="00C30F06" w:rsidRPr="00273610">
        <w:rPr>
          <w:rFonts w:ascii="Arial" w:hAnsi="Arial" w:cs="Arial"/>
          <w:szCs w:val="24"/>
        </w:rPr>
        <w:t xml:space="preserve">mt der Benutzer, durch die Verwendung eines eingebauten GSM-Moduls, eine Nachricht an sein Telefon geschickt. Ebenfalls kann so eine Medikamentenknappheit verhindert werden, da in Kombination mit der kapazitiven Zählweise </w:t>
      </w:r>
      <w:r w:rsidR="0098147D" w:rsidRPr="00273610">
        <w:rPr>
          <w:rFonts w:ascii="Arial" w:hAnsi="Arial" w:cs="Arial"/>
          <w:szCs w:val="24"/>
        </w:rPr>
        <w:t>immer</w:t>
      </w:r>
      <w:r w:rsidR="00C30F06" w:rsidRPr="00273610">
        <w:rPr>
          <w:rFonts w:ascii="Arial" w:hAnsi="Arial" w:cs="Arial"/>
          <w:szCs w:val="24"/>
        </w:rPr>
        <w:t xml:space="preserve"> der aktuelle Stand der Medikamente verfolgt </w:t>
      </w:r>
      <w:r w:rsidR="008A7BCD" w:rsidRPr="00273610">
        <w:rPr>
          <w:rFonts w:ascii="Arial" w:hAnsi="Arial" w:cs="Arial"/>
          <w:szCs w:val="24"/>
        </w:rPr>
        <w:t xml:space="preserve">wird </w:t>
      </w:r>
      <w:r w:rsidR="00C30F06" w:rsidRPr="00273610">
        <w:rPr>
          <w:rFonts w:ascii="Arial" w:hAnsi="Arial" w:cs="Arial"/>
          <w:szCs w:val="24"/>
        </w:rPr>
        <w:t xml:space="preserve">und bei einer Knappheit eine Nachricht </w:t>
      </w:r>
      <w:r w:rsidR="00BE3FBC" w:rsidRPr="00273610">
        <w:rPr>
          <w:rFonts w:ascii="Arial" w:hAnsi="Arial" w:cs="Arial"/>
          <w:szCs w:val="24"/>
        </w:rPr>
        <w:t xml:space="preserve">mit einem Bestellauftrag </w:t>
      </w:r>
      <w:r w:rsidR="00C30F06" w:rsidRPr="00273610">
        <w:rPr>
          <w:rFonts w:ascii="Arial" w:hAnsi="Arial" w:cs="Arial"/>
          <w:szCs w:val="24"/>
        </w:rPr>
        <w:t xml:space="preserve">an </w:t>
      </w:r>
      <w:r w:rsidR="00BE3FBC" w:rsidRPr="00273610">
        <w:rPr>
          <w:rFonts w:ascii="Arial" w:hAnsi="Arial" w:cs="Arial"/>
          <w:szCs w:val="24"/>
        </w:rPr>
        <w:t>eine Apotheke versendet werden kann.</w:t>
      </w:r>
      <w:r w:rsidR="00546B43" w:rsidRPr="00273610">
        <w:rPr>
          <w:rFonts w:ascii="Arial" w:hAnsi="Arial" w:cs="Arial"/>
          <w:szCs w:val="24"/>
        </w:rPr>
        <w:t xml:space="preserve"> </w:t>
      </w:r>
    </w:p>
    <w:p w14:paraId="78918802" w14:textId="77777777" w:rsidR="000756D1" w:rsidRPr="00273610" w:rsidRDefault="000756D1" w:rsidP="00C03F65">
      <w:pPr>
        <w:spacing w:line="360" w:lineRule="auto"/>
        <w:jc w:val="both"/>
        <w:rPr>
          <w:rFonts w:ascii="Arial" w:hAnsi="Arial" w:cs="Arial"/>
          <w:szCs w:val="24"/>
        </w:rPr>
      </w:pPr>
    </w:p>
    <w:p w14:paraId="23BEEE70" w14:textId="11DFDE40" w:rsidR="00C03F65" w:rsidRPr="00273610" w:rsidRDefault="00D7789C" w:rsidP="00C03F65">
      <w:pPr>
        <w:spacing w:line="360" w:lineRule="auto"/>
        <w:jc w:val="both"/>
        <w:rPr>
          <w:rFonts w:ascii="Arial" w:hAnsi="Arial" w:cs="Arial"/>
          <w:szCs w:val="24"/>
        </w:rPr>
      </w:pPr>
      <w:r w:rsidRPr="00273610">
        <w:rPr>
          <w:rFonts w:ascii="Arial" w:hAnsi="Arial" w:cs="Arial"/>
          <w:szCs w:val="24"/>
        </w:rPr>
        <w:t>Weiterhin wurden Untersuchungen angestellt, um herauszufinden, ob kontextsensitive Erinnerungsmechanismen die Adhärenz besser beeinflus</w:t>
      </w:r>
      <w:r w:rsidR="0003357B" w:rsidRPr="00273610">
        <w:rPr>
          <w:rFonts w:ascii="Arial" w:hAnsi="Arial" w:cs="Arial"/>
          <w:szCs w:val="24"/>
        </w:rPr>
        <w:t>sen</w:t>
      </w:r>
      <w:r w:rsidR="00723ABF" w:rsidRPr="00273610">
        <w:rPr>
          <w:rFonts w:ascii="Arial" w:hAnsi="Arial" w:cs="Arial"/>
          <w:szCs w:val="24"/>
        </w:rPr>
        <w:t>, als normale audiovisuelle</w:t>
      </w:r>
      <w:r w:rsidRPr="00273610">
        <w:rPr>
          <w:rFonts w:ascii="Arial" w:hAnsi="Arial" w:cs="Arial"/>
          <w:szCs w:val="24"/>
        </w:rPr>
        <w:t xml:space="preserve">, visuelle oder textuelle Erinnerungsfunktionen. </w:t>
      </w:r>
      <w:r w:rsidR="00A831E4" w:rsidRPr="00273610">
        <w:rPr>
          <w:rFonts w:ascii="Arial" w:hAnsi="Arial" w:cs="Arial"/>
          <w:szCs w:val="24"/>
        </w:rPr>
        <w:t xml:space="preserve">Diesbezüglich wurde eine </w:t>
      </w:r>
      <w:r w:rsidR="0003357B" w:rsidRPr="00273610">
        <w:rPr>
          <w:rFonts w:ascii="Arial" w:hAnsi="Arial" w:cs="Arial"/>
          <w:szCs w:val="24"/>
        </w:rPr>
        <w:t xml:space="preserve">vorausgehende </w:t>
      </w:r>
      <w:r w:rsidR="00A831E4" w:rsidRPr="00273610">
        <w:rPr>
          <w:rFonts w:ascii="Arial" w:hAnsi="Arial" w:cs="Arial"/>
          <w:szCs w:val="24"/>
        </w:rPr>
        <w:t>Studie von der Digital Health Group</w:t>
      </w:r>
      <w:r w:rsidR="0003357B" w:rsidRPr="00273610">
        <w:rPr>
          <w:rFonts w:ascii="Arial" w:hAnsi="Arial" w:cs="Arial"/>
          <w:szCs w:val="24"/>
        </w:rPr>
        <w:t xml:space="preserve"> </w:t>
      </w:r>
      <w:r w:rsidR="0003357B" w:rsidRPr="00273610">
        <w:rPr>
          <w:rFonts w:ascii="Arial" w:hAnsi="Arial" w:cs="Arial"/>
          <w:szCs w:val="24"/>
        </w:rPr>
        <w:fldChar w:fldCharType="begin"/>
      </w:r>
      <w:r w:rsidR="0003357B" w:rsidRPr="00273610">
        <w:rPr>
          <w:rFonts w:ascii="Arial" w:hAnsi="Arial" w:cs="Arial"/>
          <w:szCs w:val="24"/>
        </w:rPr>
        <w:instrText>ADDIN CITAVI.PLACEHOLDER a6b5275f-5914-44dd-89ce-830a8b289952 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1pc2hhPC9GaXJzdE5hbWU+DQogICAgICAgICAgICA8TGFzdE5hbWU+UGF2ZWw8L0xhc3ROYW1l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DwvQXV0aG9ycz4NCiAgICAgICAgPElkPmIzNjM1NzZjLWM0OWUtNDY5OS1iOTJjLWEyZTMyOWI3M2E0YjwvSWQ+DQogICAgICAgIDxMb2NhdGlvbnM+DQogICAgICAgICAgPExvY2F0aW9uPg0KICAgICAgICAgICAg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MdW5kZWxsIGV0IGFsLiAyMDEwKTwvVGV4dD4NCiAgICA8L1RleHRVbml0Pg0KICA8L1RleHRVbml0cz4NCjwvUGxhY2Vob2xkZXI+</w:instrText>
      </w:r>
      <w:r w:rsidR="0003357B" w:rsidRPr="00273610">
        <w:rPr>
          <w:rFonts w:ascii="Arial" w:hAnsi="Arial" w:cs="Arial"/>
          <w:szCs w:val="24"/>
        </w:rPr>
        <w:fldChar w:fldCharType="separate"/>
      </w:r>
      <w:bookmarkStart w:id="46" w:name="_CTVP001a6b5275f591444dd89ce830a8b289952"/>
      <w:r w:rsidR="000100C2" w:rsidRPr="00273610">
        <w:rPr>
          <w:rFonts w:ascii="Arial" w:hAnsi="Arial" w:cs="Arial"/>
          <w:szCs w:val="24"/>
        </w:rPr>
        <w:t>(Lundell et al. 2010)</w:t>
      </w:r>
      <w:bookmarkEnd w:id="46"/>
      <w:r w:rsidR="0003357B" w:rsidRPr="00273610">
        <w:rPr>
          <w:rFonts w:ascii="Arial" w:hAnsi="Arial" w:cs="Arial"/>
          <w:szCs w:val="24"/>
        </w:rPr>
        <w:fldChar w:fldCharType="end"/>
      </w:r>
      <w:r w:rsidR="0003357B" w:rsidRPr="00273610">
        <w:rPr>
          <w:rFonts w:ascii="Arial" w:hAnsi="Arial" w:cs="Arial"/>
          <w:szCs w:val="24"/>
        </w:rPr>
        <w:t xml:space="preserve"> </w:t>
      </w:r>
      <w:r w:rsidR="00A831E4" w:rsidRPr="00273610">
        <w:rPr>
          <w:rFonts w:ascii="Arial" w:hAnsi="Arial" w:cs="Arial"/>
          <w:szCs w:val="24"/>
        </w:rPr>
        <w:t xml:space="preserve">von der Intel Corporation Oregon Health Sciences University mit älteren Personen über 65 Jahren durchgeführt, um herauszufinden welche Erinnerungsfunktionen bei den älteren Personen besser ankommen. </w:t>
      </w:r>
      <w:r w:rsidR="00173F50" w:rsidRPr="00273610">
        <w:rPr>
          <w:rFonts w:ascii="Arial" w:hAnsi="Arial" w:cs="Arial"/>
          <w:szCs w:val="24"/>
        </w:rPr>
        <w:t>Es</w:t>
      </w:r>
      <w:r w:rsidR="00A831E4" w:rsidRPr="00273610">
        <w:rPr>
          <w:rFonts w:ascii="Arial" w:hAnsi="Arial" w:cs="Arial"/>
          <w:szCs w:val="24"/>
        </w:rPr>
        <w:t xml:space="preserve"> wur</w:t>
      </w:r>
      <w:r w:rsidR="00173F50" w:rsidRPr="00273610">
        <w:rPr>
          <w:rFonts w:ascii="Arial" w:hAnsi="Arial" w:cs="Arial"/>
          <w:szCs w:val="24"/>
        </w:rPr>
        <w:t>den Geräte den</w:t>
      </w:r>
      <w:r w:rsidR="00A831E4" w:rsidRPr="00273610">
        <w:rPr>
          <w:rFonts w:ascii="Arial" w:hAnsi="Arial" w:cs="Arial"/>
          <w:szCs w:val="24"/>
        </w:rPr>
        <w:t xml:space="preserve"> beteiligten Personen zur Verfügung gestellt, die </w:t>
      </w:r>
      <w:r w:rsidR="00173F50" w:rsidRPr="00273610">
        <w:rPr>
          <w:rFonts w:ascii="Arial" w:hAnsi="Arial" w:cs="Arial"/>
          <w:szCs w:val="24"/>
        </w:rPr>
        <w:t>vis</w:t>
      </w:r>
      <w:r w:rsidR="00723ABF" w:rsidRPr="00273610">
        <w:rPr>
          <w:rFonts w:ascii="Arial" w:hAnsi="Arial" w:cs="Arial"/>
          <w:szCs w:val="24"/>
        </w:rPr>
        <w:t>uelle Eri</w:t>
      </w:r>
      <w:r w:rsidR="00173F50" w:rsidRPr="00273610">
        <w:rPr>
          <w:rFonts w:ascii="Arial" w:hAnsi="Arial" w:cs="Arial"/>
          <w:szCs w:val="24"/>
        </w:rPr>
        <w:t>nnerungsfunktionen durch ein aufleuchten von Lichtern</w:t>
      </w:r>
      <w:r w:rsidR="00723ABF" w:rsidRPr="00273610">
        <w:rPr>
          <w:rFonts w:ascii="Arial" w:hAnsi="Arial" w:cs="Arial"/>
          <w:szCs w:val="24"/>
        </w:rPr>
        <w:t xml:space="preserve"> </w:t>
      </w:r>
      <w:r w:rsidR="00A34176" w:rsidRPr="00273610">
        <w:rPr>
          <w:rFonts w:ascii="Arial" w:hAnsi="Arial" w:cs="Arial"/>
          <w:szCs w:val="24"/>
        </w:rPr>
        <w:t xml:space="preserve">ermöglichten sowie audiovisuelle Erinnerungsfunktionen in der </w:t>
      </w:r>
      <w:r w:rsidR="00577024" w:rsidRPr="00273610">
        <w:rPr>
          <w:rFonts w:ascii="Arial" w:hAnsi="Arial" w:cs="Arial"/>
          <w:szCs w:val="24"/>
        </w:rPr>
        <w:t>Form</w:t>
      </w:r>
      <w:r w:rsidR="00A34176" w:rsidRPr="00273610">
        <w:rPr>
          <w:rFonts w:ascii="Arial" w:hAnsi="Arial" w:cs="Arial"/>
          <w:szCs w:val="24"/>
        </w:rPr>
        <w:t xml:space="preserve"> von Durchsagen und Signaltönen. Ebenfalls fand auch ein Vergleich mit Geräten statt, die textuelle </w:t>
      </w:r>
      <w:r w:rsidR="00723ABF" w:rsidRPr="00273610">
        <w:rPr>
          <w:rFonts w:ascii="Arial" w:hAnsi="Arial" w:cs="Arial"/>
          <w:szCs w:val="24"/>
        </w:rPr>
        <w:t>Erinnerungs</w:t>
      </w:r>
      <w:r w:rsidR="00173F50" w:rsidRPr="00273610">
        <w:rPr>
          <w:rFonts w:ascii="Arial" w:hAnsi="Arial" w:cs="Arial"/>
          <w:szCs w:val="24"/>
        </w:rPr>
        <w:t>mechanismen</w:t>
      </w:r>
      <w:r w:rsidR="00A34176" w:rsidRPr="00273610">
        <w:rPr>
          <w:rFonts w:ascii="Arial" w:hAnsi="Arial" w:cs="Arial"/>
          <w:szCs w:val="24"/>
        </w:rPr>
        <w:t xml:space="preserve"> anboten</w:t>
      </w:r>
      <w:r w:rsidR="00173F50" w:rsidRPr="00273610">
        <w:rPr>
          <w:rFonts w:ascii="Arial" w:hAnsi="Arial" w:cs="Arial"/>
          <w:szCs w:val="24"/>
        </w:rPr>
        <w:t>.</w:t>
      </w:r>
      <w:r w:rsidR="00C03F65" w:rsidRPr="00273610">
        <w:rPr>
          <w:rFonts w:ascii="Arial" w:hAnsi="Arial" w:cs="Arial"/>
          <w:szCs w:val="24"/>
        </w:rPr>
        <w:t xml:space="preserve"> So stellte sich heraus, dass</w:t>
      </w:r>
      <w:r w:rsidR="00173F50" w:rsidRPr="00273610">
        <w:rPr>
          <w:rFonts w:ascii="Arial" w:hAnsi="Arial" w:cs="Arial"/>
          <w:szCs w:val="24"/>
        </w:rPr>
        <w:t xml:space="preserve"> </w:t>
      </w:r>
      <w:r w:rsidR="00C03F65" w:rsidRPr="00273610">
        <w:rPr>
          <w:rFonts w:ascii="Arial" w:hAnsi="Arial" w:cs="Arial"/>
          <w:szCs w:val="24"/>
        </w:rPr>
        <w:t>bei den</w:t>
      </w:r>
      <w:r w:rsidR="00173F50" w:rsidRPr="00273610">
        <w:rPr>
          <w:rFonts w:ascii="Arial" w:hAnsi="Arial" w:cs="Arial"/>
          <w:szCs w:val="24"/>
        </w:rPr>
        <w:t xml:space="preserve"> Personen Geräte mit visuellen Erinnerungsmechani</w:t>
      </w:r>
      <w:r w:rsidR="00C03F65" w:rsidRPr="00273610">
        <w:rPr>
          <w:rFonts w:ascii="Arial" w:hAnsi="Arial" w:cs="Arial"/>
          <w:szCs w:val="24"/>
        </w:rPr>
        <w:t>smen am schlechtesten ankamen</w:t>
      </w:r>
      <w:r w:rsidR="00173F50" w:rsidRPr="00273610">
        <w:rPr>
          <w:rFonts w:ascii="Arial" w:hAnsi="Arial" w:cs="Arial"/>
          <w:szCs w:val="24"/>
        </w:rPr>
        <w:t xml:space="preserve">, weil das </w:t>
      </w:r>
      <w:r w:rsidR="00C03F65" w:rsidRPr="00273610">
        <w:rPr>
          <w:rFonts w:ascii="Arial" w:hAnsi="Arial" w:cs="Arial"/>
          <w:szCs w:val="24"/>
        </w:rPr>
        <w:t>aufleuchtende Licht</w:t>
      </w:r>
      <w:r w:rsidR="00173F50" w:rsidRPr="00273610">
        <w:rPr>
          <w:rFonts w:ascii="Arial" w:hAnsi="Arial" w:cs="Arial"/>
          <w:szCs w:val="24"/>
        </w:rPr>
        <w:t xml:space="preserve"> oft überse</w:t>
      </w:r>
      <w:r w:rsidR="00C03F65" w:rsidRPr="00273610">
        <w:rPr>
          <w:rFonts w:ascii="Arial" w:hAnsi="Arial" w:cs="Arial"/>
          <w:szCs w:val="24"/>
        </w:rPr>
        <w:t xml:space="preserve">hen wurde. </w:t>
      </w:r>
      <w:r w:rsidR="00173F50" w:rsidRPr="00273610">
        <w:rPr>
          <w:rFonts w:ascii="Arial" w:hAnsi="Arial" w:cs="Arial"/>
          <w:szCs w:val="24"/>
        </w:rPr>
        <w:t>Bevorzug</w:t>
      </w:r>
      <w:r w:rsidR="00C03F65" w:rsidRPr="00273610">
        <w:rPr>
          <w:rFonts w:ascii="Arial" w:hAnsi="Arial" w:cs="Arial"/>
          <w:szCs w:val="24"/>
        </w:rPr>
        <w:t>t</w:t>
      </w:r>
      <w:r w:rsidR="00173F50" w:rsidRPr="00273610">
        <w:rPr>
          <w:rFonts w:ascii="Arial" w:hAnsi="Arial" w:cs="Arial"/>
          <w:szCs w:val="24"/>
        </w:rPr>
        <w:t xml:space="preserve"> waren bei den beteiligten Personen </w:t>
      </w:r>
      <w:r w:rsidR="00C03F65" w:rsidRPr="00273610">
        <w:rPr>
          <w:rFonts w:ascii="Arial" w:hAnsi="Arial" w:cs="Arial"/>
          <w:szCs w:val="24"/>
        </w:rPr>
        <w:t>handliche</w:t>
      </w:r>
      <w:r w:rsidR="00A34176" w:rsidRPr="00273610">
        <w:rPr>
          <w:rFonts w:ascii="Arial" w:hAnsi="Arial" w:cs="Arial"/>
          <w:szCs w:val="24"/>
        </w:rPr>
        <w:t>re</w:t>
      </w:r>
      <w:r w:rsidR="00C03F65" w:rsidRPr="00273610">
        <w:rPr>
          <w:rFonts w:ascii="Arial" w:hAnsi="Arial" w:cs="Arial"/>
          <w:szCs w:val="24"/>
        </w:rPr>
        <w:t xml:space="preserve"> und mobile </w:t>
      </w:r>
      <w:r w:rsidR="00E05BB5" w:rsidRPr="00273610">
        <w:rPr>
          <w:rFonts w:ascii="Arial" w:hAnsi="Arial" w:cs="Arial"/>
          <w:szCs w:val="24"/>
        </w:rPr>
        <w:t xml:space="preserve">Reminder, </w:t>
      </w:r>
      <w:r w:rsidR="00173F50" w:rsidRPr="00273610">
        <w:rPr>
          <w:rFonts w:ascii="Arial" w:hAnsi="Arial" w:cs="Arial"/>
          <w:szCs w:val="24"/>
        </w:rPr>
        <w:lastRenderedPageBreak/>
        <w:t>zum Beispiel eine</w:t>
      </w:r>
      <w:r w:rsidR="00E05BB5" w:rsidRPr="00273610">
        <w:rPr>
          <w:rFonts w:ascii="Arial" w:hAnsi="Arial" w:cs="Arial"/>
          <w:szCs w:val="24"/>
        </w:rPr>
        <w:t xml:space="preserve"> Smartwatch</w:t>
      </w:r>
      <w:r w:rsidR="00F51816" w:rsidRPr="00273610">
        <w:rPr>
          <w:rFonts w:ascii="Arial" w:hAnsi="Arial" w:cs="Arial"/>
          <w:szCs w:val="24"/>
        </w:rPr>
        <w:t>,</w:t>
      </w:r>
      <w:r w:rsidR="00173F50" w:rsidRPr="00273610">
        <w:rPr>
          <w:rFonts w:ascii="Arial" w:hAnsi="Arial" w:cs="Arial"/>
          <w:szCs w:val="24"/>
        </w:rPr>
        <w:t xml:space="preserve"> </w:t>
      </w:r>
      <w:r w:rsidR="00C03F65" w:rsidRPr="00273610">
        <w:rPr>
          <w:rFonts w:ascii="Arial" w:hAnsi="Arial" w:cs="Arial"/>
          <w:szCs w:val="24"/>
        </w:rPr>
        <w:t>die die Personen durch Vibrationen bzw. a</w:t>
      </w:r>
      <w:r w:rsidR="00173F50" w:rsidRPr="00273610">
        <w:rPr>
          <w:rFonts w:ascii="Arial" w:hAnsi="Arial" w:cs="Arial"/>
          <w:szCs w:val="24"/>
        </w:rPr>
        <w:t>udiovisuelle</w:t>
      </w:r>
      <w:r w:rsidR="00C03F65" w:rsidRPr="00273610">
        <w:rPr>
          <w:rFonts w:ascii="Arial" w:hAnsi="Arial" w:cs="Arial"/>
          <w:szCs w:val="24"/>
        </w:rPr>
        <w:t xml:space="preserve"> Signale an die Einnahme </w:t>
      </w:r>
      <w:r w:rsidR="00F51816" w:rsidRPr="00273610">
        <w:rPr>
          <w:rFonts w:ascii="Arial" w:hAnsi="Arial" w:cs="Arial"/>
          <w:szCs w:val="24"/>
        </w:rPr>
        <w:t>erinnern</w:t>
      </w:r>
      <w:r w:rsidR="00C03F65" w:rsidRPr="00273610">
        <w:rPr>
          <w:rFonts w:ascii="Arial" w:hAnsi="Arial" w:cs="Arial"/>
          <w:szCs w:val="24"/>
        </w:rPr>
        <w:t xml:space="preserve">. </w:t>
      </w:r>
      <w:r w:rsidR="0003357B" w:rsidRPr="00273610">
        <w:rPr>
          <w:rFonts w:ascii="Arial" w:hAnsi="Arial" w:cs="Arial"/>
          <w:szCs w:val="24"/>
        </w:rPr>
        <w:fldChar w:fldCharType="begin"/>
      </w:r>
      <w:r w:rsidR="0003357B" w:rsidRPr="00273610">
        <w:rPr>
          <w:rFonts w:ascii="Arial" w:hAnsi="Arial" w:cs="Arial"/>
          <w:szCs w:val="24"/>
        </w:rPr>
        <w:instrText>ADDIN CITAVI.PLACEHOLDER 784da84c-0c10-4ca3-8926-d93c6f7bd3ae 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MdW5kZWxsIGV0IGFsLiAyMDEwLCAxMDFmLik8L1RleHQ+DQogICAgPC9UZXh0VW5pdD4NCiAgPC9UZXh0VW5pdHM+DQo8L1BsYWNlaG9sZGVyPg==</w:instrText>
      </w:r>
      <w:r w:rsidR="0003357B" w:rsidRPr="00273610">
        <w:rPr>
          <w:rFonts w:ascii="Arial" w:hAnsi="Arial" w:cs="Arial"/>
          <w:szCs w:val="24"/>
        </w:rPr>
        <w:fldChar w:fldCharType="separate"/>
      </w:r>
      <w:bookmarkStart w:id="47" w:name="_CTVP001784da84c0c104ca38926d93c6f7bd3ae"/>
      <w:r w:rsidR="000100C2" w:rsidRPr="00273610">
        <w:rPr>
          <w:rFonts w:ascii="Arial" w:hAnsi="Arial" w:cs="Arial"/>
          <w:szCs w:val="24"/>
        </w:rPr>
        <w:t>(vgl. Lundell et al. 2010, 101f.)</w:t>
      </w:r>
      <w:bookmarkEnd w:id="47"/>
      <w:r w:rsidR="0003357B" w:rsidRPr="00273610">
        <w:rPr>
          <w:rFonts w:ascii="Arial" w:hAnsi="Arial" w:cs="Arial"/>
          <w:szCs w:val="24"/>
        </w:rPr>
        <w:fldChar w:fldCharType="end"/>
      </w:r>
    </w:p>
    <w:p w14:paraId="3AC3CB43" w14:textId="5CD198C3" w:rsidR="00EA4456" w:rsidRPr="00273610" w:rsidRDefault="00EA4456" w:rsidP="006E2CA0">
      <w:pPr>
        <w:spacing w:line="360" w:lineRule="auto"/>
        <w:jc w:val="both"/>
        <w:rPr>
          <w:rFonts w:ascii="Arial" w:hAnsi="Arial" w:cs="Arial"/>
          <w:szCs w:val="24"/>
        </w:rPr>
      </w:pPr>
    </w:p>
    <w:p w14:paraId="7DBD6418" w14:textId="3CE317D2" w:rsidR="00EA4456" w:rsidRPr="00273610" w:rsidRDefault="0003040A" w:rsidP="006E2CA0">
      <w:pPr>
        <w:spacing w:line="360" w:lineRule="auto"/>
        <w:jc w:val="both"/>
        <w:rPr>
          <w:rFonts w:ascii="Arial" w:hAnsi="Arial" w:cs="Arial"/>
          <w:szCs w:val="24"/>
        </w:rPr>
      </w:pPr>
      <w:r w:rsidRPr="00273610">
        <w:rPr>
          <w:rFonts w:ascii="Arial" w:hAnsi="Arial" w:cs="Arial"/>
          <w:szCs w:val="24"/>
        </w:rPr>
        <w:t xml:space="preserve">Aufbauend auf dieser Studie wurde daraufhin ein </w:t>
      </w:r>
      <w:r w:rsidR="00723ABF" w:rsidRPr="00273610">
        <w:rPr>
          <w:rFonts w:ascii="Arial" w:hAnsi="Arial" w:cs="Arial"/>
          <w:szCs w:val="24"/>
        </w:rPr>
        <w:t xml:space="preserve">kontextsensitives </w:t>
      </w:r>
      <w:r w:rsidRPr="00273610">
        <w:rPr>
          <w:rFonts w:ascii="Arial" w:hAnsi="Arial" w:cs="Arial"/>
          <w:szCs w:val="24"/>
        </w:rPr>
        <w:t>Medikamen</w:t>
      </w:r>
      <w:r w:rsidR="00860F87" w:rsidRPr="00273610">
        <w:rPr>
          <w:rFonts w:ascii="Arial" w:hAnsi="Arial" w:cs="Arial"/>
          <w:szCs w:val="24"/>
        </w:rPr>
        <w:t xml:space="preserve">tenerinnerungssystem </w:t>
      </w:r>
      <w:r w:rsidR="00B333BC" w:rsidRPr="00273610">
        <w:rPr>
          <w:rFonts w:ascii="Arial" w:hAnsi="Arial" w:cs="Arial"/>
          <w:szCs w:val="24"/>
        </w:rPr>
        <w:t xml:space="preserve">von </w:t>
      </w:r>
      <w:r w:rsidR="0058042D" w:rsidRPr="00273610">
        <w:rPr>
          <w:rFonts w:ascii="Arial" w:hAnsi="Arial" w:cs="Arial"/>
          <w:szCs w:val="24"/>
        </w:rPr>
        <w:t xml:space="preserve">Hayes et al. </w:t>
      </w:r>
      <w:r w:rsidR="0058042D" w:rsidRPr="00273610">
        <w:rPr>
          <w:rFonts w:ascii="Arial" w:hAnsi="Arial" w:cs="Arial"/>
          <w:szCs w:val="24"/>
        </w:rPr>
        <w:fldChar w:fldCharType="begin"/>
      </w:r>
      <w:r w:rsidR="0058042D" w:rsidRPr="00273610">
        <w:rPr>
          <w:rFonts w:ascii="Arial" w:hAnsi="Arial" w:cs="Arial"/>
          <w:szCs w:val="24"/>
        </w:rPr>
        <w:instrText>ADDIN CITAVI.PLACEHOLDER 45c26f30-68fd-48ee-aaef-83c7a0e1c42c 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tvZmk8L0ZpcnN0TmFtZT4NCiAgICAgICAgICAgIDxMYXN0TmFtZT5Db2JiaW5haDwvTGFzdE5hbWU+DQogICAgICAgICAgICA8U2V4Pk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wOSk8L1RleHQ+DQogICAgPC9UZXh0VW5pdD4NCiAgPC9UZXh0VW5pdHM+DQo8L1BsYWNlaG9sZGVyPg==</w:instrText>
      </w:r>
      <w:r w:rsidR="0058042D" w:rsidRPr="00273610">
        <w:rPr>
          <w:rFonts w:ascii="Arial" w:hAnsi="Arial" w:cs="Arial"/>
          <w:szCs w:val="24"/>
        </w:rPr>
        <w:fldChar w:fldCharType="separate"/>
      </w:r>
      <w:bookmarkStart w:id="48" w:name="_CTVP00145c26f3068fd48eeaaef83c7a0e1c42c"/>
      <w:r w:rsidR="000100C2" w:rsidRPr="00273610">
        <w:rPr>
          <w:rFonts w:ascii="Arial" w:hAnsi="Arial" w:cs="Arial"/>
          <w:szCs w:val="24"/>
        </w:rPr>
        <w:t>(2009)</w:t>
      </w:r>
      <w:bookmarkEnd w:id="48"/>
      <w:r w:rsidR="0058042D" w:rsidRPr="00273610">
        <w:rPr>
          <w:rFonts w:ascii="Arial" w:hAnsi="Arial" w:cs="Arial"/>
          <w:szCs w:val="24"/>
        </w:rPr>
        <w:fldChar w:fldCharType="end"/>
      </w:r>
      <w:r w:rsidR="0058042D" w:rsidRPr="00273610">
        <w:rPr>
          <w:rFonts w:ascii="Arial" w:hAnsi="Arial" w:cs="Arial"/>
          <w:szCs w:val="24"/>
        </w:rPr>
        <w:t xml:space="preserve"> </w:t>
      </w:r>
      <w:r w:rsidR="00860F87" w:rsidRPr="00273610">
        <w:rPr>
          <w:rFonts w:ascii="Arial" w:hAnsi="Arial" w:cs="Arial"/>
          <w:szCs w:val="24"/>
        </w:rPr>
        <w:t>entwickelt</w:t>
      </w:r>
      <w:r w:rsidR="0058042D" w:rsidRPr="00273610">
        <w:rPr>
          <w:rFonts w:ascii="Arial" w:hAnsi="Arial" w:cs="Arial"/>
          <w:szCs w:val="24"/>
        </w:rPr>
        <w:t>.</w:t>
      </w:r>
      <w:r w:rsidR="00860F87" w:rsidRPr="00273610">
        <w:rPr>
          <w:rFonts w:ascii="Arial" w:hAnsi="Arial" w:cs="Arial"/>
          <w:szCs w:val="24"/>
        </w:rPr>
        <w:t xml:space="preserve"> </w:t>
      </w:r>
      <w:r w:rsidRPr="00273610">
        <w:rPr>
          <w:rFonts w:ascii="Arial" w:hAnsi="Arial" w:cs="Arial"/>
          <w:szCs w:val="24"/>
        </w:rPr>
        <w:t xml:space="preserve">Dieses System konnte, basierend unter der Verwendung von Sensoren, </w:t>
      </w:r>
      <w:r w:rsidR="00352B4C" w:rsidRPr="00273610">
        <w:rPr>
          <w:rFonts w:ascii="Arial" w:hAnsi="Arial" w:cs="Arial"/>
          <w:szCs w:val="24"/>
        </w:rPr>
        <w:t>den jeweiligen Kontext der Person bzw. der Umgebung erkennen und Erinnerungsnachrichten speziell auf den jeweiligen Kontext angepasst ausgeben. So konnte das System zum Beispiel erkennen wann das Haus verlassen wurde, um daraufhin eine Erinnerungsnachricht an die Smartwatch der Person zu schicken</w:t>
      </w:r>
      <w:r w:rsidR="00CD0A97" w:rsidRPr="00273610">
        <w:rPr>
          <w:rFonts w:ascii="Arial" w:hAnsi="Arial" w:cs="Arial"/>
          <w:szCs w:val="24"/>
        </w:rPr>
        <w:t>,</w:t>
      </w:r>
      <w:r w:rsidR="00352B4C" w:rsidRPr="00273610">
        <w:rPr>
          <w:rFonts w:ascii="Arial" w:hAnsi="Arial" w:cs="Arial"/>
          <w:szCs w:val="24"/>
        </w:rPr>
        <w:t xml:space="preserve"> anstatt </w:t>
      </w:r>
      <w:r w:rsidR="001D622F" w:rsidRPr="00273610">
        <w:rPr>
          <w:rFonts w:ascii="Arial" w:hAnsi="Arial" w:cs="Arial"/>
          <w:szCs w:val="24"/>
        </w:rPr>
        <w:t>nur</w:t>
      </w:r>
      <w:r w:rsidR="00723ABF" w:rsidRPr="00273610">
        <w:rPr>
          <w:rFonts w:ascii="Arial" w:hAnsi="Arial" w:cs="Arial"/>
          <w:szCs w:val="24"/>
        </w:rPr>
        <w:t xml:space="preserve"> audio</w:t>
      </w:r>
      <w:r w:rsidR="006E2CA0" w:rsidRPr="00273610">
        <w:rPr>
          <w:rFonts w:ascii="Arial" w:hAnsi="Arial" w:cs="Arial"/>
          <w:szCs w:val="24"/>
        </w:rPr>
        <w:t>visuelle oder visuelle Signale in der Wohnung</w:t>
      </w:r>
      <w:r w:rsidR="001D622F" w:rsidRPr="00273610">
        <w:rPr>
          <w:rFonts w:ascii="Arial" w:hAnsi="Arial" w:cs="Arial"/>
          <w:szCs w:val="24"/>
        </w:rPr>
        <w:t xml:space="preserve"> auszulösen</w:t>
      </w:r>
      <w:r w:rsidR="0049211E" w:rsidRPr="00273610">
        <w:rPr>
          <w:rFonts w:ascii="Arial" w:hAnsi="Arial" w:cs="Arial"/>
          <w:szCs w:val="24"/>
        </w:rPr>
        <w:t xml:space="preserve">. Ebenfalls wurden keine </w:t>
      </w:r>
      <w:r w:rsidR="00E3205E" w:rsidRPr="00273610">
        <w:rPr>
          <w:rFonts w:ascii="Arial" w:hAnsi="Arial" w:cs="Arial"/>
          <w:szCs w:val="24"/>
        </w:rPr>
        <w:t>Erinnerungsnachrichten ausgegebe</w:t>
      </w:r>
      <w:r w:rsidR="0049211E" w:rsidRPr="00273610">
        <w:rPr>
          <w:rFonts w:ascii="Arial" w:hAnsi="Arial" w:cs="Arial"/>
          <w:szCs w:val="24"/>
        </w:rPr>
        <w:t>n, wenn die Person zum Medikamenteneinnahmezeitpunkt</w:t>
      </w:r>
      <w:r w:rsidR="00E3205E" w:rsidRPr="00273610">
        <w:rPr>
          <w:rFonts w:ascii="Arial" w:hAnsi="Arial" w:cs="Arial"/>
          <w:szCs w:val="24"/>
        </w:rPr>
        <w:t xml:space="preserve"> am Telefon</w:t>
      </w:r>
      <w:r w:rsidR="0049211E" w:rsidRPr="00273610">
        <w:rPr>
          <w:rFonts w:ascii="Arial" w:hAnsi="Arial" w:cs="Arial"/>
          <w:szCs w:val="24"/>
        </w:rPr>
        <w:t xml:space="preserve"> war</w:t>
      </w:r>
      <w:r w:rsidR="00E3205E" w:rsidRPr="00273610">
        <w:rPr>
          <w:rFonts w:ascii="Arial" w:hAnsi="Arial" w:cs="Arial"/>
          <w:szCs w:val="24"/>
        </w:rPr>
        <w:t xml:space="preserve"> bzw. im Bett lag</w:t>
      </w:r>
      <w:r w:rsidR="006E2CA0" w:rsidRPr="00273610">
        <w:rPr>
          <w:rFonts w:ascii="Arial" w:hAnsi="Arial" w:cs="Arial"/>
          <w:szCs w:val="24"/>
        </w:rPr>
        <w:t xml:space="preserve">. </w:t>
      </w:r>
    </w:p>
    <w:p w14:paraId="72548D2E" w14:textId="77777777" w:rsidR="00273610" w:rsidRDefault="00273610" w:rsidP="00234DE2">
      <w:pPr>
        <w:spacing w:line="360" w:lineRule="auto"/>
        <w:jc w:val="both"/>
        <w:rPr>
          <w:rFonts w:ascii="Arial" w:hAnsi="Arial" w:cs="Arial"/>
          <w:szCs w:val="24"/>
        </w:rPr>
      </w:pPr>
    </w:p>
    <w:p w14:paraId="1F963685" w14:textId="40009B59" w:rsidR="003C0426" w:rsidRPr="00273610" w:rsidRDefault="006E2CA0" w:rsidP="00234DE2">
      <w:pPr>
        <w:spacing w:line="360" w:lineRule="auto"/>
        <w:jc w:val="both"/>
        <w:rPr>
          <w:rFonts w:ascii="Arial" w:hAnsi="Arial" w:cs="Arial"/>
          <w:szCs w:val="24"/>
        </w:rPr>
      </w:pPr>
      <w:r w:rsidRPr="00273610">
        <w:rPr>
          <w:rFonts w:ascii="Arial" w:hAnsi="Arial" w:cs="Arial"/>
          <w:szCs w:val="24"/>
        </w:rPr>
        <w:t xml:space="preserve">Weiterhin wurde versucht herauszufinden, ob ein </w:t>
      </w:r>
      <w:r w:rsidR="00723ABF" w:rsidRPr="00273610">
        <w:rPr>
          <w:rFonts w:ascii="Arial" w:hAnsi="Arial" w:cs="Arial"/>
          <w:szCs w:val="24"/>
        </w:rPr>
        <w:t>kontextsensitives</w:t>
      </w:r>
      <w:r w:rsidRPr="00273610">
        <w:rPr>
          <w:rFonts w:ascii="Arial" w:hAnsi="Arial" w:cs="Arial"/>
          <w:szCs w:val="24"/>
        </w:rPr>
        <w:t xml:space="preserve"> Medikamentenerinnerungssystem effektiver ist als ein nicht kontextsensitives System. Diesbezüglich wurde die Adhärenz von Personen ohne Erinnerungsmechanismen, mit einfachen zeitbezogenen Erinnerungsmechanismen und mit kontextsensitiven Erinnerungsmechanismen gemessen. So stellte sich heraus, dass die Adhärenz bei den Personen, die das kontextsensitive System verwendeten</w:t>
      </w:r>
      <w:r w:rsidR="002F246F" w:rsidRPr="00273610">
        <w:rPr>
          <w:rFonts w:ascii="Arial" w:hAnsi="Arial" w:cs="Arial"/>
          <w:szCs w:val="24"/>
        </w:rPr>
        <w:t>,</w:t>
      </w:r>
      <w:r w:rsidRPr="00273610">
        <w:rPr>
          <w:rFonts w:ascii="Arial" w:hAnsi="Arial" w:cs="Arial"/>
          <w:szCs w:val="24"/>
        </w:rPr>
        <w:t xml:space="preserve"> </w:t>
      </w:r>
      <w:r w:rsidR="0089140B" w:rsidRPr="00273610">
        <w:rPr>
          <w:rFonts w:ascii="Arial" w:hAnsi="Arial" w:cs="Arial"/>
          <w:szCs w:val="24"/>
        </w:rPr>
        <w:t>mit 92,3 Prozent am höchsten war</w:t>
      </w:r>
      <w:r w:rsidRPr="00273610">
        <w:rPr>
          <w:rFonts w:ascii="Arial" w:hAnsi="Arial" w:cs="Arial"/>
          <w:szCs w:val="24"/>
        </w:rPr>
        <w:t xml:space="preserve"> im Vergleich zu den einfachen zeitbezogenen Erinnerungsmechanismen</w:t>
      </w:r>
      <w:r w:rsidR="0089140B" w:rsidRPr="00273610">
        <w:rPr>
          <w:rFonts w:ascii="Arial" w:hAnsi="Arial" w:cs="Arial"/>
          <w:szCs w:val="24"/>
        </w:rPr>
        <w:t>, die zu einer Adhärenz von 73,</w:t>
      </w:r>
      <w:r w:rsidRPr="00273610">
        <w:rPr>
          <w:rFonts w:ascii="Arial" w:hAnsi="Arial" w:cs="Arial"/>
          <w:szCs w:val="24"/>
        </w:rPr>
        <w:t>5</w:t>
      </w:r>
      <w:r w:rsidR="006E5548" w:rsidRPr="00273610">
        <w:rPr>
          <w:rFonts w:ascii="Arial" w:hAnsi="Arial" w:cs="Arial"/>
          <w:szCs w:val="24"/>
        </w:rPr>
        <w:t xml:space="preserve"> </w:t>
      </w:r>
      <w:r w:rsidR="002959E4" w:rsidRPr="00273610">
        <w:rPr>
          <w:rFonts w:ascii="Arial" w:hAnsi="Arial" w:cs="Arial"/>
          <w:szCs w:val="24"/>
        </w:rPr>
        <w:t>Prozent</w:t>
      </w:r>
      <w:r w:rsidR="0089140B" w:rsidRPr="00273610">
        <w:rPr>
          <w:rFonts w:ascii="Arial" w:hAnsi="Arial" w:cs="Arial"/>
          <w:szCs w:val="24"/>
        </w:rPr>
        <w:t xml:space="preserve"> führten. Die Geräte, die keine</w:t>
      </w:r>
      <w:r w:rsidRPr="00273610">
        <w:rPr>
          <w:rFonts w:ascii="Arial" w:hAnsi="Arial" w:cs="Arial"/>
          <w:szCs w:val="24"/>
        </w:rPr>
        <w:t xml:space="preserve"> Erinnerungsmechanismen </w:t>
      </w:r>
      <w:r w:rsidR="0089140B" w:rsidRPr="00273610">
        <w:rPr>
          <w:rFonts w:ascii="Arial" w:hAnsi="Arial" w:cs="Arial"/>
          <w:szCs w:val="24"/>
        </w:rPr>
        <w:t xml:space="preserve">anboten, kamen auf eine Adhärenz von </w:t>
      </w:r>
      <w:r w:rsidRPr="00273610">
        <w:rPr>
          <w:rFonts w:ascii="Arial" w:hAnsi="Arial" w:cs="Arial"/>
          <w:szCs w:val="24"/>
        </w:rPr>
        <w:t>68</w:t>
      </w:r>
      <w:r w:rsidR="006E5548" w:rsidRPr="00273610">
        <w:rPr>
          <w:rFonts w:ascii="Arial" w:hAnsi="Arial" w:cs="Arial"/>
          <w:szCs w:val="24"/>
        </w:rPr>
        <w:t xml:space="preserve"> </w:t>
      </w:r>
      <w:r w:rsidR="002959E4" w:rsidRPr="00273610">
        <w:rPr>
          <w:rFonts w:ascii="Arial" w:hAnsi="Arial" w:cs="Arial"/>
          <w:szCs w:val="24"/>
        </w:rPr>
        <w:t>Prozent</w:t>
      </w:r>
      <w:r w:rsidRPr="00273610">
        <w:rPr>
          <w:rFonts w:ascii="Arial" w:hAnsi="Arial" w:cs="Arial"/>
          <w:szCs w:val="24"/>
        </w:rPr>
        <w:t>.</w:t>
      </w:r>
      <w:r w:rsidR="000303C1" w:rsidRPr="00273610">
        <w:rPr>
          <w:rFonts w:ascii="Arial" w:hAnsi="Arial" w:cs="Arial"/>
          <w:szCs w:val="24"/>
        </w:rPr>
        <w:t xml:space="preserve"> (vgl. </w:t>
      </w:r>
      <w:r w:rsidR="00CD0A97" w:rsidRPr="00273610">
        <w:rPr>
          <w:rFonts w:ascii="Arial" w:hAnsi="Arial" w:cs="Arial"/>
          <w:szCs w:val="24"/>
        </w:rPr>
        <w:t>a. a. O.</w:t>
      </w:r>
      <w:r w:rsidR="000303C1" w:rsidRPr="00273610">
        <w:rPr>
          <w:rFonts w:ascii="Arial" w:hAnsi="Arial" w:cs="Arial"/>
          <w:szCs w:val="24"/>
        </w:rPr>
        <w:t>, S. 773)</w:t>
      </w:r>
      <w:r w:rsidRPr="00273610">
        <w:rPr>
          <w:rFonts w:ascii="Arial" w:hAnsi="Arial" w:cs="Arial"/>
          <w:szCs w:val="24"/>
        </w:rPr>
        <w:t xml:space="preserve"> Mit dieser Studie konnte </w:t>
      </w:r>
      <w:r w:rsidR="002C3EA8" w:rsidRPr="00273610">
        <w:rPr>
          <w:rFonts w:ascii="Arial" w:hAnsi="Arial" w:cs="Arial"/>
          <w:szCs w:val="24"/>
        </w:rPr>
        <w:t xml:space="preserve">Hayes et al. </w:t>
      </w:r>
      <w:r w:rsidRPr="00273610">
        <w:rPr>
          <w:rFonts w:ascii="Arial" w:hAnsi="Arial" w:cs="Arial"/>
          <w:szCs w:val="24"/>
        </w:rPr>
        <w:t xml:space="preserve">erstmals </w:t>
      </w:r>
      <w:r w:rsidR="002A3565" w:rsidRPr="00273610">
        <w:rPr>
          <w:rFonts w:ascii="Arial" w:hAnsi="Arial" w:cs="Arial"/>
          <w:szCs w:val="24"/>
        </w:rPr>
        <w:t>beweisen</w:t>
      </w:r>
      <w:r w:rsidRPr="00273610">
        <w:rPr>
          <w:rFonts w:ascii="Arial" w:hAnsi="Arial" w:cs="Arial"/>
          <w:szCs w:val="24"/>
        </w:rPr>
        <w:t xml:space="preserve">, dass </w:t>
      </w:r>
      <w:r w:rsidR="00723ABF" w:rsidRPr="00273610">
        <w:rPr>
          <w:rFonts w:ascii="Arial" w:hAnsi="Arial" w:cs="Arial"/>
          <w:szCs w:val="24"/>
        </w:rPr>
        <w:t>kontextsensitives</w:t>
      </w:r>
      <w:r w:rsidRPr="00273610">
        <w:rPr>
          <w:rFonts w:ascii="Arial" w:hAnsi="Arial" w:cs="Arial"/>
          <w:szCs w:val="24"/>
        </w:rPr>
        <w:t xml:space="preserve"> Erinnerungsmechanismen Effektiver sind, als reine zeitbezogene Mechanismen. </w:t>
      </w:r>
      <w:r w:rsidR="00736F9F" w:rsidRPr="00273610">
        <w:rPr>
          <w:rFonts w:ascii="Arial" w:hAnsi="Arial" w:cs="Arial"/>
          <w:szCs w:val="24"/>
        </w:rPr>
        <w:t>(</w:t>
      </w:r>
      <w:r w:rsidR="000E4469" w:rsidRPr="00273610">
        <w:rPr>
          <w:rFonts w:ascii="Arial" w:hAnsi="Arial" w:cs="Arial"/>
          <w:szCs w:val="24"/>
        </w:rPr>
        <w:t>v</w:t>
      </w:r>
      <w:r w:rsidR="00736F9F" w:rsidRPr="00273610">
        <w:rPr>
          <w:rFonts w:ascii="Arial" w:hAnsi="Arial" w:cs="Arial"/>
          <w:szCs w:val="24"/>
        </w:rPr>
        <w:t xml:space="preserve">gl. </w:t>
      </w:r>
      <w:r w:rsidR="00CD0A97" w:rsidRPr="00273610">
        <w:rPr>
          <w:rFonts w:ascii="Arial" w:hAnsi="Arial" w:cs="Arial"/>
          <w:szCs w:val="24"/>
        </w:rPr>
        <w:t>a. a. O</w:t>
      </w:r>
      <w:r w:rsidR="00736F9F" w:rsidRPr="00273610">
        <w:rPr>
          <w:rFonts w:ascii="Arial" w:hAnsi="Arial" w:cs="Arial"/>
          <w:szCs w:val="24"/>
        </w:rPr>
        <w:t>., S. 774)</w:t>
      </w:r>
    </w:p>
    <w:p w14:paraId="0D103EFC" w14:textId="33D217CB" w:rsidR="00352B4C" w:rsidRPr="003C0426" w:rsidRDefault="003C0426" w:rsidP="003C0426">
      <w:pPr>
        <w:spacing w:after="200" w:line="276" w:lineRule="auto"/>
        <w:rPr>
          <w:rFonts w:ascii="Arial" w:hAnsi="Arial" w:cs="Arial"/>
          <w:sz w:val="23"/>
          <w:szCs w:val="23"/>
        </w:rPr>
      </w:pPr>
      <w:r>
        <w:rPr>
          <w:rFonts w:ascii="Arial" w:hAnsi="Arial" w:cs="Arial"/>
          <w:sz w:val="23"/>
          <w:szCs w:val="23"/>
        </w:rPr>
        <w:br w:type="page"/>
      </w:r>
    </w:p>
    <w:p w14:paraId="2326FE9B" w14:textId="43A42135" w:rsidR="005E75CF" w:rsidRPr="009C5835" w:rsidRDefault="00CE27F5" w:rsidP="005E75CF">
      <w:pPr>
        <w:pStyle w:val="berschrift1"/>
        <w:numPr>
          <w:ilvl w:val="0"/>
          <w:numId w:val="2"/>
        </w:numPr>
        <w:spacing w:line="320" w:lineRule="exact"/>
        <w:rPr>
          <w:rFonts w:ascii="Arial" w:hAnsi="Arial" w:cs="Arial"/>
        </w:rPr>
      </w:pPr>
      <w:bookmarkStart w:id="49" w:name="_Toc462229565"/>
      <w:bookmarkStart w:id="50" w:name="_Toc462230385"/>
      <w:bookmarkStart w:id="51" w:name="_Toc462231014"/>
      <w:bookmarkStart w:id="52" w:name="_Toc477029905"/>
      <w:r w:rsidRPr="009C5835">
        <w:rPr>
          <w:rFonts w:ascii="Arial" w:hAnsi="Arial" w:cs="Arial"/>
        </w:rPr>
        <w:lastRenderedPageBreak/>
        <w:t>Grundlagen</w:t>
      </w:r>
      <w:bookmarkEnd w:id="49"/>
      <w:bookmarkEnd w:id="50"/>
      <w:bookmarkEnd w:id="51"/>
      <w:bookmarkEnd w:id="52"/>
    </w:p>
    <w:p w14:paraId="0A9AC0FA" w14:textId="6AF9F897" w:rsidR="000714B6" w:rsidRPr="009C5835" w:rsidRDefault="000714B6" w:rsidP="000714B6">
      <w:pPr>
        <w:pStyle w:val="berschrift2"/>
        <w:numPr>
          <w:ilvl w:val="1"/>
          <w:numId w:val="2"/>
        </w:numPr>
        <w:rPr>
          <w:rFonts w:ascii="Arial" w:hAnsi="Arial" w:cs="Arial"/>
        </w:rPr>
      </w:pPr>
      <w:bookmarkStart w:id="53" w:name="_Toc477029906"/>
      <w:r w:rsidRPr="009C5835">
        <w:rPr>
          <w:rFonts w:ascii="Arial" w:hAnsi="Arial" w:cs="Arial"/>
        </w:rPr>
        <w:t>Terminologische Einordnungen</w:t>
      </w:r>
      <w:bookmarkEnd w:id="53"/>
    </w:p>
    <w:p w14:paraId="12C29CE3" w14:textId="7E28BB1C" w:rsidR="001914E7" w:rsidRPr="009C5835" w:rsidRDefault="00EF08CE" w:rsidP="001914E7">
      <w:pPr>
        <w:pStyle w:val="berschrift2"/>
        <w:numPr>
          <w:ilvl w:val="2"/>
          <w:numId w:val="2"/>
        </w:numPr>
        <w:spacing w:line="320" w:lineRule="exact"/>
        <w:rPr>
          <w:rFonts w:ascii="Arial" w:hAnsi="Arial" w:cs="Arial"/>
        </w:rPr>
      </w:pPr>
      <w:bookmarkStart w:id="54" w:name="_Ref477016257"/>
      <w:bookmarkStart w:id="55" w:name="_Toc477029907"/>
      <w:r w:rsidRPr="009C5835">
        <w:rPr>
          <w:rFonts w:ascii="Arial" w:hAnsi="Arial" w:cs="Arial"/>
        </w:rPr>
        <w:t>Adhärenz und Compliance</w:t>
      </w:r>
      <w:bookmarkEnd w:id="54"/>
      <w:bookmarkEnd w:id="55"/>
    </w:p>
    <w:p w14:paraId="7A97AD95" w14:textId="4FE799BD" w:rsidR="00113EA8" w:rsidRPr="009C5835" w:rsidRDefault="00113EA8" w:rsidP="00FE151A">
      <w:pPr>
        <w:rPr>
          <w:rFonts w:ascii="Arial" w:hAnsi="Arial" w:cs="Arial"/>
        </w:rPr>
      </w:pPr>
    </w:p>
    <w:p w14:paraId="72E55481" w14:textId="54B55D26" w:rsidR="001E6889" w:rsidRPr="00273610" w:rsidRDefault="001E6889" w:rsidP="00113EA8">
      <w:pPr>
        <w:spacing w:line="360" w:lineRule="auto"/>
        <w:jc w:val="both"/>
        <w:rPr>
          <w:rFonts w:ascii="Arial" w:hAnsi="Arial" w:cs="Arial"/>
          <w:szCs w:val="24"/>
        </w:rPr>
      </w:pPr>
      <w:r w:rsidRPr="00273610">
        <w:rPr>
          <w:rFonts w:ascii="Arial" w:hAnsi="Arial" w:cs="Arial"/>
          <w:szCs w:val="24"/>
        </w:rPr>
        <w:t xml:space="preserve">Die </w:t>
      </w:r>
      <w:r w:rsidR="00401080" w:rsidRPr="00273610">
        <w:rPr>
          <w:rFonts w:ascii="Arial" w:hAnsi="Arial" w:cs="Arial"/>
          <w:szCs w:val="24"/>
        </w:rPr>
        <w:t>Begriffe</w:t>
      </w:r>
      <w:r w:rsidRPr="00273610">
        <w:rPr>
          <w:rFonts w:ascii="Arial" w:hAnsi="Arial" w:cs="Arial"/>
          <w:szCs w:val="24"/>
        </w:rPr>
        <w:t xml:space="preserve"> </w:t>
      </w:r>
      <w:r w:rsidRPr="00273610">
        <w:rPr>
          <w:rFonts w:ascii="Arial" w:hAnsi="Arial" w:cs="Arial"/>
          <w:i/>
          <w:szCs w:val="24"/>
        </w:rPr>
        <w:t>Compliance</w:t>
      </w:r>
      <w:r w:rsidRPr="00273610">
        <w:rPr>
          <w:rFonts w:ascii="Arial" w:hAnsi="Arial" w:cs="Arial"/>
          <w:szCs w:val="24"/>
        </w:rPr>
        <w:t xml:space="preserve"> und </w:t>
      </w:r>
      <w:r w:rsidRPr="00273610">
        <w:rPr>
          <w:rFonts w:ascii="Arial" w:hAnsi="Arial" w:cs="Arial"/>
          <w:i/>
          <w:szCs w:val="24"/>
        </w:rPr>
        <w:t>Adhärenz</w:t>
      </w:r>
      <w:r w:rsidRPr="00273610">
        <w:rPr>
          <w:rFonts w:ascii="Arial" w:hAnsi="Arial" w:cs="Arial"/>
          <w:szCs w:val="24"/>
        </w:rPr>
        <w:t xml:space="preserve"> werden von vielen Autoren oft als synonym angesehen ohne einer „trennscharfen Abgrenzung“. </w:t>
      </w:r>
      <w:r w:rsidR="00AB69EC" w:rsidRPr="00273610">
        <w:rPr>
          <w:rFonts w:ascii="Arial" w:hAnsi="Arial" w:cs="Arial"/>
          <w:szCs w:val="24"/>
        </w:rPr>
        <w:fldChar w:fldCharType="begin"/>
      </w:r>
      <w:r w:rsidR="00A226AE" w:rsidRPr="00273610">
        <w:rPr>
          <w:rFonts w:ascii="Arial" w:hAnsi="Arial" w:cs="Arial"/>
          <w:szCs w:val="24"/>
        </w:rPr>
        <w:instrText>ADDIN CITAVI.PLACEHOLDER 26ee5fba-d947-4e93-8c50-9906da066577 PFBsYWNlaG9sZGVyPg0KICA8QWRkSW5WZXJzaW9uPjUuMy4xLjA8L0FkZEluVmVyc2lvbj4NCiAgPElkPjI2ZWU1ZmJhLWQ5NDctNGU5My04YzUwLTk5MDZkYTA2NjU3NzwvSWQ+DQogIDxFbnRyaWVzPg0KICAgIDxFbnRyeT4NCiAgICAgIDxJZD5kYjkzMTkwNi04OGQwLTRhNWUtYmYzMi01MmEyMmM5MTc2NmM8L0lkPg0KICAgICAgPFJlZmVyZW5jZUlkPmM1YTg0ZTlkLTNiOGItNGJhOS1hOGQ0LTlhNmM2NTNhMjZjYzwvUmVmZXJlbmNlSWQ+DQogICAgICA8UmFuZ2U+DQogICAgICAgIDxTdGFydD4wPC9TdGFydD4NCiAgICAgICAgPExlbmd0aD4zMz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RGFjaHZlcmJhbmQgQWRoZXJlbmNlIGUuVi4gMj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RhY2h2ZXJiYW5kIEFkaGVyZW5jZSBlLlYuIDIwMTEpPC9UZXh0Pg0KICAgIDwvVGV4dFVuaXQ+DQogIDwvVGV4dFVuaXRzPg0KPC9QbGFjZWhvbGRlcj4=</w:instrText>
      </w:r>
      <w:r w:rsidR="00AB69EC" w:rsidRPr="00273610">
        <w:rPr>
          <w:rFonts w:ascii="Arial" w:hAnsi="Arial" w:cs="Arial"/>
          <w:szCs w:val="24"/>
        </w:rPr>
        <w:fldChar w:fldCharType="separate"/>
      </w:r>
      <w:bookmarkStart w:id="56" w:name="_CTVP00126ee5fbad9474e938c509906da066577"/>
      <w:r w:rsidR="00A226AE" w:rsidRPr="00273610">
        <w:rPr>
          <w:rFonts w:ascii="Arial" w:hAnsi="Arial" w:cs="Arial"/>
          <w:szCs w:val="24"/>
        </w:rPr>
        <w:t>(Dachverband Adherence e.V. 2011)</w:t>
      </w:r>
      <w:bookmarkEnd w:id="56"/>
      <w:r w:rsidR="00AB69EC" w:rsidRPr="00273610">
        <w:rPr>
          <w:rFonts w:ascii="Arial" w:hAnsi="Arial" w:cs="Arial"/>
          <w:szCs w:val="24"/>
        </w:rPr>
        <w:fldChar w:fldCharType="end"/>
      </w:r>
      <w:r w:rsidR="00AB69EC" w:rsidRPr="00273610">
        <w:rPr>
          <w:rFonts w:ascii="Arial" w:hAnsi="Arial" w:cs="Arial"/>
          <w:szCs w:val="24"/>
        </w:rPr>
        <w:t xml:space="preserve"> </w:t>
      </w:r>
      <w:r w:rsidRPr="00273610">
        <w:rPr>
          <w:rFonts w:ascii="Arial" w:hAnsi="Arial" w:cs="Arial"/>
          <w:szCs w:val="24"/>
        </w:rPr>
        <w:t>Au</w:t>
      </w:r>
      <w:r w:rsidR="002836C3" w:rsidRPr="00273610">
        <w:rPr>
          <w:rFonts w:ascii="Arial" w:hAnsi="Arial" w:cs="Arial"/>
          <w:szCs w:val="24"/>
        </w:rPr>
        <w:t>f</w:t>
      </w:r>
      <w:r w:rsidRPr="00273610">
        <w:rPr>
          <w:rFonts w:ascii="Arial" w:hAnsi="Arial" w:cs="Arial"/>
          <w:szCs w:val="24"/>
        </w:rPr>
        <w:t xml:space="preserve">grund dessen soll eine </w:t>
      </w:r>
      <w:r w:rsidR="005037D0" w:rsidRPr="00273610">
        <w:rPr>
          <w:rFonts w:ascii="Arial" w:hAnsi="Arial" w:cs="Arial"/>
          <w:szCs w:val="24"/>
        </w:rPr>
        <w:t xml:space="preserve">klare </w:t>
      </w:r>
      <w:r w:rsidRPr="00273610">
        <w:rPr>
          <w:rFonts w:ascii="Arial" w:hAnsi="Arial" w:cs="Arial"/>
          <w:szCs w:val="24"/>
        </w:rPr>
        <w:t xml:space="preserve">Abgrenzung der Begriffe stattfinden, damit ein besseres Verständnis für </w:t>
      </w:r>
      <w:r w:rsidR="00DA15F0" w:rsidRPr="00273610">
        <w:rPr>
          <w:rFonts w:ascii="Arial" w:hAnsi="Arial" w:cs="Arial"/>
          <w:szCs w:val="24"/>
        </w:rPr>
        <w:t>deren Bedeutungen und</w:t>
      </w:r>
      <w:r w:rsidRPr="00273610">
        <w:rPr>
          <w:rFonts w:ascii="Arial" w:hAnsi="Arial" w:cs="Arial"/>
          <w:szCs w:val="24"/>
        </w:rPr>
        <w:t xml:space="preserve"> Unterschiede geschaffen werden kann. </w:t>
      </w:r>
    </w:p>
    <w:p w14:paraId="7C37D6AE" w14:textId="137BD700" w:rsidR="001E6889" w:rsidRPr="00273610" w:rsidRDefault="001E6889" w:rsidP="00113EA8">
      <w:pPr>
        <w:spacing w:line="360" w:lineRule="auto"/>
        <w:jc w:val="both"/>
        <w:rPr>
          <w:rFonts w:ascii="Arial" w:hAnsi="Arial" w:cs="Arial"/>
          <w:szCs w:val="24"/>
        </w:rPr>
      </w:pPr>
    </w:p>
    <w:p w14:paraId="10F3D5F9" w14:textId="31307F17" w:rsidR="001E6889" w:rsidRPr="00273610" w:rsidRDefault="001E6889" w:rsidP="00113EA8">
      <w:pPr>
        <w:spacing w:line="360" w:lineRule="auto"/>
        <w:jc w:val="both"/>
        <w:rPr>
          <w:rFonts w:ascii="Arial" w:hAnsi="Arial" w:cs="Arial"/>
          <w:szCs w:val="24"/>
        </w:rPr>
      </w:pPr>
      <w:r w:rsidRPr="00273610">
        <w:rPr>
          <w:rFonts w:ascii="Arial" w:hAnsi="Arial" w:cs="Arial"/>
          <w:szCs w:val="24"/>
        </w:rPr>
        <w:t xml:space="preserve">Der </w:t>
      </w:r>
      <w:r w:rsidR="00CC1F1F" w:rsidRPr="00273610">
        <w:rPr>
          <w:rFonts w:ascii="Arial" w:hAnsi="Arial" w:cs="Arial"/>
          <w:szCs w:val="24"/>
        </w:rPr>
        <w:t>Terminus</w:t>
      </w:r>
      <w:r w:rsidR="005037D0" w:rsidRPr="00273610">
        <w:rPr>
          <w:rFonts w:ascii="Arial" w:hAnsi="Arial" w:cs="Arial"/>
          <w:szCs w:val="24"/>
        </w:rPr>
        <w:t xml:space="preserve"> </w:t>
      </w:r>
      <w:r w:rsidR="005037D0" w:rsidRPr="00273610">
        <w:rPr>
          <w:rFonts w:ascii="Arial" w:hAnsi="Arial" w:cs="Arial"/>
          <w:i/>
          <w:szCs w:val="24"/>
        </w:rPr>
        <w:t>Compliance</w:t>
      </w:r>
      <w:r w:rsidR="005037D0" w:rsidRPr="00273610">
        <w:rPr>
          <w:rFonts w:ascii="Arial" w:hAnsi="Arial" w:cs="Arial"/>
          <w:szCs w:val="24"/>
        </w:rPr>
        <w:t xml:space="preserve"> kann als ein ‚paternalistisches Modell‘ angesehen werden.</w:t>
      </w:r>
      <w:r w:rsidR="00AB69EC" w:rsidRPr="00273610">
        <w:rPr>
          <w:rFonts w:ascii="Arial" w:hAnsi="Arial" w:cs="Arial"/>
          <w:szCs w:val="24"/>
        </w:rPr>
        <w:t xml:space="preserve"> </w:t>
      </w:r>
      <w:r w:rsidR="00AB69EC" w:rsidRPr="00273610">
        <w:rPr>
          <w:rFonts w:ascii="Arial" w:hAnsi="Arial" w:cs="Arial"/>
          <w:szCs w:val="24"/>
        </w:rPr>
        <w:fldChar w:fldCharType="begin"/>
      </w:r>
      <w:r w:rsidR="00AB69EC" w:rsidRPr="00273610">
        <w:rPr>
          <w:rFonts w:ascii="Arial" w:hAnsi="Arial" w:cs="Arial"/>
          <w:szCs w:val="24"/>
        </w:rPr>
        <w:instrText>ADDIN CITAVI.PLACEHOLDER 404b3d50-3b93-4af4-b1c8-e9b8ef71bb8d PFBsYWNlaG9sZGVyPg0KICA8QWRkSW5WZXJzaW9uPjUuMy4xLjA8L0FkZEluVmVyc2lvbj4NCiAgPElkPjQwNGIzZDUwLTNiOTMtNGFmNC1iMWM4LWU5YjhlZjcxYmI4ZDwvSWQ+DQogIDxFbnRyaWVzPg0KICAgIDxFbnRyeT4NCiAgICAgIDxJZD5kNDVlYjMyNC0yNTE2LTRlOWYtYjcxYi04OTExOTNhZjU4Yzk8L0lkPg0KICAgICAgPFByZWZpeD52Z2wuIDwvUHJlZml4Pg0KICAgICAgPFJlZmVyZW5jZUlkPmM1YTg0ZTlkLTNiOGItNGJhOS1hOGQ0LTlhNmM2NTNhMjZjYzwvUmVmZXJlbmNlSWQ+DQogICAgICA8UmFuZ2U+DQogICAgICAgIDxTdGFydD4wPC9TdGFydD4NCiAgICAgICAgPExlbmd0aD4zOD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dmdsLiBEYWNodmVyYmFuZCBBZGhlcmVuY2UgZS5WLiAyMDE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EYWNodmVyYmFuZCBBZGhlcmVuY2UgZS5WLiAyMDExKTwvVGV4dD4NCiAgICA8L1RleHRVbml0Pg0KICA8L1RleHRVbml0cz4NCjwvUGxhY2Vob2xkZXI+</w:instrText>
      </w:r>
      <w:r w:rsidR="00AB69EC" w:rsidRPr="00273610">
        <w:rPr>
          <w:rFonts w:ascii="Arial" w:hAnsi="Arial" w:cs="Arial"/>
          <w:szCs w:val="24"/>
        </w:rPr>
        <w:fldChar w:fldCharType="separate"/>
      </w:r>
      <w:bookmarkStart w:id="57" w:name="_CTVP001404b3d503b934af4b1c8e9b8ef71bb8d"/>
      <w:r w:rsidR="00AB69EC" w:rsidRPr="00273610">
        <w:rPr>
          <w:rFonts w:ascii="Arial" w:hAnsi="Arial" w:cs="Arial"/>
          <w:szCs w:val="24"/>
        </w:rPr>
        <w:t>(vgl. Dachverband Adherence e.V. 2011)</w:t>
      </w:r>
      <w:bookmarkEnd w:id="57"/>
      <w:r w:rsidR="00AB69EC" w:rsidRPr="00273610">
        <w:rPr>
          <w:rFonts w:ascii="Arial" w:hAnsi="Arial" w:cs="Arial"/>
          <w:szCs w:val="24"/>
        </w:rPr>
        <w:fldChar w:fldCharType="end"/>
      </w:r>
      <w:r w:rsidR="005037D0" w:rsidRPr="00273610">
        <w:rPr>
          <w:rFonts w:ascii="Arial" w:hAnsi="Arial" w:cs="Arial"/>
          <w:szCs w:val="24"/>
        </w:rPr>
        <w:t xml:space="preserve"> Das bedeutet, dass hier </w:t>
      </w:r>
      <w:r w:rsidR="00A226AE" w:rsidRPr="00273610">
        <w:rPr>
          <w:rFonts w:ascii="Arial" w:hAnsi="Arial" w:cs="Arial"/>
          <w:szCs w:val="24"/>
        </w:rPr>
        <w:t xml:space="preserve">nur </w:t>
      </w:r>
      <w:r w:rsidR="005037D0" w:rsidRPr="00273610">
        <w:rPr>
          <w:rFonts w:ascii="Arial" w:hAnsi="Arial" w:cs="Arial"/>
          <w:szCs w:val="24"/>
        </w:rPr>
        <w:t xml:space="preserve">der Bezug auf das Verhalten des Patienten gelegt wird und somit die Mitarbeit und Bereitschaft </w:t>
      </w:r>
      <w:r w:rsidR="003A0743" w:rsidRPr="00273610">
        <w:rPr>
          <w:rFonts w:ascii="Arial" w:hAnsi="Arial" w:cs="Arial"/>
          <w:szCs w:val="24"/>
        </w:rPr>
        <w:t xml:space="preserve">des Patienten bei der Befolgung von ärztlichen Verordnungen </w:t>
      </w:r>
      <w:r w:rsidR="005037D0" w:rsidRPr="00273610">
        <w:rPr>
          <w:rFonts w:ascii="Arial" w:hAnsi="Arial" w:cs="Arial"/>
          <w:szCs w:val="24"/>
        </w:rPr>
        <w:t>im Vordergrund steht.</w:t>
      </w:r>
      <w:r w:rsidR="00910FE0" w:rsidRPr="00273610">
        <w:rPr>
          <w:rFonts w:ascii="Arial" w:hAnsi="Arial" w:cs="Arial"/>
          <w:szCs w:val="24"/>
        </w:rPr>
        <w:t xml:space="preserve"> </w:t>
      </w:r>
      <w:r w:rsidR="00AB69EC" w:rsidRPr="00273610">
        <w:rPr>
          <w:rFonts w:ascii="Arial" w:hAnsi="Arial" w:cs="Arial"/>
          <w:szCs w:val="24"/>
        </w:rPr>
        <w:fldChar w:fldCharType="begin"/>
      </w:r>
      <w:r w:rsidR="00084782" w:rsidRPr="00273610">
        <w:rPr>
          <w:rFonts w:ascii="Arial" w:hAnsi="Arial" w:cs="Arial"/>
          <w:szCs w:val="24"/>
        </w:rPr>
        <w:instrText>ADDIN CITAVI.PLACEHOLDER 740aa249-4fde-4bdd-819e-0d11c38789fb PFBsYWNlaG9sZGVyPg0KICA8QWRkSW5WZXJzaW9uPjUuMy4xLjA8L0FkZEluVmVyc2lvbj4NCiAgPElkPjc0MGFhMjQ5LTRmZGUtNGJkZC04MTllLTBkMTFjMzg3ODlmYjwvSWQ+DQogIDxFbnRyaWVzPg0KICAgIDxFbnRyeT4NCiAgICAgIDxJZD4yZGJkNjMzYi00N2EzLTRhYzEtYmVmMy04ODMzYTcwZjAwNjE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AB69EC" w:rsidRPr="00273610">
        <w:rPr>
          <w:rFonts w:ascii="Arial" w:hAnsi="Arial" w:cs="Arial"/>
          <w:szCs w:val="24"/>
        </w:rPr>
        <w:fldChar w:fldCharType="separate"/>
      </w:r>
      <w:bookmarkStart w:id="58" w:name="_CTVP001740aa2494fde4bdd819e0d11c38789fb"/>
      <w:r w:rsidR="00084782" w:rsidRPr="00273610">
        <w:rPr>
          <w:rFonts w:ascii="Arial" w:hAnsi="Arial" w:cs="Arial"/>
          <w:szCs w:val="24"/>
        </w:rPr>
        <w:t>(vgl. Rödel 2012)</w:t>
      </w:r>
      <w:bookmarkEnd w:id="58"/>
      <w:r w:rsidR="00AB69EC" w:rsidRPr="00273610">
        <w:rPr>
          <w:rFonts w:ascii="Arial" w:hAnsi="Arial" w:cs="Arial"/>
          <w:szCs w:val="24"/>
        </w:rPr>
        <w:fldChar w:fldCharType="end"/>
      </w:r>
      <w:r w:rsidR="00B114EB" w:rsidRPr="00273610">
        <w:rPr>
          <w:rFonts w:ascii="Arial" w:hAnsi="Arial" w:cs="Arial"/>
          <w:szCs w:val="24"/>
        </w:rPr>
        <w:t xml:space="preserve"> </w:t>
      </w:r>
    </w:p>
    <w:p w14:paraId="2D6DEC32" w14:textId="691B1742" w:rsidR="003A0743" w:rsidRPr="00273610" w:rsidRDefault="003A0743" w:rsidP="00113EA8">
      <w:pPr>
        <w:spacing w:line="360" w:lineRule="auto"/>
        <w:jc w:val="both"/>
        <w:rPr>
          <w:rFonts w:ascii="Arial" w:hAnsi="Arial" w:cs="Arial"/>
          <w:szCs w:val="24"/>
        </w:rPr>
      </w:pPr>
    </w:p>
    <w:p w14:paraId="4D3D6DAC" w14:textId="556FC2BC" w:rsidR="00113EA8" w:rsidRPr="00273610" w:rsidRDefault="003A0743" w:rsidP="004D19A7">
      <w:pPr>
        <w:spacing w:line="360" w:lineRule="auto"/>
        <w:jc w:val="both"/>
        <w:rPr>
          <w:rFonts w:ascii="Arial" w:hAnsi="Arial" w:cs="Arial"/>
          <w:szCs w:val="24"/>
        </w:rPr>
      </w:pPr>
      <w:r w:rsidRPr="00273610">
        <w:rPr>
          <w:rFonts w:ascii="Arial" w:hAnsi="Arial" w:cs="Arial"/>
          <w:i/>
          <w:szCs w:val="24"/>
        </w:rPr>
        <w:t>Adhärenz</w:t>
      </w:r>
      <w:r w:rsidR="0043020D" w:rsidRPr="00273610">
        <w:rPr>
          <w:rFonts w:ascii="Arial" w:hAnsi="Arial" w:cs="Arial"/>
          <w:szCs w:val="24"/>
        </w:rPr>
        <w:t xml:space="preserve"> wiede</w:t>
      </w:r>
      <w:r w:rsidRPr="00273610">
        <w:rPr>
          <w:rFonts w:ascii="Arial" w:hAnsi="Arial" w:cs="Arial"/>
          <w:szCs w:val="24"/>
        </w:rPr>
        <w:t xml:space="preserve">rum bezeichnet die „Einhaltung der </w:t>
      </w:r>
      <w:r w:rsidRPr="00273610">
        <w:rPr>
          <w:rFonts w:ascii="Arial" w:hAnsi="Arial" w:cs="Arial"/>
          <w:b/>
          <w:bCs/>
          <w:szCs w:val="24"/>
        </w:rPr>
        <w:t>gemeinsam</w:t>
      </w:r>
      <w:r w:rsidRPr="00273610">
        <w:rPr>
          <w:rFonts w:ascii="Arial" w:hAnsi="Arial" w:cs="Arial"/>
          <w:szCs w:val="24"/>
        </w:rPr>
        <w:t xml:space="preserve"> vom Patienten und dem medizinischen Fachpersonal (Ärzte, Pflegekräfte) gesetzten Therapieziele“</w:t>
      </w:r>
      <w:r w:rsidR="00CF7599" w:rsidRPr="00273610">
        <w:rPr>
          <w:rFonts w:ascii="Arial" w:hAnsi="Arial" w:cs="Arial"/>
          <w:szCs w:val="24"/>
        </w:rPr>
        <w:t>.</w:t>
      </w:r>
      <w:r w:rsidR="00D278D8" w:rsidRPr="00273610">
        <w:rPr>
          <w:rFonts w:ascii="Arial" w:hAnsi="Arial" w:cs="Arial"/>
          <w:szCs w:val="24"/>
        </w:rPr>
        <w:t xml:space="preserve"> </w:t>
      </w:r>
      <w:r w:rsidR="00B7122A" w:rsidRPr="00273610">
        <w:rPr>
          <w:rFonts w:ascii="Arial" w:hAnsi="Arial" w:cs="Arial"/>
          <w:szCs w:val="24"/>
        </w:rPr>
        <w:fldChar w:fldCharType="begin"/>
      </w:r>
      <w:r w:rsidR="00084782" w:rsidRPr="00273610">
        <w:rPr>
          <w:rFonts w:ascii="Arial" w:hAnsi="Arial" w:cs="Arial"/>
          <w:szCs w:val="24"/>
        </w:rPr>
        <w:instrText>ADDIN CITAVI.PLACEHOLDER 10e78bd4-8167-44d5-abdc-150762a97327 PFBsYWNlaG9sZGVyPg0KICA8QWRkSW5WZXJzaW9uPjUuMy4xLjA8L0FkZEluVmVyc2lvbj4NCiAgPElkPjEwZTc4YmQ0LTgxNjctNDRkNS1hYmRjLTE1MDc2MmE5NzMyNzwvSWQ+DQogIDxFbnRyaWVzPg0KICAgIDxFbnRyeT4NCiAgICAgIDxJZD5iMzM2NzEwYi02MDM3LTQ3ZWQtYTJkMi1hMTVmNGMxYzBhMGM8L0lkPg0KICAgICAgPFJlZmVyZW5jZUlkPjYxMTA5Yjg3LTA0MzAtNGM5YS1iNzcyLTA2MGRkZWQxMmE3ODwvUmVmZXJlbmNlSWQ+DQogICAgICA8UmFuZ2U+DQogICAgICAgIDxTdGFydD4wPC9TdGFydD4NCiAgICAgICAgPExlbmd0aD4xMj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Sw7ZkZWw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LDtmRlbCAyMDEyKTwvVGV4dD4NCiAgICA8L1RleHRVbml0Pg0KICA8L1RleHRVbml0cz4NCjwvUGxhY2Vob2xkZXI+</w:instrText>
      </w:r>
      <w:r w:rsidR="00B7122A" w:rsidRPr="00273610">
        <w:rPr>
          <w:rFonts w:ascii="Arial" w:hAnsi="Arial" w:cs="Arial"/>
          <w:szCs w:val="24"/>
        </w:rPr>
        <w:fldChar w:fldCharType="separate"/>
      </w:r>
      <w:bookmarkStart w:id="59" w:name="_CTVP00110e78bd4816744d5abdc150762a97327"/>
      <w:r w:rsidR="00084782" w:rsidRPr="00273610">
        <w:rPr>
          <w:rFonts w:ascii="Arial" w:hAnsi="Arial" w:cs="Arial"/>
          <w:szCs w:val="24"/>
        </w:rPr>
        <w:t>(Rödel 2012)</w:t>
      </w:r>
      <w:bookmarkEnd w:id="59"/>
      <w:r w:rsidR="00B7122A" w:rsidRPr="00273610">
        <w:rPr>
          <w:rFonts w:ascii="Arial" w:hAnsi="Arial" w:cs="Arial"/>
          <w:szCs w:val="24"/>
        </w:rPr>
        <w:fldChar w:fldCharType="end"/>
      </w:r>
      <w:r w:rsidR="00CF7599" w:rsidRPr="00273610">
        <w:rPr>
          <w:rFonts w:ascii="Arial" w:hAnsi="Arial" w:cs="Arial"/>
          <w:szCs w:val="24"/>
        </w:rPr>
        <w:t xml:space="preserve"> So liegt der Therapieerfolg nicht nur bei den Patienten, </w:t>
      </w:r>
      <w:r w:rsidR="00D278D8" w:rsidRPr="00273610">
        <w:rPr>
          <w:rFonts w:ascii="Arial" w:hAnsi="Arial" w:cs="Arial"/>
          <w:szCs w:val="24"/>
        </w:rPr>
        <w:t>sondern</w:t>
      </w:r>
      <w:r w:rsidR="00CF7599" w:rsidRPr="00273610">
        <w:rPr>
          <w:rFonts w:ascii="Arial" w:hAnsi="Arial" w:cs="Arial"/>
          <w:szCs w:val="24"/>
        </w:rPr>
        <w:t xml:space="preserve"> auch in einer gemeinsamen Verantwortung mit dem medizinischem Fachpersonal.</w:t>
      </w:r>
      <w:r w:rsidR="004042EA" w:rsidRPr="00273610">
        <w:rPr>
          <w:rFonts w:ascii="Arial" w:hAnsi="Arial" w:cs="Arial"/>
          <w:szCs w:val="24"/>
        </w:rPr>
        <w:t xml:space="preserve"> </w:t>
      </w:r>
      <w:r w:rsidR="004042EA" w:rsidRPr="00273610">
        <w:rPr>
          <w:rFonts w:ascii="Arial" w:hAnsi="Arial" w:cs="Arial"/>
          <w:szCs w:val="24"/>
        </w:rPr>
        <w:fldChar w:fldCharType="begin"/>
      </w:r>
      <w:r w:rsidR="0043020D" w:rsidRPr="00273610">
        <w:rPr>
          <w:rFonts w:ascii="Arial" w:hAnsi="Arial" w:cs="Arial"/>
          <w:szCs w:val="24"/>
        </w:rPr>
        <w:instrText>ADDIN CITAVI.PLACEHOLDER aadcbedb-18cd-47f8-ba71-0f9dbcdc4a87 PFBsYWNlaG9sZGVyPg0KICA8QWRkSW5WZXJzaW9uPjUuMy4xLjA8L0FkZEluVmVyc2lvbj4NCiAgPElkPmFhZGNiZWRiLTE4Y2QtNDdmOC1iYTcxLTBmOWRiY2RjNGE4NzwvSWQ+DQogIDxFbnRyaWVzPg0KICAgIDxFbnRyeT4NCiAgICAgIDxJZD44MGRlNjg3ZC00M2JkLTQxZTYtODFmNy0wMjc1MmRkNGZjND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4042EA" w:rsidRPr="00273610">
        <w:rPr>
          <w:rFonts w:ascii="Arial" w:hAnsi="Arial" w:cs="Arial"/>
          <w:szCs w:val="24"/>
        </w:rPr>
        <w:fldChar w:fldCharType="separate"/>
      </w:r>
      <w:bookmarkStart w:id="60" w:name="_CTVP001aadcbedb18cd47f8ba710f9dbcdc4a87"/>
      <w:r w:rsidR="0043020D" w:rsidRPr="00273610">
        <w:rPr>
          <w:rFonts w:ascii="Arial" w:hAnsi="Arial" w:cs="Arial"/>
          <w:szCs w:val="24"/>
        </w:rPr>
        <w:t>(</w:t>
      </w:r>
      <w:bookmarkEnd w:id="60"/>
      <w:r w:rsidR="006E5548" w:rsidRPr="00273610">
        <w:rPr>
          <w:rFonts w:ascii="Arial" w:hAnsi="Arial" w:cs="Arial"/>
          <w:szCs w:val="24"/>
        </w:rPr>
        <w:t>ebd.)</w:t>
      </w:r>
      <w:r w:rsidR="004042EA" w:rsidRPr="00273610">
        <w:rPr>
          <w:rFonts w:ascii="Arial" w:hAnsi="Arial" w:cs="Arial"/>
          <w:szCs w:val="24"/>
        </w:rPr>
        <w:fldChar w:fldCharType="end"/>
      </w:r>
      <w:r w:rsidR="00CF7599" w:rsidRPr="00273610">
        <w:rPr>
          <w:rFonts w:ascii="Arial" w:hAnsi="Arial" w:cs="Arial"/>
          <w:szCs w:val="24"/>
        </w:rPr>
        <w:t xml:space="preserve"> </w:t>
      </w:r>
      <w:r w:rsidR="008137A6" w:rsidRPr="00273610">
        <w:rPr>
          <w:rFonts w:ascii="Arial" w:hAnsi="Arial" w:cs="Arial"/>
          <w:szCs w:val="24"/>
        </w:rPr>
        <w:t xml:space="preserve">Mit der Zeit ist man zu dem </w:t>
      </w:r>
      <w:r w:rsidR="002836C3" w:rsidRPr="00273610">
        <w:rPr>
          <w:rFonts w:ascii="Arial" w:hAnsi="Arial" w:cs="Arial"/>
          <w:szCs w:val="24"/>
        </w:rPr>
        <w:t>Entschluss</w:t>
      </w:r>
      <w:r w:rsidR="00D278D8" w:rsidRPr="00273610">
        <w:rPr>
          <w:rFonts w:ascii="Arial" w:hAnsi="Arial" w:cs="Arial"/>
          <w:szCs w:val="24"/>
        </w:rPr>
        <w:t xml:space="preserve"> gekommen, dass </w:t>
      </w:r>
      <w:r w:rsidR="00723ABF" w:rsidRPr="00273610">
        <w:rPr>
          <w:rFonts w:ascii="Arial" w:hAnsi="Arial" w:cs="Arial"/>
          <w:szCs w:val="24"/>
        </w:rPr>
        <w:t xml:space="preserve">Therapietreue </w:t>
      </w:r>
      <w:r w:rsidR="00B114EB" w:rsidRPr="00273610">
        <w:rPr>
          <w:rFonts w:ascii="Arial" w:hAnsi="Arial" w:cs="Arial"/>
          <w:szCs w:val="24"/>
        </w:rPr>
        <w:t>als ein kooperativ</w:t>
      </w:r>
      <w:r w:rsidR="00D278D8" w:rsidRPr="00273610">
        <w:rPr>
          <w:rFonts w:ascii="Arial" w:hAnsi="Arial" w:cs="Arial"/>
          <w:szCs w:val="24"/>
        </w:rPr>
        <w:t>es Verhältnis zwischen dem medizinischem Fachpersonal und dem Patienten besteht, sodass sich der Beg</w:t>
      </w:r>
      <w:r w:rsidR="00AB69EC" w:rsidRPr="00273610">
        <w:rPr>
          <w:rFonts w:ascii="Arial" w:hAnsi="Arial" w:cs="Arial"/>
          <w:szCs w:val="24"/>
        </w:rPr>
        <w:t>riff Adhärenz</w:t>
      </w:r>
      <w:r w:rsidR="00CC6CCE" w:rsidRPr="00273610">
        <w:rPr>
          <w:rFonts w:ascii="Arial" w:hAnsi="Arial" w:cs="Arial"/>
          <w:szCs w:val="24"/>
        </w:rPr>
        <w:t xml:space="preserve"> mittl</w:t>
      </w:r>
      <w:r w:rsidR="00723ABF" w:rsidRPr="00273610">
        <w:rPr>
          <w:rFonts w:ascii="Arial" w:hAnsi="Arial" w:cs="Arial"/>
          <w:szCs w:val="24"/>
        </w:rPr>
        <w:t>erweile für die Therapietreue et</w:t>
      </w:r>
      <w:r w:rsidR="00CC6CCE" w:rsidRPr="00273610">
        <w:rPr>
          <w:rFonts w:ascii="Arial" w:hAnsi="Arial" w:cs="Arial"/>
          <w:szCs w:val="24"/>
        </w:rPr>
        <w:t>abliert hat.</w:t>
      </w:r>
      <w:r w:rsidR="004D19A7" w:rsidRPr="00273610">
        <w:rPr>
          <w:rFonts w:ascii="Arial" w:hAnsi="Arial" w:cs="Arial"/>
          <w:szCs w:val="24"/>
        </w:rPr>
        <w:t xml:space="preserve"> </w:t>
      </w:r>
      <w:r w:rsidR="004D19A7" w:rsidRPr="00273610">
        <w:rPr>
          <w:rFonts w:ascii="Arial" w:hAnsi="Arial" w:cs="Arial"/>
          <w:szCs w:val="24"/>
        </w:rPr>
        <w:fldChar w:fldCharType="begin"/>
      </w:r>
      <w:r w:rsidR="004A5A1A" w:rsidRPr="00273610">
        <w:rPr>
          <w:rFonts w:ascii="Arial" w:hAnsi="Arial" w:cs="Arial"/>
          <w:szCs w:val="24"/>
        </w:rPr>
        <w:instrText>ADDIN CITAVI.PLACEHOLDER e05a22e6-c4e6-49e9-9322-366f536f0b8c 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VobGVydCAyMDE2LCBTLiA1NTsgdmdsLiBLaXJjaCBldCBhbC4gMjAxMiwgUy4gNTMpPC9UZXh0Pg0KICAgIDwvVGV4dFVuaXQ+DQogIDwvVGV4dFVuaXRzPg0KPC9QbGFjZWhvbGRlcj4=</w:instrText>
      </w:r>
      <w:r w:rsidR="004D19A7" w:rsidRPr="00273610">
        <w:rPr>
          <w:rFonts w:ascii="Arial" w:hAnsi="Arial" w:cs="Arial"/>
          <w:szCs w:val="24"/>
        </w:rPr>
        <w:fldChar w:fldCharType="separate"/>
      </w:r>
      <w:bookmarkStart w:id="61" w:name="_CTVP001e05a22e6c4e649e99322366f536f0b8c"/>
      <w:r w:rsidR="004A5A1A" w:rsidRPr="00273610">
        <w:rPr>
          <w:rFonts w:ascii="Arial" w:hAnsi="Arial" w:cs="Arial"/>
          <w:szCs w:val="24"/>
        </w:rPr>
        <w:t>(vgl. Ehlert 2016, S. 55; vgl. Kirch et al. 2012, S. 53)</w:t>
      </w:r>
      <w:bookmarkEnd w:id="61"/>
      <w:r w:rsidR="004D19A7" w:rsidRPr="00273610">
        <w:rPr>
          <w:rFonts w:ascii="Arial" w:hAnsi="Arial" w:cs="Arial"/>
          <w:szCs w:val="24"/>
        </w:rPr>
        <w:fldChar w:fldCharType="end"/>
      </w:r>
      <w:r w:rsidR="00CC6CCE" w:rsidRPr="00273610">
        <w:rPr>
          <w:rFonts w:ascii="Arial" w:hAnsi="Arial" w:cs="Arial"/>
          <w:szCs w:val="24"/>
        </w:rPr>
        <w:t xml:space="preserve"> </w:t>
      </w:r>
    </w:p>
    <w:p w14:paraId="760B0883" w14:textId="78605DD2" w:rsidR="00E264C5" w:rsidRPr="00273610" w:rsidRDefault="00E264C5" w:rsidP="004D19A7">
      <w:pPr>
        <w:spacing w:line="360" w:lineRule="auto"/>
        <w:jc w:val="both"/>
        <w:rPr>
          <w:rFonts w:ascii="Arial" w:hAnsi="Arial" w:cs="Arial"/>
          <w:szCs w:val="24"/>
        </w:rPr>
      </w:pPr>
    </w:p>
    <w:p w14:paraId="3D168B86" w14:textId="0E7B2A67" w:rsidR="00D70E79" w:rsidRPr="00273610" w:rsidRDefault="00E264C5" w:rsidP="004D19A7">
      <w:pPr>
        <w:spacing w:line="360" w:lineRule="auto"/>
        <w:jc w:val="both"/>
        <w:rPr>
          <w:rFonts w:ascii="Arial" w:hAnsi="Arial" w:cs="Arial"/>
          <w:szCs w:val="24"/>
        </w:rPr>
      </w:pPr>
      <w:r w:rsidRPr="00273610">
        <w:rPr>
          <w:rFonts w:ascii="Arial" w:hAnsi="Arial" w:cs="Arial"/>
          <w:szCs w:val="24"/>
        </w:rPr>
        <w:t xml:space="preserve">Als </w:t>
      </w:r>
      <w:r w:rsidRPr="00273610">
        <w:rPr>
          <w:rFonts w:ascii="Arial" w:hAnsi="Arial" w:cs="Arial"/>
          <w:i/>
          <w:szCs w:val="24"/>
        </w:rPr>
        <w:t>Non-Adhärent</w:t>
      </w:r>
      <w:r w:rsidRPr="00273610">
        <w:rPr>
          <w:rFonts w:ascii="Arial" w:hAnsi="Arial" w:cs="Arial"/>
          <w:szCs w:val="24"/>
        </w:rPr>
        <w:t xml:space="preserve"> werden </w:t>
      </w:r>
      <w:r w:rsidR="00CB3459" w:rsidRPr="00273610">
        <w:rPr>
          <w:rFonts w:ascii="Arial" w:hAnsi="Arial" w:cs="Arial"/>
          <w:szCs w:val="24"/>
        </w:rPr>
        <w:t>im</w:t>
      </w:r>
      <w:r w:rsidR="008E6219" w:rsidRPr="00273610">
        <w:rPr>
          <w:rFonts w:ascii="Arial" w:hAnsi="Arial" w:cs="Arial"/>
          <w:color w:val="FF0000"/>
          <w:szCs w:val="24"/>
        </w:rPr>
        <w:t xml:space="preserve"> </w:t>
      </w:r>
      <w:r w:rsidR="001C49B6" w:rsidRPr="00273610">
        <w:rPr>
          <w:rFonts w:ascii="Arial" w:hAnsi="Arial" w:cs="Arial"/>
          <w:szCs w:val="24"/>
        </w:rPr>
        <w:t>medizinischen Kontext der Untersuchung von dem Medikamenteneinnahmeverhalten von Patienten</w:t>
      </w:r>
      <w:r w:rsidR="006E5548" w:rsidRPr="00273610">
        <w:rPr>
          <w:rFonts w:ascii="Arial" w:hAnsi="Arial" w:cs="Arial"/>
          <w:szCs w:val="24"/>
        </w:rPr>
        <w:t>,</w:t>
      </w:r>
      <w:r w:rsidR="001C49B6" w:rsidRPr="00273610">
        <w:rPr>
          <w:rFonts w:ascii="Arial" w:hAnsi="Arial" w:cs="Arial"/>
          <w:szCs w:val="24"/>
        </w:rPr>
        <w:t xml:space="preserve"> </w:t>
      </w:r>
      <w:r w:rsidRPr="00273610">
        <w:rPr>
          <w:rFonts w:ascii="Arial" w:hAnsi="Arial" w:cs="Arial"/>
          <w:szCs w:val="24"/>
        </w:rPr>
        <w:t>Personen bezeichnet, die die ärztlichen Vero</w:t>
      </w:r>
      <w:r w:rsidR="00723ABF" w:rsidRPr="00273610">
        <w:rPr>
          <w:rFonts w:ascii="Arial" w:hAnsi="Arial" w:cs="Arial"/>
          <w:szCs w:val="24"/>
        </w:rPr>
        <w:t>r</w:t>
      </w:r>
      <w:r w:rsidRPr="00273610">
        <w:rPr>
          <w:rFonts w:ascii="Arial" w:hAnsi="Arial" w:cs="Arial"/>
          <w:szCs w:val="24"/>
        </w:rPr>
        <w:t>dnungen nicht befolgen und Medikamente unregelmäßig einnehmen oder sogar komplett die Behandlung eigenverantwortlich, ohne die Absprache mit dem Arzt, abbrechen.</w:t>
      </w:r>
      <w:r w:rsidR="00424E36" w:rsidRPr="00273610">
        <w:rPr>
          <w:rFonts w:ascii="Arial" w:hAnsi="Arial" w:cs="Arial"/>
          <w:szCs w:val="24"/>
        </w:rPr>
        <w:t xml:space="preserve"> </w:t>
      </w:r>
      <w:r w:rsidR="0070778F" w:rsidRPr="00273610">
        <w:rPr>
          <w:rFonts w:ascii="Arial" w:hAnsi="Arial" w:cs="Arial"/>
          <w:szCs w:val="24"/>
        </w:rPr>
        <w:fldChar w:fldCharType="begin"/>
      </w:r>
      <w:r w:rsidR="0070778F" w:rsidRPr="00273610">
        <w:rPr>
          <w:rFonts w:ascii="Arial" w:hAnsi="Arial" w:cs="Arial"/>
          <w:szCs w:val="24"/>
        </w:rPr>
        <w:instrText>ADDIN CITAVI.PLACEHOLDER 14db5882-5a23-41a7-96c4-452f5bce50a5 PFBsYWNlaG9sZGVyPg0KICA8QWRkSW5WZXJzaW9uPjUuMy4xLjA8L0FkZEluVmVyc2lvbj4NCiAgPElkPjE0ZGI1ODgyLTVhMjMtNDFhNy05NmM0LTQ1MmY1YmNlNTBhNTwvSWQ+DQogIDxFbnRyaWVzPg0KICAgIDxFbnRyeT4NCiAgICAgIDxJZD4xOWM2NjllNi1kZjNkLTQ5YjUtYmJkZS0zYjU2ZTZlZTI2ZmM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Gw7xlw59sIGV0IGFsLiAyMDE0LCBTLiAzMyk8L1RleHQ+DQogICAgPC9UZXh0VW5pdD4NCiAgPC9UZXh0VW5pdHM+DQo8L1BsYWNlaG9sZGVyPg==</w:instrText>
      </w:r>
      <w:r w:rsidR="0070778F" w:rsidRPr="00273610">
        <w:rPr>
          <w:rFonts w:ascii="Arial" w:hAnsi="Arial" w:cs="Arial"/>
          <w:szCs w:val="24"/>
        </w:rPr>
        <w:fldChar w:fldCharType="separate"/>
      </w:r>
      <w:bookmarkStart w:id="62" w:name="_CTVP00114db58825a2341a796c4452f5bce50a5"/>
      <w:r w:rsidR="0070778F" w:rsidRPr="00273610">
        <w:rPr>
          <w:rFonts w:ascii="Arial" w:hAnsi="Arial" w:cs="Arial"/>
          <w:szCs w:val="24"/>
        </w:rPr>
        <w:t xml:space="preserve"> (vgl.</w:t>
      </w:r>
      <w:r w:rsidR="00B50615" w:rsidRPr="00273610">
        <w:rPr>
          <w:rFonts w:ascii="Arial" w:hAnsi="Arial" w:cs="Arial"/>
          <w:szCs w:val="24"/>
        </w:rPr>
        <w:t xml:space="preserve"> </w:t>
      </w:r>
      <w:r w:rsidR="0070778F" w:rsidRPr="00273610">
        <w:rPr>
          <w:rFonts w:ascii="Arial" w:hAnsi="Arial" w:cs="Arial"/>
          <w:szCs w:val="24"/>
        </w:rPr>
        <w:t>Füeßl et al. 2014, S. 33)</w:t>
      </w:r>
      <w:bookmarkEnd w:id="62"/>
      <w:r w:rsidR="0070778F" w:rsidRPr="00273610">
        <w:rPr>
          <w:rFonts w:ascii="Arial" w:hAnsi="Arial" w:cs="Arial"/>
          <w:szCs w:val="24"/>
        </w:rPr>
        <w:fldChar w:fldCharType="end"/>
      </w:r>
    </w:p>
    <w:p w14:paraId="1D497F6F" w14:textId="325A7E6D" w:rsidR="00113EA8" w:rsidRDefault="00113EA8" w:rsidP="00445D5F">
      <w:pPr>
        <w:rPr>
          <w:rFonts w:ascii="Arial" w:hAnsi="Arial" w:cs="Arial"/>
        </w:rPr>
      </w:pPr>
    </w:p>
    <w:p w14:paraId="54B0E8EC" w14:textId="45AE48F8" w:rsidR="003C0426" w:rsidRDefault="003C0426" w:rsidP="00445D5F">
      <w:pPr>
        <w:rPr>
          <w:rFonts w:ascii="Arial" w:hAnsi="Arial" w:cs="Arial"/>
        </w:rPr>
      </w:pPr>
    </w:p>
    <w:p w14:paraId="4A3235D3" w14:textId="6B61A2F8" w:rsidR="003C0426" w:rsidRDefault="003C0426" w:rsidP="00445D5F">
      <w:pPr>
        <w:rPr>
          <w:rFonts w:ascii="Arial" w:hAnsi="Arial" w:cs="Arial"/>
        </w:rPr>
      </w:pPr>
    </w:p>
    <w:p w14:paraId="1BB5E9D9" w14:textId="411F4B5E" w:rsidR="003C0426" w:rsidRDefault="003C0426" w:rsidP="00445D5F">
      <w:pPr>
        <w:rPr>
          <w:rFonts w:ascii="Arial" w:hAnsi="Arial" w:cs="Arial"/>
        </w:rPr>
      </w:pPr>
    </w:p>
    <w:p w14:paraId="689B3F78" w14:textId="4E4D36CD" w:rsidR="003C0426" w:rsidRDefault="003C0426" w:rsidP="00445D5F">
      <w:pPr>
        <w:rPr>
          <w:rFonts w:ascii="Arial" w:hAnsi="Arial" w:cs="Arial"/>
        </w:rPr>
      </w:pPr>
    </w:p>
    <w:p w14:paraId="033C34F6" w14:textId="444C3FE1" w:rsidR="003C0426" w:rsidRDefault="003C0426" w:rsidP="00445D5F">
      <w:pPr>
        <w:rPr>
          <w:rFonts w:ascii="Arial" w:hAnsi="Arial" w:cs="Arial"/>
        </w:rPr>
      </w:pPr>
    </w:p>
    <w:p w14:paraId="3C3B6631" w14:textId="5CB1441D" w:rsidR="003C0426" w:rsidRDefault="003C0426" w:rsidP="00445D5F">
      <w:pPr>
        <w:rPr>
          <w:rFonts w:ascii="Arial" w:hAnsi="Arial" w:cs="Arial"/>
        </w:rPr>
      </w:pPr>
    </w:p>
    <w:p w14:paraId="178EF404" w14:textId="77777777" w:rsidR="003C0426" w:rsidRPr="009C5835" w:rsidRDefault="003C0426" w:rsidP="00445D5F">
      <w:pPr>
        <w:rPr>
          <w:rFonts w:ascii="Arial" w:hAnsi="Arial" w:cs="Arial"/>
        </w:rPr>
      </w:pPr>
    </w:p>
    <w:p w14:paraId="2D03DEFB" w14:textId="196055CF" w:rsidR="001914E7" w:rsidRPr="009C5835" w:rsidRDefault="001914E7" w:rsidP="001914E7">
      <w:pPr>
        <w:pStyle w:val="berschrift2"/>
        <w:numPr>
          <w:ilvl w:val="2"/>
          <w:numId w:val="2"/>
        </w:numPr>
        <w:spacing w:line="320" w:lineRule="exact"/>
        <w:rPr>
          <w:rFonts w:ascii="Arial" w:hAnsi="Arial" w:cs="Arial"/>
        </w:rPr>
      </w:pPr>
      <w:bookmarkStart w:id="63" w:name="_Ref477016229"/>
      <w:bookmarkStart w:id="64" w:name="_Toc477029908"/>
      <w:r w:rsidRPr="009C5835">
        <w:rPr>
          <w:rFonts w:ascii="Arial" w:hAnsi="Arial" w:cs="Arial"/>
        </w:rPr>
        <w:t>Alter</w:t>
      </w:r>
      <w:r w:rsidR="00AD0C8A" w:rsidRPr="009C5835">
        <w:rPr>
          <w:rFonts w:ascii="Arial" w:hAnsi="Arial" w:cs="Arial"/>
        </w:rPr>
        <w:t xml:space="preserve"> und Altern</w:t>
      </w:r>
      <w:bookmarkEnd w:id="63"/>
      <w:bookmarkEnd w:id="64"/>
      <w:r w:rsidR="00AD0C8A" w:rsidRPr="009C5835">
        <w:rPr>
          <w:rFonts w:ascii="Arial" w:hAnsi="Arial" w:cs="Arial"/>
        </w:rPr>
        <w:t xml:space="preserve"> </w:t>
      </w:r>
    </w:p>
    <w:p w14:paraId="50660971" w14:textId="2CDA6CD4" w:rsidR="008F543B" w:rsidRPr="009C5835" w:rsidRDefault="008F543B" w:rsidP="001914E7">
      <w:pPr>
        <w:rPr>
          <w:rFonts w:ascii="Arial" w:hAnsi="Arial" w:cs="Arial"/>
        </w:rPr>
      </w:pPr>
    </w:p>
    <w:p w14:paraId="528DBF94" w14:textId="2BC97621" w:rsidR="00024E16" w:rsidRPr="00273610" w:rsidRDefault="00024E16" w:rsidP="00024E16">
      <w:pPr>
        <w:spacing w:line="360" w:lineRule="auto"/>
        <w:jc w:val="both"/>
        <w:rPr>
          <w:rFonts w:ascii="Arial" w:hAnsi="Arial" w:cs="Arial"/>
          <w:szCs w:val="24"/>
        </w:rPr>
      </w:pPr>
      <w:r w:rsidRPr="00273610">
        <w:rPr>
          <w:rFonts w:ascii="Arial" w:hAnsi="Arial" w:cs="Arial"/>
          <w:szCs w:val="24"/>
        </w:rPr>
        <w:t>Die Begriffe Alter und Altern sind Begriffe, die eine getrennte Sichtweise erfordern. Dies resultiert daraus, dass Altern sich nur auf die Veränderungsprozesse über die Lebensspanne</w:t>
      </w:r>
      <w:r w:rsidR="008105A1" w:rsidRPr="00273610">
        <w:rPr>
          <w:rFonts w:ascii="Arial" w:hAnsi="Arial" w:cs="Arial"/>
          <w:szCs w:val="24"/>
        </w:rPr>
        <w:t>n</w:t>
      </w:r>
      <w:r w:rsidRPr="00273610">
        <w:rPr>
          <w:rFonts w:ascii="Arial" w:hAnsi="Arial" w:cs="Arial"/>
          <w:szCs w:val="24"/>
        </w:rPr>
        <w:t xml:space="preserve"> </w:t>
      </w:r>
      <w:r w:rsidR="00196004" w:rsidRPr="00273610">
        <w:rPr>
          <w:rFonts w:ascii="Arial" w:hAnsi="Arial" w:cs="Arial"/>
          <w:szCs w:val="24"/>
        </w:rPr>
        <w:t>definieren lässt</w:t>
      </w:r>
      <w:r w:rsidRPr="00273610">
        <w:rPr>
          <w:rFonts w:ascii="Arial" w:hAnsi="Arial" w:cs="Arial"/>
          <w:szCs w:val="24"/>
        </w:rPr>
        <w:t xml:space="preserve"> und Alter als ein Resultat des Alterns angesehen wird.</w:t>
      </w:r>
      <w:r w:rsidR="00196004" w:rsidRPr="00273610">
        <w:rPr>
          <w:rFonts w:ascii="Arial" w:hAnsi="Arial" w:cs="Arial"/>
          <w:szCs w:val="24"/>
        </w:rPr>
        <w:t xml:space="preserve"> </w:t>
      </w:r>
    </w:p>
    <w:p w14:paraId="69C022BE" w14:textId="0DBCDF94" w:rsidR="008F543B" w:rsidRPr="00273610" w:rsidRDefault="008F543B" w:rsidP="001914E7">
      <w:pPr>
        <w:rPr>
          <w:rFonts w:ascii="Arial" w:hAnsi="Arial" w:cs="Arial"/>
          <w:szCs w:val="24"/>
        </w:rPr>
      </w:pPr>
    </w:p>
    <w:p w14:paraId="7B71B51F" w14:textId="390749E7" w:rsidR="00196004" w:rsidRPr="00273610" w:rsidRDefault="008105A1" w:rsidP="001914E7">
      <w:pPr>
        <w:spacing w:line="360" w:lineRule="auto"/>
        <w:jc w:val="both"/>
        <w:rPr>
          <w:rFonts w:ascii="Arial" w:hAnsi="Arial" w:cs="Arial"/>
          <w:szCs w:val="24"/>
        </w:rPr>
      </w:pPr>
      <w:r w:rsidRPr="00273610">
        <w:rPr>
          <w:rFonts w:ascii="Arial" w:hAnsi="Arial" w:cs="Arial"/>
          <w:szCs w:val="24"/>
        </w:rPr>
        <w:t>So können die</w:t>
      </w:r>
      <w:r w:rsidR="001914E7" w:rsidRPr="00273610">
        <w:rPr>
          <w:rFonts w:ascii="Arial" w:hAnsi="Arial" w:cs="Arial"/>
          <w:szCs w:val="24"/>
        </w:rPr>
        <w:t xml:space="preserve"> Begriff</w:t>
      </w:r>
      <w:r w:rsidR="00BD4242" w:rsidRPr="00273610">
        <w:rPr>
          <w:rFonts w:ascii="Arial" w:hAnsi="Arial" w:cs="Arial"/>
          <w:szCs w:val="24"/>
        </w:rPr>
        <w:t>e</w:t>
      </w:r>
      <w:r w:rsidR="001914E7" w:rsidRPr="00273610">
        <w:rPr>
          <w:rFonts w:ascii="Arial" w:hAnsi="Arial" w:cs="Arial"/>
          <w:szCs w:val="24"/>
        </w:rPr>
        <w:t xml:space="preserve"> Alter</w:t>
      </w:r>
      <w:r w:rsidRPr="00273610">
        <w:rPr>
          <w:rFonts w:ascii="Arial" w:hAnsi="Arial" w:cs="Arial"/>
          <w:szCs w:val="24"/>
        </w:rPr>
        <w:t xml:space="preserve"> und Altern </w:t>
      </w:r>
      <w:r w:rsidR="00196004" w:rsidRPr="00273610">
        <w:rPr>
          <w:rFonts w:ascii="Arial" w:hAnsi="Arial" w:cs="Arial"/>
          <w:szCs w:val="24"/>
        </w:rPr>
        <w:t>in</w:t>
      </w:r>
      <w:r w:rsidR="001914E7" w:rsidRPr="00273610">
        <w:rPr>
          <w:rFonts w:ascii="Arial" w:hAnsi="Arial" w:cs="Arial"/>
          <w:szCs w:val="24"/>
        </w:rPr>
        <w:t xml:space="preserve"> vieler Hinsicht </w:t>
      </w:r>
      <w:r w:rsidR="002836C3" w:rsidRPr="00273610">
        <w:rPr>
          <w:rFonts w:ascii="Arial" w:hAnsi="Arial" w:cs="Arial"/>
          <w:szCs w:val="24"/>
        </w:rPr>
        <w:t>konnotativ</w:t>
      </w:r>
      <w:r w:rsidR="001914E7" w:rsidRPr="00273610">
        <w:rPr>
          <w:rFonts w:ascii="Arial" w:hAnsi="Arial" w:cs="Arial"/>
          <w:szCs w:val="24"/>
        </w:rPr>
        <w:t xml:space="preserve"> Betrachtet werden und </w:t>
      </w:r>
      <w:r w:rsidR="00196004" w:rsidRPr="00273610">
        <w:rPr>
          <w:rFonts w:ascii="Arial" w:hAnsi="Arial" w:cs="Arial"/>
          <w:szCs w:val="24"/>
        </w:rPr>
        <w:t>bedürfen</w:t>
      </w:r>
      <w:r w:rsidR="001914E7" w:rsidRPr="00273610">
        <w:rPr>
          <w:rFonts w:ascii="Arial" w:hAnsi="Arial" w:cs="Arial"/>
          <w:szCs w:val="24"/>
        </w:rPr>
        <w:t xml:space="preserve"> deswegen einer terminologischen Einordung. Dies liegt daran, dass der Terminus Alter einer „Vielfalt gesellschaftlicher und kultureller Deutungen“ </w:t>
      </w:r>
      <w:r w:rsidR="001914E7" w:rsidRPr="00273610">
        <w:rPr>
          <w:rFonts w:ascii="Arial" w:hAnsi="Arial" w:cs="Arial"/>
          <w:szCs w:val="24"/>
        </w:rPr>
        <w:fldChar w:fldCharType="begin"/>
      </w:r>
      <w:r w:rsidR="001914E7" w:rsidRPr="00273610">
        <w:rPr>
          <w:rFonts w:ascii="Arial" w:hAnsi="Arial" w:cs="Arial"/>
          <w:szCs w:val="24"/>
        </w:rPr>
        <w:instrText>ADDIN CITAVI.PLACEHOLDER a7677d1d-015c-4618-867d-b17c558e7015 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hY2tlcyB1bmQgQ2xlbWVucyAyMDEzLCBTLiAxMSk8L1RleHQ+DQogICAgPC9UZXh0VW5pdD4NCiAgPC9UZXh0VW5pdHM+DQo8L1BsYWNlaG9sZGVyPg==</w:instrText>
      </w:r>
      <w:r w:rsidR="001914E7" w:rsidRPr="00273610">
        <w:rPr>
          <w:rFonts w:ascii="Arial" w:hAnsi="Arial" w:cs="Arial"/>
          <w:szCs w:val="24"/>
        </w:rPr>
        <w:fldChar w:fldCharType="separate"/>
      </w:r>
      <w:bookmarkStart w:id="65" w:name="_CTVP001a7677d1d015c4618867db17c558e7015"/>
      <w:r w:rsidR="000100C2" w:rsidRPr="00273610">
        <w:rPr>
          <w:rFonts w:ascii="Arial" w:hAnsi="Arial" w:cs="Arial"/>
          <w:szCs w:val="24"/>
        </w:rPr>
        <w:t>(Backes und Clemens 2013, S. 11)</w:t>
      </w:r>
      <w:bookmarkEnd w:id="65"/>
      <w:r w:rsidR="001914E7" w:rsidRPr="00273610">
        <w:rPr>
          <w:rFonts w:ascii="Arial" w:hAnsi="Arial" w:cs="Arial"/>
          <w:szCs w:val="24"/>
        </w:rPr>
        <w:fldChar w:fldCharType="end"/>
      </w:r>
      <w:r w:rsidR="001914E7" w:rsidRPr="00273610">
        <w:rPr>
          <w:rFonts w:ascii="Arial" w:hAnsi="Arial" w:cs="Arial"/>
          <w:szCs w:val="24"/>
        </w:rPr>
        <w:t xml:space="preserve"> unterliegt. So werden Leistungssportler im Alter von über 30 Jahren bereits zu den Alten gezählt, wohingegen ein sozialengagierter und gesundheitlich weites</w:t>
      </w:r>
      <w:r w:rsidR="002836C3" w:rsidRPr="00273610">
        <w:rPr>
          <w:rFonts w:ascii="Arial" w:hAnsi="Arial" w:cs="Arial"/>
          <w:szCs w:val="24"/>
        </w:rPr>
        <w:t>t</w:t>
      </w:r>
      <w:r w:rsidR="008F543B" w:rsidRPr="00273610">
        <w:rPr>
          <w:rFonts w:ascii="Arial" w:hAnsi="Arial" w:cs="Arial"/>
          <w:szCs w:val="24"/>
        </w:rPr>
        <w:t>gehend u</w:t>
      </w:r>
      <w:r w:rsidR="00787B97" w:rsidRPr="00273610">
        <w:rPr>
          <w:rFonts w:ascii="Arial" w:hAnsi="Arial" w:cs="Arial"/>
          <w:szCs w:val="24"/>
        </w:rPr>
        <w:t>nbeschwerter 80</w:t>
      </w:r>
      <w:r w:rsidR="001914E7" w:rsidRPr="00273610">
        <w:rPr>
          <w:rFonts w:ascii="Arial" w:hAnsi="Arial" w:cs="Arial"/>
          <w:szCs w:val="24"/>
        </w:rPr>
        <w:t>-Jähriger bei einem Seniorentreff eines Altersheimes als ‚ju</w:t>
      </w:r>
      <w:r w:rsidR="00943057" w:rsidRPr="00273610">
        <w:rPr>
          <w:rFonts w:ascii="Arial" w:hAnsi="Arial" w:cs="Arial"/>
          <w:szCs w:val="24"/>
        </w:rPr>
        <w:t xml:space="preserve">ng-geblieben‘ bezeichnet wird. </w:t>
      </w:r>
      <w:r w:rsidRPr="00273610">
        <w:rPr>
          <w:rFonts w:ascii="Arial" w:hAnsi="Arial" w:cs="Arial"/>
          <w:szCs w:val="24"/>
        </w:rPr>
        <w:t xml:space="preserve"> </w:t>
      </w:r>
      <w:r w:rsidR="001914E7" w:rsidRPr="00273610">
        <w:rPr>
          <w:rFonts w:ascii="Arial" w:hAnsi="Arial" w:cs="Arial"/>
          <w:szCs w:val="24"/>
        </w:rPr>
        <w:t xml:space="preserve">Deswegen findet in der Wissenschaft eine Unterteilung auf der </w:t>
      </w:r>
      <w:r w:rsidR="001914E7" w:rsidRPr="00273610">
        <w:rPr>
          <w:rFonts w:ascii="Arial" w:hAnsi="Arial" w:cs="Arial"/>
          <w:i/>
          <w:szCs w:val="24"/>
        </w:rPr>
        <w:t>sozialen</w:t>
      </w:r>
      <w:r w:rsidR="001914E7" w:rsidRPr="00273610">
        <w:rPr>
          <w:rFonts w:ascii="Arial" w:hAnsi="Arial" w:cs="Arial"/>
          <w:szCs w:val="24"/>
        </w:rPr>
        <w:t xml:space="preserve">, </w:t>
      </w:r>
      <w:r w:rsidR="001914E7" w:rsidRPr="00273610">
        <w:rPr>
          <w:rFonts w:ascii="Arial" w:hAnsi="Arial" w:cs="Arial"/>
          <w:i/>
          <w:szCs w:val="24"/>
        </w:rPr>
        <w:t>biologischen</w:t>
      </w:r>
      <w:r w:rsidR="001914E7" w:rsidRPr="00273610">
        <w:rPr>
          <w:rFonts w:ascii="Arial" w:hAnsi="Arial" w:cs="Arial"/>
          <w:szCs w:val="24"/>
        </w:rPr>
        <w:t xml:space="preserve"> und </w:t>
      </w:r>
      <w:r w:rsidR="001914E7" w:rsidRPr="00273610">
        <w:rPr>
          <w:rFonts w:ascii="Arial" w:hAnsi="Arial" w:cs="Arial"/>
          <w:i/>
          <w:szCs w:val="24"/>
        </w:rPr>
        <w:t>chronologischen</w:t>
      </w:r>
      <w:r w:rsidR="001914E7" w:rsidRPr="00273610">
        <w:rPr>
          <w:rFonts w:ascii="Arial" w:hAnsi="Arial" w:cs="Arial"/>
          <w:szCs w:val="24"/>
        </w:rPr>
        <w:t xml:space="preserve"> Ebene statt. </w:t>
      </w:r>
      <w:r w:rsidR="001914E7" w:rsidRPr="00273610">
        <w:rPr>
          <w:rFonts w:ascii="Arial" w:hAnsi="Arial" w:cs="Arial"/>
          <w:szCs w:val="24"/>
        </w:rPr>
        <w:fldChar w:fldCharType="begin"/>
      </w:r>
      <w:r w:rsidR="001914E7" w:rsidRPr="00273610">
        <w:rPr>
          <w:rFonts w:ascii="Arial" w:hAnsi="Arial" w:cs="Arial"/>
          <w:szCs w:val="24"/>
        </w:rPr>
        <w:instrText>ADDIN CITAVI.PLACEHOLDER feb00197-de12-4d72-9df2-b393134cd613 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LCBTLiAzMik8L1RleHQ+DQogICAgPC9UZXh0VW5pdD4NCiAgPC9UZXh0VW5pdHM+DQo8L1BsYWNlaG9sZGVyPg==</w:instrText>
      </w:r>
      <w:r w:rsidR="001914E7" w:rsidRPr="00273610">
        <w:rPr>
          <w:rFonts w:ascii="Arial" w:hAnsi="Arial" w:cs="Arial"/>
          <w:szCs w:val="24"/>
        </w:rPr>
        <w:fldChar w:fldCharType="separate"/>
      </w:r>
      <w:bookmarkStart w:id="66" w:name="_CTVP001feb00197de124d729df2b393134cd613"/>
      <w:r w:rsidR="000100C2" w:rsidRPr="00273610">
        <w:rPr>
          <w:rFonts w:ascii="Arial" w:hAnsi="Arial" w:cs="Arial"/>
          <w:szCs w:val="24"/>
        </w:rPr>
        <w:t>(vgl. Sackmann 2007, S. 32)</w:t>
      </w:r>
      <w:bookmarkEnd w:id="66"/>
      <w:r w:rsidR="001914E7" w:rsidRPr="00273610">
        <w:rPr>
          <w:rFonts w:ascii="Arial" w:hAnsi="Arial" w:cs="Arial"/>
          <w:szCs w:val="24"/>
        </w:rPr>
        <w:fldChar w:fldCharType="end"/>
      </w:r>
      <w:r w:rsidR="001914E7" w:rsidRPr="00273610">
        <w:rPr>
          <w:rFonts w:ascii="Arial" w:hAnsi="Arial" w:cs="Arial"/>
          <w:szCs w:val="24"/>
        </w:rPr>
        <w:t xml:space="preserve"> </w:t>
      </w:r>
    </w:p>
    <w:p w14:paraId="67AAE9B9" w14:textId="77777777" w:rsidR="00EA401B" w:rsidRPr="00273610" w:rsidRDefault="00EA401B" w:rsidP="001914E7">
      <w:pPr>
        <w:spacing w:line="360" w:lineRule="auto"/>
        <w:jc w:val="both"/>
        <w:rPr>
          <w:rFonts w:ascii="Arial" w:hAnsi="Arial" w:cs="Arial"/>
          <w:szCs w:val="24"/>
        </w:rPr>
      </w:pPr>
    </w:p>
    <w:p w14:paraId="0714B090" w14:textId="066DBA7B" w:rsidR="00196004" w:rsidRPr="00273610" w:rsidRDefault="001914E7" w:rsidP="001914E7">
      <w:pPr>
        <w:spacing w:line="360" w:lineRule="auto"/>
        <w:jc w:val="both"/>
        <w:rPr>
          <w:rFonts w:ascii="Arial" w:hAnsi="Arial" w:cs="Arial"/>
          <w:szCs w:val="24"/>
        </w:rPr>
      </w:pPr>
      <w:r w:rsidRPr="00273610">
        <w:rPr>
          <w:rFonts w:ascii="Arial" w:hAnsi="Arial" w:cs="Arial"/>
          <w:szCs w:val="24"/>
        </w:rPr>
        <w:t>So kann auf der biologischen Ebene damit erklärt werden, weswegen ein 30-Jähriger Leistungssportler als alt gilt: Dies liegt daran, das</w:t>
      </w:r>
      <w:r w:rsidR="00196004" w:rsidRPr="00273610">
        <w:rPr>
          <w:rFonts w:ascii="Arial" w:hAnsi="Arial" w:cs="Arial"/>
          <w:szCs w:val="24"/>
        </w:rPr>
        <w:t>s</w:t>
      </w:r>
      <w:r w:rsidRPr="00273610">
        <w:rPr>
          <w:rFonts w:ascii="Arial" w:hAnsi="Arial" w:cs="Arial"/>
          <w:szCs w:val="24"/>
        </w:rPr>
        <w:t xml:space="preserve"> bi</w:t>
      </w:r>
      <w:r w:rsidR="002836C3" w:rsidRPr="00273610">
        <w:rPr>
          <w:rFonts w:ascii="Arial" w:hAnsi="Arial" w:cs="Arial"/>
          <w:szCs w:val="24"/>
        </w:rPr>
        <w:t>o</w:t>
      </w:r>
      <w:r w:rsidRPr="00273610">
        <w:rPr>
          <w:rFonts w:ascii="Arial" w:hAnsi="Arial" w:cs="Arial"/>
          <w:szCs w:val="24"/>
        </w:rPr>
        <w:t>logische Regelmäßigkeiten des menschlichen Körpers die Leistungsfähigkeiten von Menschen bestimmen und genauer vorhergesagt werden kann, wann bestimmte körperl</w:t>
      </w:r>
      <w:r w:rsidR="002836C3" w:rsidRPr="00273610">
        <w:rPr>
          <w:rFonts w:ascii="Arial" w:hAnsi="Arial" w:cs="Arial"/>
          <w:szCs w:val="24"/>
        </w:rPr>
        <w:t>iche Leistungsfähigkeiten nachl</w:t>
      </w:r>
      <w:r w:rsidRPr="00273610">
        <w:rPr>
          <w:rFonts w:ascii="Arial" w:hAnsi="Arial" w:cs="Arial"/>
          <w:szCs w:val="24"/>
        </w:rPr>
        <w:t xml:space="preserve">assen. </w:t>
      </w:r>
      <w:r w:rsidRPr="00273610">
        <w:rPr>
          <w:rFonts w:ascii="Arial" w:hAnsi="Arial" w:cs="Arial"/>
          <w:szCs w:val="24"/>
        </w:rPr>
        <w:fldChar w:fldCharType="begin"/>
      </w:r>
      <w:r w:rsidRPr="00273610">
        <w:rPr>
          <w:rFonts w:ascii="Arial" w:hAnsi="Arial" w:cs="Arial"/>
          <w:szCs w:val="24"/>
        </w:rPr>
        <w:instrText>ADDIN CITAVI.PLACEHOLDER 6cfa0b0c-3ef7-48d8-aa48-cb7ca94972a1 PFBsYWNlaG9sZGVyPg0KICA8QWRkSW5WZXJzaW9uPjUuMy4xLjA8L0FkZEluVmVyc2lvbj4NCiAgPElkPjZjZmEwYjBjLTNlZjctNDhkOC1hYTQ4LWNiN2NhOTQ5NzJhMTwvSWQ+DQogIDxFbnRyaWVzPg0KICAgIDxFbnRyeT4NCiAgICAgIDxJZD44MDVmNDZkNS00Y2EwLTRiNDAtOWQyNy05OGZhY2NmN2ZlODk8L0lkPg0KICAgICAgPFByZWZpeD5lYmQ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ZWJk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ZWJkLiBTYWNrbWFubiAyMDA3KTwvVGV4dD4NCiAgICA8L1RleHRVbml0Pg0KICA8L1RleHRVbml0cz4NCjwvUGxhY2Vob2xkZXI+</w:instrText>
      </w:r>
      <w:r w:rsidRPr="00273610">
        <w:rPr>
          <w:rFonts w:ascii="Arial" w:hAnsi="Arial" w:cs="Arial"/>
          <w:szCs w:val="24"/>
        </w:rPr>
        <w:fldChar w:fldCharType="separate"/>
      </w:r>
      <w:bookmarkStart w:id="67" w:name="_CTVP0016cfa0b0c3ef748d8aa48cb7ca94972a1"/>
      <w:r w:rsidR="000100C2" w:rsidRPr="00273610">
        <w:rPr>
          <w:rFonts w:ascii="Arial" w:hAnsi="Arial" w:cs="Arial"/>
          <w:szCs w:val="24"/>
        </w:rPr>
        <w:t>(</w:t>
      </w:r>
      <w:r w:rsidR="0027533C" w:rsidRPr="00273610">
        <w:rPr>
          <w:rFonts w:ascii="Arial" w:hAnsi="Arial" w:cs="Arial"/>
          <w:szCs w:val="24"/>
        </w:rPr>
        <w:t>vgl</w:t>
      </w:r>
      <w:r w:rsidR="000100C2" w:rsidRPr="00273610">
        <w:rPr>
          <w:rFonts w:ascii="Arial" w:hAnsi="Arial" w:cs="Arial"/>
          <w:szCs w:val="24"/>
        </w:rPr>
        <w:t>. Sackmann 2007)</w:t>
      </w:r>
      <w:bookmarkEnd w:id="67"/>
      <w:r w:rsidRPr="00273610">
        <w:rPr>
          <w:rFonts w:ascii="Arial" w:hAnsi="Arial" w:cs="Arial"/>
          <w:szCs w:val="24"/>
        </w:rPr>
        <w:fldChar w:fldCharType="end"/>
      </w:r>
      <w:r w:rsidRPr="00273610">
        <w:rPr>
          <w:rFonts w:ascii="Arial" w:hAnsi="Arial" w:cs="Arial"/>
          <w:szCs w:val="24"/>
        </w:rPr>
        <w:t xml:space="preserve"> </w:t>
      </w:r>
      <w:r w:rsidR="00196004" w:rsidRPr="00273610">
        <w:rPr>
          <w:rFonts w:ascii="Arial" w:hAnsi="Arial" w:cs="Arial"/>
          <w:szCs w:val="24"/>
        </w:rPr>
        <w:t>Aufgrund dessen kann das biologische Alter als ein Resultat aus dem Altern angesehen</w:t>
      </w:r>
      <w:r w:rsidR="00BD4242" w:rsidRPr="00273610">
        <w:rPr>
          <w:rFonts w:ascii="Arial" w:hAnsi="Arial" w:cs="Arial"/>
          <w:szCs w:val="24"/>
        </w:rPr>
        <w:t xml:space="preserve"> werden</w:t>
      </w:r>
      <w:r w:rsidR="00196004" w:rsidRPr="00273610">
        <w:rPr>
          <w:rFonts w:ascii="Arial" w:hAnsi="Arial" w:cs="Arial"/>
          <w:szCs w:val="24"/>
        </w:rPr>
        <w:t xml:space="preserve">, welches sich auf dem intrinsischen biologischen Prozess bezieht, </w:t>
      </w:r>
      <w:r w:rsidR="00BD4242" w:rsidRPr="00273610">
        <w:rPr>
          <w:rFonts w:ascii="Arial" w:hAnsi="Arial" w:cs="Arial"/>
          <w:szCs w:val="24"/>
        </w:rPr>
        <w:t>der</w:t>
      </w:r>
      <w:r w:rsidR="00196004" w:rsidRPr="00273610">
        <w:rPr>
          <w:rFonts w:ascii="Arial" w:hAnsi="Arial" w:cs="Arial"/>
          <w:szCs w:val="24"/>
        </w:rPr>
        <w:t xml:space="preserve"> einen generelle</w:t>
      </w:r>
      <w:r w:rsidR="00BD4242" w:rsidRPr="00273610">
        <w:rPr>
          <w:rFonts w:ascii="Arial" w:hAnsi="Arial" w:cs="Arial"/>
          <w:szCs w:val="24"/>
        </w:rPr>
        <w:t>n körperlichen Abbau beschreibt, welcher mit der Geschlechtsreife beginnt</w:t>
      </w:r>
      <w:r w:rsidR="00196004" w:rsidRPr="00273610">
        <w:rPr>
          <w:rFonts w:ascii="Arial" w:hAnsi="Arial" w:cs="Arial"/>
          <w:szCs w:val="24"/>
        </w:rPr>
        <w:t xml:space="preserve">.  </w:t>
      </w:r>
      <w:r w:rsidR="00C30E37" w:rsidRPr="00273610">
        <w:rPr>
          <w:rFonts w:ascii="Arial" w:hAnsi="Arial" w:cs="Arial"/>
          <w:szCs w:val="24"/>
        </w:rPr>
        <w:fldChar w:fldCharType="begin"/>
      </w:r>
      <w:r w:rsidR="00C30E37" w:rsidRPr="00273610">
        <w:rPr>
          <w:rFonts w:ascii="Arial" w:hAnsi="Arial" w:cs="Arial"/>
          <w:szCs w:val="24"/>
        </w:rPr>
        <w:instrText>ADDIN CITAVI.PLACEHOLDER ac0f4e48-36a1-4ca2-900f-1922a876183d PFBsYWNlaG9sZGVyPg0KICA8QWRkSW5WZXJzaW9uPjUuNC4wLjI8L0FkZEluVmVyc2lvbj4NCiAgPElkPmFjMGY0ZTQ4LTM2YTEtNGNhMi05MDBmLTE5MjJhODc2MTgzZDwvSWQ+DQogIDxFbnRyaWVzPg0KICAgIDxFbnRyeT4NCiAgICAgIDxJZD4wZjQ1NzIwNy1kOTdjLTQ5MDgtOTY1Yy0zMjhlMGU3NDAzNTI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Ck8L1RleHQ+DQogICAgPC9UZXh0VW5pdD4NCiAgPC9UZXh0VW5pdHM+DQo8L1BsYWNlaG9sZGVyPg==</w:instrText>
      </w:r>
      <w:r w:rsidR="00C30E37" w:rsidRPr="00273610">
        <w:rPr>
          <w:rFonts w:ascii="Arial" w:hAnsi="Arial" w:cs="Arial"/>
          <w:szCs w:val="24"/>
        </w:rPr>
        <w:fldChar w:fldCharType="separate"/>
      </w:r>
      <w:bookmarkStart w:id="68" w:name="_CTVP001ac0f4e4836a14ca2900f1922a876183d"/>
      <w:r w:rsidR="00C30E37" w:rsidRPr="00273610">
        <w:rPr>
          <w:rFonts w:ascii="Arial" w:hAnsi="Arial" w:cs="Arial"/>
          <w:szCs w:val="24"/>
        </w:rPr>
        <w:t>(vgl. Böhm et al. 2009, S. 8)</w:t>
      </w:r>
      <w:bookmarkEnd w:id="68"/>
      <w:r w:rsidR="00C30E37" w:rsidRPr="00273610">
        <w:rPr>
          <w:rFonts w:ascii="Arial" w:hAnsi="Arial" w:cs="Arial"/>
          <w:szCs w:val="24"/>
        </w:rPr>
        <w:fldChar w:fldCharType="end"/>
      </w:r>
    </w:p>
    <w:p w14:paraId="3A97B7C2" w14:textId="77777777" w:rsidR="002074ED" w:rsidRPr="00273610" w:rsidRDefault="002074ED" w:rsidP="001914E7">
      <w:pPr>
        <w:spacing w:line="360" w:lineRule="auto"/>
        <w:jc w:val="both"/>
        <w:rPr>
          <w:rFonts w:ascii="Arial" w:hAnsi="Arial" w:cs="Arial"/>
          <w:szCs w:val="24"/>
        </w:rPr>
      </w:pPr>
    </w:p>
    <w:p w14:paraId="721D9B95" w14:textId="77777777" w:rsidR="00273610" w:rsidRDefault="00BD4242" w:rsidP="001914E7">
      <w:pPr>
        <w:spacing w:line="360" w:lineRule="auto"/>
        <w:jc w:val="both"/>
        <w:rPr>
          <w:rFonts w:ascii="Arial" w:hAnsi="Arial" w:cs="Arial"/>
          <w:szCs w:val="24"/>
        </w:rPr>
      </w:pPr>
      <w:r w:rsidRPr="00273610">
        <w:rPr>
          <w:rFonts w:ascii="Arial" w:hAnsi="Arial" w:cs="Arial"/>
          <w:szCs w:val="24"/>
        </w:rPr>
        <w:t xml:space="preserve">Der Prozess des Alterns in der soziologischen Betrachtung legt einen Fokus auf die Lebensläufe und die damit verbundenen individuellen Erfahrungen, Zustände und Übergänge der Lebensabschnitte </w:t>
      </w:r>
      <w:r w:rsidR="00C30E37" w:rsidRPr="00273610">
        <w:rPr>
          <w:rFonts w:ascii="Arial" w:hAnsi="Arial" w:cs="Arial"/>
          <w:szCs w:val="24"/>
        </w:rPr>
        <w:t>und bezieht sich auf</w:t>
      </w:r>
      <w:r w:rsidR="008105A1" w:rsidRPr="00273610">
        <w:rPr>
          <w:rFonts w:ascii="Arial" w:hAnsi="Arial" w:cs="Arial"/>
          <w:szCs w:val="24"/>
        </w:rPr>
        <w:t xml:space="preserve"> die resultierenden</w:t>
      </w:r>
      <w:r w:rsidRPr="00273610">
        <w:rPr>
          <w:rFonts w:ascii="Arial" w:hAnsi="Arial" w:cs="Arial"/>
          <w:szCs w:val="24"/>
        </w:rPr>
        <w:t xml:space="preserve"> Ursachen und Konsequenzen</w:t>
      </w:r>
      <w:r w:rsidR="00C30E37" w:rsidRPr="00273610">
        <w:rPr>
          <w:rFonts w:ascii="Arial" w:hAnsi="Arial" w:cs="Arial"/>
          <w:szCs w:val="24"/>
        </w:rPr>
        <w:t xml:space="preserve"> der einzelnen Lebensabschnitte</w:t>
      </w:r>
      <w:r w:rsidR="008105A1" w:rsidRPr="00273610">
        <w:rPr>
          <w:rFonts w:ascii="Arial" w:hAnsi="Arial" w:cs="Arial"/>
          <w:szCs w:val="24"/>
        </w:rPr>
        <w:t>, sodass Entwicklungsmuster für die Lebensabschnitte definiert werden können</w:t>
      </w:r>
      <w:r w:rsidRPr="00273610">
        <w:rPr>
          <w:rFonts w:ascii="Arial" w:hAnsi="Arial" w:cs="Arial"/>
          <w:szCs w:val="24"/>
        </w:rPr>
        <w:t>.</w:t>
      </w:r>
      <w:r w:rsidR="00C30E37" w:rsidRPr="00273610">
        <w:rPr>
          <w:rFonts w:ascii="Arial" w:hAnsi="Arial" w:cs="Arial"/>
          <w:szCs w:val="24"/>
        </w:rPr>
        <w:t xml:space="preserve"> </w:t>
      </w:r>
      <w:r w:rsidR="00C30E37" w:rsidRPr="00273610">
        <w:rPr>
          <w:rFonts w:ascii="Arial" w:hAnsi="Arial" w:cs="Arial"/>
          <w:szCs w:val="24"/>
        </w:rPr>
        <w:fldChar w:fldCharType="begin"/>
      </w:r>
      <w:r w:rsidR="00C30E37" w:rsidRPr="00273610">
        <w:rPr>
          <w:rFonts w:ascii="Arial" w:hAnsi="Arial" w:cs="Arial"/>
          <w:szCs w:val="24"/>
        </w:rPr>
        <w:instrText>ADDIN CITAVI.PLACEHOLDER 7e6bd1bc-af67-4b2d-9ba8-48ef3f83353f PFBsYWNlaG9sZGVyPg0KICA8QWRkSW5WZXJzaW9uPjUuNC4wLjI8L0FkZEluVmVyc2lvbj4NCiAgPElkPjdlNmJkMWJjLWFmNjctNGIyZC05YmE4LTQ4ZWYzZjgzMzUzZjwvSWQ+DQogIDxFbnRyaWVzPg0KICAgIDxFbnRyeT4NCiAgICAgIDxJZD45NWM2YWYwNS04ZDU3LTQ3MGMtYWExOC01Y2U2MzZlZjk4MTc8L0lkPg0KICAgICAgPFBhZ2VSYW5nZT48IVtDREFUQVs8c3A+DQogIDxuPjk8L24+DQogIDxpbj50cnVlPC9pbj4NCiAgPG9zPjk8L29zPg0KICA8cHM+OTwvcHM+DQo8L3NwPg0KPG9zPjk8L29zPl1dPjwvUGFnZVJhbmdlPg0KICAgICAgPFN0YXJ0UGFnZT45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Sk8L1RleHQ+DQogICAgPC9UZXh0VW5pdD4NCiAgPC9UZXh0VW5pdHM+DQo8L1BsYWNlaG9sZGVyPg==</w:instrText>
      </w:r>
      <w:r w:rsidR="00C30E37" w:rsidRPr="00273610">
        <w:rPr>
          <w:rFonts w:ascii="Arial" w:hAnsi="Arial" w:cs="Arial"/>
          <w:szCs w:val="24"/>
        </w:rPr>
        <w:fldChar w:fldCharType="separate"/>
      </w:r>
      <w:bookmarkStart w:id="69" w:name="_CTVP0017e6bd1bcaf674b2d9ba848ef3f83353f"/>
      <w:r w:rsidR="00C30E37" w:rsidRPr="00273610">
        <w:rPr>
          <w:rFonts w:ascii="Arial" w:hAnsi="Arial" w:cs="Arial"/>
          <w:szCs w:val="24"/>
        </w:rPr>
        <w:t>(vgl. Böhm et al. 2009, S. 9)</w:t>
      </w:r>
      <w:bookmarkEnd w:id="69"/>
      <w:r w:rsidR="00C30E37" w:rsidRPr="00273610">
        <w:rPr>
          <w:rFonts w:ascii="Arial" w:hAnsi="Arial" w:cs="Arial"/>
          <w:szCs w:val="24"/>
        </w:rPr>
        <w:fldChar w:fldCharType="end"/>
      </w:r>
      <w:r w:rsidRPr="00273610">
        <w:rPr>
          <w:rFonts w:ascii="Arial" w:hAnsi="Arial" w:cs="Arial"/>
          <w:szCs w:val="24"/>
        </w:rPr>
        <w:t xml:space="preserve"> </w:t>
      </w:r>
      <w:r w:rsidR="001914E7" w:rsidRPr="00273610">
        <w:rPr>
          <w:rFonts w:ascii="Arial" w:hAnsi="Arial" w:cs="Arial"/>
          <w:szCs w:val="24"/>
        </w:rPr>
        <w:t xml:space="preserve">Der als ‚jung-gebliebene‘ </w:t>
      </w:r>
      <w:r w:rsidR="00723ABF" w:rsidRPr="00273610">
        <w:rPr>
          <w:rFonts w:ascii="Arial" w:hAnsi="Arial" w:cs="Arial"/>
          <w:szCs w:val="24"/>
        </w:rPr>
        <w:t>beschriebener</w:t>
      </w:r>
      <w:r w:rsidR="001914E7" w:rsidRPr="00273610">
        <w:rPr>
          <w:rFonts w:ascii="Arial" w:hAnsi="Arial" w:cs="Arial"/>
          <w:szCs w:val="24"/>
        </w:rPr>
        <w:t xml:space="preserve"> 60-Jähriger bei einem </w:t>
      </w:r>
      <w:r w:rsidR="00903287" w:rsidRPr="00273610">
        <w:rPr>
          <w:rFonts w:ascii="Arial" w:hAnsi="Arial" w:cs="Arial"/>
          <w:szCs w:val="24"/>
        </w:rPr>
        <w:t>Seniorentreff unterliegt</w:t>
      </w:r>
    </w:p>
    <w:p w14:paraId="3EF83080" w14:textId="15CB17A8" w:rsidR="00BD4242" w:rsidRPr="00273610" w:rsidRDefault="001914E7" w:rsidP="001914E7">
      <w:pPr>
        <w:spacing w:line="360" w:lineRule="auto"/>
        <w:jc w:val="both"/>
        <w:rPr>
          <w:rFonts w:ascii="Arial" w:hAnsi="Arial" w:cs="Arial"/>
          <w:szCs w:val="24"/>
        </w:rPr>
      </w:pPr>
      <w:r w:rsidRPr="00273610">
        <w:rPr>
          <w:rFonts w:ascii="Arial" w:hAnsi="Arial" w:cs="Arial"/>
          <w:szCs w:val="24"/>
        </w:rPr>
        <w:lastRenderedPageBreak/>
        <w:t xml:space="preserve">der sozialen Sichtweise des Begriffs Alter. So wird auf der sozialen Ebene der Begriff Alter durch gesellschaftliche Normen und Kategorien bestimmt, die sich in einem Bündel an Erwartungen vom Altersstatus und Altersrollen definieren. </w:t>
      </w:r>
      <w:r w:rsidRPr="00273610">
        <w:rPr>
          <w:rFonts w:ascii="Arial" w:hAnsi="Arial" w:cs="Arial"/>
          <w:szCs w:val="24"/>
        </w:rPr>
        <w:fldChar w:fldCharType="begin"/>
      </w:r>
      <w:r w:rsidR="00FC336A" w:rsidRPr="00273610">
        <w:rPr>
          <w:rFonts w:ascii="Arial" w:hAnsi="Arial" w:cs="Arial"/>
          <w:szCs w:val="24"/>
        </w:rPr>
        <w:instrText>ADDIN CITAVI.PLACEHOLDER 95e323f9-3592-4467-b35b-0994f1e68d85 PFBsYWNlaG9sZGVyPg0KICA8QWRkSW5WZXJzaW9uPjUuMy4xLjA8L0FkZEluVmVyc2lvbj4NCiAgPElkPjk1ZTMyM2Y5LTM1OTItNDQ2Ny1iMzViLTA5OTRmMWU2OGQ4NTwvSWQ+DQogIDxFbnRyaWVzPg0KICAgIDxFbnRyeT4NCiAgICAgIDxJZD5mODM1ODgyMy01ZTljLTRmNDUtYWJjMS00OTNjM2RkOTNmMjk8L0lkPg0KICAgICAgPFByZWZpeD52Z2w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dmds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KTwvVGV4dD4NCiAgICA8L1RleHRVbml0Pg0KICA8L1RleHRVbml0cz4NCjwvUGxhY2Vob2xkZXI+</w:instrText>
      </w:r>
      <w:r w:rsidRPr="00273610">
        <w:rPr>
          <w:rFonts w:ascii="Arial" w:hAnsi="Arial" w:cs="Arial"/>
          <w:szCs w:val="24"/>
        </w:rPr>
        <w:fldChar w:fldCharType="separate"/>
      </w:r>
      <w:bookmarkStart w:id="70" w:name="_CTVP00195e323f935924467b35b0994f1e68d85"/>
      <w:r w:rsidR="00FC336A" w:rsidRPr="00273610">
        <w:rPr>
          <w:rFonts w:ascii="Arial" w:hAnsi="Arial" w:cs="Arial"/>
          <w:szCs w:val="24"/>
        </w:rPr>
        <w:t>(vgl. Sackmann 2007)</w:t>
      </w:r>
      <w:bookmarkEnd w:id="70"/>
      <w:r w:rsidRPr="00273610">
        <w:rPr>
          <w:rFonts w:ascii="Arial" w:hAnsi="Arial" w:cs="Arial"/>
          <w:szCs w:val="24"/>
        </w:rPr>
        <w:fldChar w:fldCharType="end"/>
      </w:r>
      <w:r w:rsidRPr="00273610">
        <w:rPr>
          <w:rFonts w:ascii="Arial" w:hAnsi="Arial" w:cs="Arial"/>
          <w:szCs w:val="24"/>
        </w:rPr>
        <w:t>.</w:t>
      </w:r>
      <w:r w:rsidR="00BD4242" w:rsidRPr="00273610">
        <w:rPr>
          <w:rFonts w:ascii="Arial" w:hAnsi="Arial" w:cs="Arial"/>
          <w:szCs w:val="24"/>
        </w:rPr>
        <w:t xml:space="preserve"> </w:t>
      </w:r>
      <w:r w:rsidRPr="00273610">
        <w:rPr>
          <w:rFonts w:ascii="Arial" w:hAnsi="Arial" w:cs="Arial"/>
          <w:szCs w:val="24"/>
        </w:rPr>
        <w:t xml:space="preserve"> </w:t>
      </w:r>
    </w:p>
    <w:p w14:paraId="6341DCB8" w14:textId="61487A25" w:rsidR="003C0426" w:rsidRPr="003C0426" w:rsidRDefault="003C0426" w:rsidP="001914E7">
      <w:pPr>
        <w:spacing w:line="360" w:lineRule="auto"/>
        <w:jc w:val="both"/>
        <w:rPr>
          <w:rFonts w:ascii="Arial" w:hAnsi="Arial" w:cs="Arial"/>
          <w:sz w:val="23"/>
          <w:szCs w:val="23"/>
        </w:rPr>
      </w:pPr>
    </w:p>
    <w:p w14:paraId="35504DA4" w14:textId="7E548CDA" w:rsidR="001914E7" w:rsidRPr="00273610" w:rsidRDefault="001914E7" w:rsidP="001914E7">
      <w:pPr>
        <w:spacing w:line="360" w:lineRule="auto"/>
        <w:jc w:val="both"/>
        <w:rPr>
          <w:rFonts w:ascii="Arial" w:hAnsi="Arial" w:cs="Arial"/>
          <w:szCs w:val="24"/>
        </w:rPr>
      </w:pPr>
      <w:r w:rsidRPr="00273610">
        <w:rPr>
          <w:rFonts w:ascii="Arial" w:hAnsi="Arial" w:cs="Arial"/>
          <w:szCs w:val="24"/>
        </w:rPr>
        <w:t xml:space="preserve">Die chronologische Ebene ist </w:t>
      </w:r>
      <w:r w:rsidR="00AC19B3" w:rsidRPr="00273610">
        <w:rPr>
          <w:rFonts w:ascii="Arial" w:hAnsi="Arial" w:cs="Arial"/>
          <w:szCs w:val="24"/>
        </w:rPr>
        <w:t>dagegen</w:t>
      </w:r>
      <w:r w:rsidRPr="00273610">
        <w:rPr>
          <w:rFonts w:ascii="Arial" w:hAnsi="Arial" w:cs="Arial"/>
          <w:szCs w:val="24"/>
        </w:rPr>
        <w:t xml:space="preserve"> nur eine kalendarische Sichtweise der Zeitspanne, die sich z</w:t>
      </w:r>
      <w:r w:rsidR="002836C3" w:rsidRPr="00273610">
        <w:rPr>
          <w:rFonts w:ascii="Arial" w:hAnsi="Arial" w:cs="Arial"/>
          <w:szCs w:val="24"/>
        </w:rPr>
        <w:t>wischen der Geburt der Individu</w:t>
      </w:r>
      <w:r w:rsidRPr="00273610">
        <w:rPr>
          <w:rFonts w:ascii="Arial" w:hAnsi="Arial" w:cs="Arial"/>
          <w:szCs w:val="24"/>
        </w:rPr>
        <w:t xml:space="preserve">en und des aktuellen Datums ansiedelt. </w:t>
      </w:r>
      <w:r w:rsidRPr="00273610">
        <w:rPr>
          <w:rFonts w:ascii="Arial" w:hAnsi="Arial" w:cs="Arial"/>
          <w:szCs w:val="24"/>
        </w:rPr>
        <w:fldChar w:fldCharType="begin"/>
      </w:r>
      <w:r w:rsidRPr="00273610">
        <w:rPr>
          <w:rFonts w:ascii="Arial" w:hAnsi="Arial" w:cs="Arial"/>
          <w:szCs w:val="24"/>
        </w:rPr>
        <w:instrText>ADDIN CITAVI.PLACEHOLDER 4c7687b6-be95-41f9-96a4-308087157084 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XZWluZWNrIDIwMDQsIFMuIDQxMik8L1RleHQ+DQogICAgPC9UZXh0VW5pdD4NCiAgPC9UZXh0VW5pdHM+DQo8L1BsYWNlaG9sZGVyPg==</w:instrText>
      </w:r>
      <w:r w:rsidRPr="00273610">
        <w:rPr>
          <w:rFonts w:ascii="Arial" w:hAnsi="Arial" w:cs="Arial"/>
          <w:szCs w:val="24"/>
        </w:rPr>
        <w:fldChar w:fldCharType="separate"/>
      </w:r>
      <w:bookmarkStart w:id="71" w:name="_CTVP0014c7687b6be9541f996a4308087157084"/>
      <w:r w:rsidR="000100C2" w:rsidRPr="00273610">
        <w:rPr>
          <w:rFonts w:ascii="Arial" w:hAnsi="Arial" w:cs="Arial"/>
          <w:szCs w:val="24"/>
        </w:rPr>
        <w:t>(vgl. Weineck 2004, S. 412)</w:t>
      </w:r>
      <w:bookmarkEnd w:id="71"/>
      <w:r w:rsidRPr="00273610">
        <w:rPr>
          <w:rFonts w:ascii="Arial" w:hAnsi="Arial" w:cs="Arial"/>
          <w:szCs w:val="24"/>
        </w:rPr>
        <w:fldChar w:fldCharType="end"/>
      </w:r>
      <w:r w:rsidRPr="00273610">
        <w:rPr>
          <w:rFonts w:ascii="Arial" w:hAnsi="Arial" w:cs="Arial"/>
          <w:szCs w:val="24"/>
        </w:rPr>
        <w:t xml:space="preserve">. So findet laut Thyrolf </w:t>
      </w:r>
      <w:r w:rsidRPr="00273610">
        <w:rPr>
          <w:rFonts w:ascii="Arial" w:hAnsi="Arial" w:cs="Arial"/>
          <w:szCs w:val="24"/>
        </w:rPr>
        <w:fldChar w:fldCharType="begin"/>
      </w:r>
      <w:r w:rsidR="00B652DB" w:rsidRPr="00273610">
        <w:rPr>
          <w:rFonts w:ascii="Arial" w:hAnsi="Arial" w:cs="Arial"/>
          <w:szCs w:val="24"/>
        </w:rPr>
        <w:instrText>ADDIN CITAVI.PLACEHOLDER 432d0c9a-496b-4b2e-868b-5c0e6cbaf18f PFBsYWNlaG9sZGVyPg0KICA8QWRkSW5WZXJzaW9uPjUuMy4xLjA8L0FkZEluVmVyc2lvbj4NCiAgPElkPjQzMmQwYzlhLTQ5NmItNGIyZS04NjhiLTVjMGU2Y2JhZjE4ZjwvSWQ+DQogIDxFbnRyaWVzPg0KICAgIDxFbnRyeT4NCiAgICAgIDxJZD4xMmZhZTVlNi1hZmE2LTQwMTgtYjUyZi01YmJkNGNlYjJmMmI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rsidRPr="00273610">
        <w:rPr>
          <w:rFonts w:ascii="Arial" w:hAnsi="Arial" w:cs="Arial"/>
          <w:szCs w:val="24"/>
        </w:rPr>
        <w:fldChar w:fldCharType="separate"/>
      </w:r>
      <w:bookmarkStart w:id="72" w:name="_CTVP001432d0c9a496b4b2e868b5c0e6cbaf18f"/>
      <w:r w:rsidR="00B652DB" w:rsidRPr="00273610">
        <w:rPr>
          <w:rFonts w:ascii="Arial" w:hAnsi="Arial" w:cs="Arial"/>
          <w:szCs w:val="24"/>
        </w:rPr>
        <w:t>(2013)</w:t>
      </w:r>
      <w:bookmarkEnd w:id="72"/>
      <w:r w:rsidRPr="00273610">
        <w:rPr>
          <w:rFonts w:ascii="Arial" w:hAnsi="Arial" w:cs="Arial"/>
          <w:szCs w:val="24"/>
        </w:rPr>
        <w:fldChar w:fldCharType="end"/>
      </w:r>
      <w:r w:rsidRPr="00273610">
        <w:rPr>
          <w:rFonts w:ascii="Arial" w:hAnsi="Arial" w:cs="Arial"/>
          <w:szCs w:val="24"/>
        </w:rPr>
        <w:t xml:space="preserve"> eine gängige Einteilung in die Zei</w:t>
      </w:r>
      <w:r w:rsidR="002836C3" w:rsidRPr="00273610">
        <w:rPr>
          <w:rFonts w:ascii="Arial" w:hAnsi="Arial" w:cs="Arial"/>
          <w:szCs w:val="24"/>
        </w:rPr>
        <w:t>t</w:t>
      </w:r>
      <w:r w:rsidRPr="00273610">
        <w:rPr>
          <w:rFonts w:ascii="Arial" w:hAnsi="Arial" w:cs="Arial"/>
          <w:szCs w:val="24"/>
        </w:rPr>
        <w:t xml:space="preserve">spannen </w:t>
      </w:r>
      <w:r w:rsidRPr="00273610">
        <w:rPr>
          <w:rFonts w:ascii="Arial" w:hAnsi="Arial" w:cs="Arial"/>
          <w:i/>
          <w:szCs w:val="24"/>
        </w:rPr>
        <w:t xml:space="preserve">drittes Lebensalter </w:t>
      </w:r>
      <w:r w:rsidRPr="00273610">
        <w:rPr>
          <w:rFonts w:ascii="Arial" w:hAnsi="Arial" w:cs="Arial"/>
          <w:szCs w:val="24"/>
        </w:rPr>
        <w:t xml:space="preserve">(65 – 75 Jahre) und </w:t>
      </w:r>
      <w:r w:rsidRPr="00273610">
        <w:rPr>
          <w:rFonts w:ascii="Arial" w:hAnsi="Arial" w:cs="Arial"/>
          <w:i/>
          <w:szCs w:val="24"/>
        </w:rPr>
        <w:t>viertes Lebensalter</w:t>
      </w:r>
      <w:r w:rsidRPr="00273610">
        <w:rPr>
          <w:rFonts w:ascii="Arial" w:hAnsi="Arial" w:cs="Arial"/>
          <w:szCs w:val="24"/>
        </w:rPr>
        <w:t xml:space="preserve"> (über 75 Jahre) statt. Zu dem </w:t>
      </w:r>
      <w:r w:rsidRPr="00273610">
        <w:rPr>
          <w:rFonts w:ascii="Arial" w:hAnsi="Arial" w:cs="Arial"/>
          <w:i/>
          <w:szCs w:val="24"/>
        </w:rPr>
        <w:t xml:space="preserve">dritten Lebensalter </w:t>
      </w:r>
      <w:r w:rsidRPr="00273610">
        <w:rPr>
          <w:rFonts w:ascii="Arial" w:hAnsi="Arial" w:cs="Arial"/>
          <w:szCs w:val="24"/>
        </w:rPr>
        <w:t xml:space="preserve">gehören die </w:t>
      </w:r>
      <w:r w:rsidR="002836C3" w:rsidRPr="00273610">
        <w:rPr>
          <w:rFonts w:ascii="Arial" w:hAnsi="Arial" w:cs="Arial"/>
          <w:szCs w:val="24"/>
        </w:rPr>
        <w:t>sogenannten</w:t>
      </w:r>
      <w:r w:rsidRPr="00273610">
        <w:rPr>
          <w:rFonts w:ascii="Arial" w:hAnsi="Arial" w:cs="Arial"/>
          <w:szCs w:val="24"/>
        </w:rPr>
        <w:t xml:space="preserve"> „jungen Alten“ an (eine Gruppe von weites</w:t>
      </w:r>
      <w:r w:rsidR="002836C3" w:rsidRPr="00273610">
        <w:rPr>
          <w:rFonts w:ascii="Arial" w:hAnsi="Arial" w:cs="Arial"/>
          <w:szCs w:val="24"/>
        </w:rPr>
        <w:t>t</w:t>
      </w:r>
      <w:r w:rsidRPr="00273610">
        <w:rPr>
          <w:rFonts w:ascii="Arial" w:hAnsi="Arial" w:cs="Arial"/>
          <w:szCs w:val="24"/>
        </w:rPr>
        <w:t xml:space="preserve">gehend gesunden sowie sozial aktiven und integrierten Personen) und zu dem </w:t>
      </w:r>
      <w:r w:rsidRPr="00273610">
        <w:rPr>
          <w:rFonts w:ascii="Arial" w:hAnsi="Arial" w:cs="Arial"/>
          <w:i/>
          <w:szCs w:val="24"/>
        </w:rPr>
        <w:t>vierten Lebensalter</w:t>
      </w:r>
      <w:r w:rsidRPr="00273610">
        <w:rPr>
          <w:rFonts w:ascii="Arial" w:hAnsi="Arial" w:cs="Arial"/>
          <w:szCs w:val="24"/>
        </w:rPr>
        <w:t xml:space="preserve"> gehören wiederrum Personen an, die bereits geprägt durch den alter</w:t>
      </w:r>
      <w:r w:rsidR="002836C3" w:rsidRPr="00273610">
        <w:rPr>
          <w:rFonts w:ascii="Arial" w:hAnsi="Arial" w:cs="Arial"/>
          <w:szCs w:val="24"/>
        </w:rPr>
        <w:t>s</w:t>
      </w:r>
      <w:r w:rsidRPr="00273610">
        <w:rPr>
          <w:rFonts w:ascii="Arial" w:hAnsi="Arial" w:cs="Arial"/>
          <w:szCs w:val="24"/>
        </w:rPr>
        <w:t>bedingten körperlichen Abbau sind.</w:t>
      </w:r>
    </w:p>
    <w:p w14:paraId="1BAA0575" w14:textId="77777777" w:rsidR="003C5E5E" w:rsidRPr="00273610" w:rsidRDefault="003C5E5E" w:rsidP="004F3C9E">
      <w:pPr>
        <w:rPr>
          <w:rFonts w:ascii="Arial" w:hAnsi="Arial" w:cs="Arial"/>
          <w:szCs w:val="24"/>
        </w:rPr>
      </w:pPr>
    </w:p>
    <w:p w14:paraId="6C2F286E" w14:textId="20382EBC" w:rsidR="004F3C9E" w:rsidRPr="009C5835" w:rsidRDefault="004F3C9E" w:rsidP="00D24ABD">
      <w:pPr>
        <w:pStyle w:val="berschrift2"/>
        <w:numPr>
          <w:ilvl w:val="1"/>
          <w:numId w:val="2"/>
        </w:numPr>
        <w:rPr>
          <w:rFonts w:ascii="Arial" w:hAnsi="Arial" w:cs="Arial"/>
        </w:rPr>
      </w:pPr>
      <w:bookmarkStart w:id="73" w:name="_Ref476436222"/>
      <w:bookmarkStart w:id="74" w:name="_Ref476436281"/>
      <w:bookmarkStart w:id="75" w:name="_Toc477029909"/>
      <w:r w:rsidRPr="009C5835">
        <w:rPr>
          <w:rFonts w:ascii="Arial" w:hAnsi="Arial" w:cs="Arial"/>
        </w:rPr>
        <w:t>Demographische</w:t>
      </w:r>
      <w:r w:rsidR="001C5C77" w:rsidRPr="009C5835">
        <w:rPr>
          <w:rFonts w:ascii="Arial" w:hAnsi="Arial" w:cs="Arial"/>
        </w:rPr>
        <w:t>r</w:t>
      </w:r>
      <w:r w:rsidRPr="009C5835">
        <w:rPr>
          <w:rFonts w:ascii="Arial" w:hAnsi="Arial" w:cs="Arial"/>
        </w:rPr>
        <w:t xml:space="preserve"> </w:t>
      </w:r>
      <w:r w:rsidR="001C5C77" w:rsidRPr="009C5835">
        <w:rPr>
          <w:rFonts w:ascii="Arial" w:hAnsi="Arial" w:cs="Arial"/>
        </w:rPr>
        <w:t>Wandel</w:t>
      </w:r>
      <w:bookmarkEnd w:id="73"/>
      <w:bookmarkEnd w:id="74"/>
      <w:bookmarkEnd w:id="75"/>
    </w:p>
    <w:p w14:paraId="424E83CF" w14:textId="77777777" w:rsidR="00655E1C" w:rsidRPr="009C5835" w:rsidRDefault="00655E1C" w:rsidP="00655E1C">
      <w:pPr>
        <w:rPr>
          <w:rFonts w:ascii="Arial" w:hAnsi="Arial" w:cs="Arial"/>
        </w:rPr>
      </w:pPr>
    </w:p>
    <w:p w14:paraId="2AC9D887" w14:textId="3E091EB2" w:rsidR="00320A15" w:rsidRPr="00273610" w:rsidRDefault="0065214D" w:rsidP="004159A0">
      <w:pPr>
        <w:spacing w:line="360" w:lineRule="auto"/>
        <w:jc w:val="both"/>
        <w:rPr>
          <w:rFonts w:ascii="Arial" w:hAnsi="Arial" w:cs="Arial"/>
          <w:szCs w:val="24"/>
        </w:rPr>
      </w:pPr>
      <w:r w:rsidRPr="00273610">
        <w:rPr>
          <w:rFonts w:ascii="Arial" w:hAnsi="Arial" w:cs="Arial"/>
          <w:szCs w:val="24"/>
        </w:rPr>
        <w:t xml:space="preserve">In der Altersforschung, auch bekannt als Gerontologie, ist die Betrachtung des demographischen Wandels unumgänglich. Dies bezieht sich auf die Tatsache, dass </w:t>
      </w:r>
      <w:r w:rsidR="00CC2DD0" w:rsidRPr="00273610">
        <w:rPr>
          <w:rFonts w:ascii="Arial" w:hAnsi="Arial" w:cs="Arial"/>
          <w:szCs w:val="24"/>
        </w:rPr>
        <w:t>durch die Betrachtung des demographischen W</w:t>
      </w:r>
      <w:r w:rsidR="001C49B6" w:rsidRPr="00273610">
        <w:rPr>
          <w:rFonts w:ascii="Arial" w:hAnsi="Arial" w:cs="Arial"/>
          <w:szCs w:val="24"/>
        </w:rPr>
        <w:t xml:space="preserve">andels </w:t>
      </w:r>
      <w:r w:rsidR="00CC2DD0" w:rsidRPr="00273610">
        <w:rPr>
          <w:rFonts w:ascii="Arial" w:hAnsi="Arial" w:cs="Arial"/>
          <w:szCs w:val="24"/>
        </w:rPr>
        <w:t xml:space="preserve">Veränderungen der Altersstruktur in einer Gesellschaft </w:t>
      </w:r>
      <w:r w:rsidR="00280AB2" w:rsidRPr="00273610">
        <w:rPr>
          <w:rFonts w:ascii="Arial" w:hAnsi="Arial" w:cs="Arial"/>
          <w:szCs w:val="24"/>
        </w:rPr>
        <w:t>beschrieben</w:t>
      </w:r>
      <w:r w:rsidR="001C49B6" w:rsidRPr="00273610">
        <w:rPr>
          <w:rFonts w:ascii="Arial" w:hAnsi="Arial" w:cs="Arial"/>
          <w:szCs w:val="24"/>
        </w:rPr>
        <w:t xml:space="preserve"> werden können sowie</w:t>
      </w:r>
      <w:r w:rsidR="00CC2DD0" w:rsidRPr="00273610">
        <w:rPr>
          <w:rFonts w:ascii="Arial" w:hAnsi="Arial" w:cs="Arial"/>
          <w:szCs w:val="24"/>
        </w:rPr>
        <w:t xml:space="preserve"> mögliche Folgen und Ursachen für die Zusammensetzung einer Gesellschaft </w:t>
      </w:r>
      <w:r w:rsidR="001E6D85" w:rsidRPr="00273610">
        <w:rPr>
          <w:rFonts w:ascii="Arial" w:hAnsi="Arial" w:cs="Arial"/>
          <w:szCs w:val="24"/>
        </w:rPr>
        <w:t>und der</w:t>
      </w:r>
      <w:r w:rsidR="00FF6A55" w:rsidRPr="00273610">
        <w:rPr>
          <w:rFonts w:ascii="Arial" w:hAnsi="Arial" w:cs="Arial"/>
          <w:szCs w:val="24"/>
        </w:rPr>
        <w:t>en</w:t>
      </w:r>
      <w:r w:rsidR="001E6D85" w:rsidRPr="00273610">
        <w:rPr>
          <w:rFonts w:ascii="Arial" w:hAnsi="Arial" w:cs="Arial"/>
          <w:szCs w:val="24"/>
        </w:rPr>
        <w:t xml:space="preserve"> Alter</w:t>
      </w:r>
      <w:r w:rsidR="002836C3" w:rsidRPr="00273610">
        <w:rPr>
          <w:rFonts w:ascii="Arial" w:hAnsi="Arial" w:cs="Arial"/>
          <w:szCs w:val="24"/>
        </w:rPr>
        <w:t>s</w:t>
      </w:r>
      <w:r w:rsidR="001E6D85" w:rsidRPr="00273610">
        <w:rPr>
          <w:rFonts w:ascii="Arial" w:hAnsi="Arial" w:cs="Arial"/>
          <w:szCs w:val="24"/>
        </w:rPr>
        <w:t xml:space="preserve">aufbau </w:t>
      </w:r>
      <w:r w:rsidR="00280AB2" w:rsidRPr="00273610">
        <w:rPr>
          <w:rFonts w:ascii="Arial" w:hAnsi="Arial" w:cs="Arial"/>
          <w:szCs w:val="24"/>
        </w:rPr>
        <w:t>aufgezeigt werden</w:t>
      </w:r>
      <w:r w:rsidR="001E6D85" w:rsidRPr="00273610">
        <w:rPr>
          <w:rFonts w:ascii="Arial" w:hAnsi="Arial" w:cs="Arial"/>
          <w:szCs w:val="24"/>
        </w:rPr>
        <w:t xml:space="preserve"> </w:t>
      </w:r>
      <w:r w:rsidR="00CB3459" w:rsidRPr="00273610">
        <w:rPr>
          <w:rFonts w:ascii="Arial" w:hAnsi="Arial" w:cs="Arial"/>
          <w:szCs w:val="24"/>
        </w:rPr>
        <w:t>können</w:t>
      </w:r>
      <w:r w:rsidR="00280AB2" w:rsidRPr="00273610">
        <w:rPr>
          <w:rFonts w:ascii="Arial" w:hAnsi="Arial" w:cs="Arial"/>
          <w:szCs w:val="24"/>
        </w:rPr>
        <w:t xml:space="preserve">. </w:t>
      </w:r>
      <w:r w:rsidR="00280AB2" w:rsidRPr="00273610">
        <w:rPr>
          <w:rFonts w:ascii="Arial" w:hAnsi="Arial" w:cs="Arial"/>
          <w:szCs w:val="24"/>
        </w:rPr>
        <w:fldChar w:fldCharType="begin"/>
      </w:r>
      <w:r w:rsidR="00280AB2" w:rsidRPr="00273610">
        <w:rPr>
          <w:rFonts w:ascii="Arial" w:hAnsi="Arial" w:cs="Arial"/>
          <w:szCs w:val="24"/>
        </w:rPr>
        <w:instrText>ADDIN CITAVI.PLACEHOLDER d2ffa1c5-6d88-40ba-9b08-f8bc83fe68e0 PFBsYWNlaG9sZGVyPg0KICA8QWRkSW5WZXJzaW9uPjUuMy4xLjA8L0FkZEluVmVyc2lvbj4NCiAgPElkPmQyZmZhMWM1LTZkODgtNDBiYS05YjA4LWY4YmM4M2ZlNjhlMDwvSWQ+DQogIDxFbnRyaWVzPg0KICAgIDxFbnRyeT4NCiAgICAgIDxJZD4xOGMzOWE1My1kMjc4LTQzYzktYjA1Yi0zYThlNzFhZWNmN2Y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YWNrIDIwMDAsIFMuIDgpPC9UZXh0Pg0KICAgIDwvVGV4dFVuaXQ+DQogIDwvVGV4dFVuaXRzPg0KPC9QbGFjZWhvbGRlcj4=</w:instrText>
      </w:r>
      <w:r w:rsidR="00280AB2" w:rsidRPr="00273610">
        <w:rPr>
          <w:rFonts w:ascii="Arial" w:hAnsi="Arial" w:cs="Arial"/>
          <w:szCs w:val="24"/>
        </w:rPr>
        <w:fldChar w:fldCharType="separate"/>
      </w:r>
      <w:bookmarkStart w:id="76" w:name="_CTVP001d2ffa1c56d8840ba9b08f8bc83fe68e0"/>
      <w:r w:rsidR="00280AB2" w:rsidRPr="00273610">
        <w:rPr>
          <w:rFonts w:ascii="Arial" w:hAnsi="Arial" w:cs="Arial"/>
          <w:szCs w:val="24"/>
        </w:rPr>
        <w:t>(vgl. Pack 2000, S. 8)</w:t>
      </w:r>
      <w:bookmarkEnd w:id="76"/>
      <w:r w:rsidR="00280AB2" w:rsidRPr="00273610">
        <w:rPr>
          <w:rFonts w:ascii="Arial" w:hAnsi="Arial" w:cs="Arial"/>
          <w:szCs w:val="24"/>
        </w:rPr>
        <w:fldChar w:fldCharType="end"/>
      </w:r>
      <w:r w:rsidR="00280AB2" w:rsidRPr="00273610">
        <w:rPr>
          <w:rFonts w:ascii="Arial" w:hAnsi="Arial" w:cs="Arial"/>
          <w:szCs w:val="24"/>
        </w:rPr>
        <w:t xml:space="preserve"> So führt eine hohe Geburtenzahl in Kombination mit einer abnehmenden Sterberate zu einer kompakten Alter</w:t>
      </w:r>
      <w:r w:rsidR="00723ABF" w:rsidRPr="00273610">
        <w:rPr>
          <w:rFonts w:ascii="Arial" w:hAnsi="Arial" w:cs="Arial"/>
          <w:szCs w:val="24"/>
        </w:rPr>
        <w:t>s</w:t>
      </w:r>
      <w:r w:rsidR="00280AB2" w:rsidRPr="00273610">
        <w:rPr>
          <w:rFonts w:ascii="Arial" w:hAnsi="Arial" w:cs="Arial"/>
          <w:szCs w:val="24"/>
        </w:rPr>
        <w:t xml:space="preserve">pyramide. (vgl. ebd.) Hingegen eine sinkende bzw. stagnierende Geburtenrate in Zusammenhang mit einer </w:t>
      </w:r>
      <w:r w:rsidR="00DA052C" w:rsidRPr="00273610">
        <w:rPr>
          <w:rFonts w:ascii="Arial" w:hAnsi="Arial" w:cs="Arial"/>
          <w:szCs w:val="24"/>
        </w:rPr>
        <w:t>steigenden Lebenserwartung</w:t>
      </w:r>
      <w:r w:rsidR="003423F3" w:rsidRPr="00273610">
        <w:rPr>
          <w:rFonts w:ascii="Arial" w:hAnsi="Arial" w:cs="Arial"/>
          <w:szCs w:val="24"/>
        </w:rPr>
        <w:t xml:space="preserve"> führt</w:t>
      </w:r>
      <w:r w:rsidR="002836C3" w:rsidRPr="00273610">
        <w:rPr>
          <w:rFonts w:ascii="Arial" w:hAnsi="Arial" w:cs="Arial"/>
          <w:szCs w:val="24"/>
        </w:rPr>
        <w:t xml:space="preserve"> zu </w:t>
      </w:r>
      <w:r w:rsidR="001C49B6" w:rsidRPr="00273610">
        <w:rPr>
          <w:rFonts w:ascii="Arial" w:hAnsi="Arial" w:cs="Arial"/>
          <w:szCs w:val="24"/>
        </w:rPr>
        <w:t>einem unausgewogenen Altersaufbau und somit zu einer</w:t>
      </w:r>
      <w:r w:rsidR="002836C3" w:rsidRPr="00273610">
        <w:rPr>
          <w:rFonts w:ascii="Arial" w:hAnsi="Arial" w:cs="Arial"/>
          <w:szCs w:val="24"/>
        </w:rPr>
        <w:t xml:space="preserve"> </w:t>
      </w:r>
      <w:r w:rsidR="00DA052C" w:rsidRPr="00273610">
        <w:rPr>
          <w:rFonts w:ascii="Arial" w:hAnsi="Arial" w:cs="Arial"/>
          <w:szCs w:val="24"/>
        </w:rPr>
        <w:t>Bevölkerung</w:t>
      </w:r>
      <w:r w:rsidR="001C49B6" w:rsidRPr="00273610">
        <w:rPr>
          <w:rFonts w:ascii="Arial" w:hAnsi="Arial" w:cs="Arial"/>
          <w:szCs w:val="24"/>
        </w:rPr>
        <w:t>, bei der die Anzahl der älteren Personen dominiert</w:t>
      </w:r>
      <w:r w:rsidR="008267D4" w:rsidRPr="00273610">
        <w:rPr>
          <w:rFonts w:ascii="Arial" w:hAnsi="Arial" w:cs="Arial"/>
          <w:szCs w:val="24"/>
        </w:rPr>
        <w:t xml:space="preserve">. (vgl. ebd.) </w:t>
      </w:r>
      <w:r w:rsidR="00DA052C" w:rsidRPr="00273610">
        <w:rPr>
          <w:rFonts w:ascii="Arial" w:hAnsi="Arial" w:cs="Arial"/>
          <w:szCs w:val="24"/>
        </w:rPr>
        <w:t>Das letz</w:t>
      </w:r>
      <w:r w:rsidR="002836C3" w:rsidRPr="00273610">
        <w:rPr>
          <w:rFonts w:ascii="Arial" w:hAnsi="Arial" w:cs="Arial"/>
          <w:szCs w:val="24"/>
        </w:rPr>
        <w:t>t</w:t>
      </w:r>
      <w:r w:rsidR="00DA052C" w:rsidRPr="00273610">
        <w:rPr>
          <w:rFonts w:ascii="Arial" w:hAnsi="Arial" w:cs="Arial"/>
          <w:szCs w:val="24"/>
        </w:rPr>
        <w:t xml:space="preserve">e beschriebene Szenario trifft laut dem </w:t>
      </w:r>
      <w:r w:rsidR="004F3C9E" w:rsidRPr="00273610">
        <w:rPr>
          <w:rFonts w:ascii="Arial" w:hAnsi="Arial" w:cs="Arial"/>
          <w:szCs w:val="24"/>
        </w:rPr>
        <w:t xml:space="preserve">statistischem Bundesamt </w:t>
      </w:r>
      <w:r w:rsidR="00F56225" w:rsidRPr="00273610">
        <w:rPr>
          <w:rFonts w:ascii="Arial" w:hAnsi="Arial" w:cs="Arial"/>
          <w:szCs w:val="24"/>
        </w:rPr>
        <w:t>die nächsten Jahre</w:t>
      </w:r>
      <w:r w:rsidR="00E009F1" w:rsidRPr="00273610">
        <w:rPr>
          <w:rFonts w:ascii="Arial" w:hAnsi="Arial" w:cs="Arial"/>
          <w:szCs w:val="24"/>
        </w:rPr>
        <w:t xml:space="preserve"> verstärkt </w:t>
      </w:r>
      <w:r w:rsidR="00DA052C" w:rsidRPr="00273610">
        <w:rPr>
          <w:rFonts w:ascii="Arial" w:hAnsi="Arial" w:cs="Arial"/>
          <w:szCs w:val="24"/>
        </w:rPr>
        <w:t>auf die Zusammensetzung der deutschen Bevölkerung</w:t>
      </w:r>
      <w:r w:rsidR="00E009F1" w:rsidRPr="00273610">
        <w:rPr>
          <w:rFonts w:ascii="Arial" w:hAnsi="Arial" w:cs="Arial"/>
          <w:szCs w:val="24"/>
        </w:rPr>
        <w:t xml:space="preserve"> zu</w:t>
      </w:r>
      <w:r w:rsidR="004F3C9E" w:rsidRPr="00273610">
        <w:rPr>
          <w:rFonts w:ascii="Arial" w:hAnsi="Arial" w:cs="Arial"/>
          <w:szCs w:val="24"/>
        </w:rPr>
        <w:t xml:space="preserve">. </w:t>
      </w:r>
      <w:r w:rsidR="008267D4" w:rsidRPr="00273610">
        <w:rPr>
          <w:rFonts w:ascii="Arial" w:hAnsi="Arial" w:cs="Arial"/>
          <w:szCs w:val="24"/>
        </w:rPr>
        <w:t xml:space="preserve">Denn seit </w:t>
      </w:r>
      <w:r w:rsidR="00A05AA5" w:rsidRPr="00273610">
        <w:rPr>
          <w:rFonts w:ascii="Arial" w:hAnsi="Arial" w:cs="Arial"/>
          <w:szCs w:val="24"/>
        </w:rPr>
        <w:t xml:space="preserve">Jahren besteht </w:t>
      </w:r>
      <w:r w:rsidR="008267D4" w:rsidRPr="00273610">
        <w:rPr>
          <w:rFonts w:ascii="Arial" w:hAnsi="Arial" w:cs="Arial"/>
          <w:szCs w:val="24"/>
        </w:rPr>
        <w:t xml:space="preserve">in Deutschland eine Stagnation der Geburtenrate, die dazu führt, dass allein im Jahr 2015 weniger Menschen geboren (737.630) wurden, als gestorben (925.239) sind. </w:t>
      </w:r>
      <w:r w:rsidR="008267D4" w:rsidRPr="00273610">
        <w:rPr>
          <w:rFonts w:ascii="Arial" w:hAnsi="Arial" w:cs="Arial"/>
          <w:szCs w:val="24"/>
        </w:rPr>
        <w:fldChar w:fldCharType="begin"/>
      </w:r>
      <w:r w:rsidR="008267D4" w:rsidRPr="00273610">
        <w:rPr>
          <w:rFonts w:ascii="Arial" w:hAnsi="Arial" w:cs="Arial"/>
          <w:szCs w:val="24"/>
        </w:rPr>
        <w:instrText>ADDIN CITAVI.PLACEHOLDER d505475f-24e8-47dc-9b7c-7ab55c724339 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BZGRyZXNzPg0KICAgICAgICAgICAgPExvY2F0aW9uVHlwZT5FbGVjdHJvbmljQWRkcmVzczwvTG9jYXRpb25UeXBlPg0KICAgICAgICAgIDwvTG9jYXRpb24+DQogICAgICAgIDwvTG9jYXRpb25zPg0KICAgICAgICA8T25saW5l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PbmxpbmVBZGRyZXNzPg0KICAgICAgICA8U2VxdWVuY2VOdW1iZXI+NTc8L1NlcXVlbmNlTnVtYmVyPg0KICAgICAgICA8U2hvcnRUaXRsZT5TdGF0aXN0YSAyMDE2IOKAkyBBbnphaGwgZGVyIEdlYnVydGVuPC9TaG9ydFRpdGxlPg0KICAgICAgICA8VGl0bGU+QW56YWhsIGRlciBHZWJ1cnRlbiB1bmQgZGVyIFN0ZXJiZWbDpGxsZSBpbiBEZXV0c2NobGFuZCBpbiBkZW4gSmFocmVuIHZvbiAxOTUwIGJpcyAyMDE1PC9UaXRsZT4NCiAgICAgICAgPFllYXI+MjAxNjwvWWVhcj4NCiAgICAgIDwvUmVmZXJlbmNlPg0KICAgIDwvRW50cnk+DQogIDwvRW50cmllcz4NCiAgPFRleHQ+KHZnbC4gU3RhdGlzdGE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3RhdGlzdGEgMjAxNik8L1RleHQ+DQogICAgPC9UZXh0VW5pdD4NCiAgPC9UZXh0VW5pdHM+DQo8L1BsYWNlaG9sZGVyPg==</w:instrText>
      </w:r>
      <w:r w:rsidR="008267D4" w:rsidRPr="00273610">
        <w:rPr>
          <w:rFonts w:ascii="Arial" w:hAnsi="Arial" w:cs="Arial"/>
          <w:szCs w:val="24"/>
        </w:rPr>
        <w:fldChar w:fldCharType="separate"/>
      </w:r>
      <w:r w:rsidR="008267D4" w:rsidRPr="00273610">
        <w:rPr>
          <w:rFonts w:ascii="Arial" w:hAnsi="Arial" w:cs="Arial"/>
          <w:szCs w:val="24"/>
        </w:rPr>
        <w:t>(vgl. Statista 2016)</w:t>
      </w:r>
      <w:r w:rsidR="008267D4" w:rsidRPr="00273610">
        <w:rPr>
          <w:rFonts w:ascii="Arial" w:hAnsi="Arial" w:cs="Arial"/>
          <w:szCs w:val="24"/>
        </w:rPr>
        <w:fldChar w:fldCharType="end"/>
      </w:r>
      <w:r w:rsidR="008267D4" w:rsidRPr="00273610">
        <w:rPr>
          <w:rFonts w:ascii="Arial" w:hAnsi="Arial" w:cs="Arial"/>
          <w:szCs w:val="24"/>
        </w:rPr>
        <w:t xml:space="preserve"> Dies wird bis zum Jahr 2030 dazu führen, dass in Deutschland nur noch 79,2 Millionen Menschen leben werden</w:t>
      </w:r>
      <w:r w:rsidR="00A05AA5" w:rsidRPr="00273610">
        <w:rPr>
          <w:rFonts w:ascii="Arial" w:hAnsi="Arial" w:cs="Arial"/>
          <w:szCs w:val="24"/>
        </w:rPr>
        <w:t xml:space="preserve">. Weiterhin nimmt die Anzahl der über 65-Jährigen die nächsten Jahre weiter zu. </w:t>
      </w:r>
      <w:r w:rsidR="0085478A" w:rsidRPr="00273610">
        <w:rPr>
          <w:rFonts w:ascii="Arial" w:hAnsi="Arial" w:cs="Arial"/>
          <w:szCs w:val="24"/>
        </w:rPr>
        <w:t xml:space="preserve">So waren laut dem statistischem </w:t>
      </w:r>
      <w:r w:rsidR="0085478A" w:rsidRPr="00273610">
        <w:rPr>
          <w:rFonts w:ascii="Arial" w:hAnsi="Arial" w:cs="Arial"/>
          <w:szCs w:val="24"/>
        </w:rPr>
        <w:lastRenderedPageBreak/>
        <w:t>Bundesamt</w:t>
      </w:r>
      <w:r w:rsidR="009E5B66" w:rsidRPr="00273610">
        <w:rPr>
          <w:rFonts w:ascii="Arial" w:hAnsi="Arial" w:cs="Arial"/>
          <w:szCs w:val="24"/>
        </w:rPr>
        <w:t xml:space="preserve"> </w:t>
      </w:r>
      <w:r w:rsidR="009E5B66" w:rsidRPr="00273610">
        <w:rPr>
          <w:rFonts w:ascii="Arial" w:hAnsi="Arial" w:cs="Arial"/>
          <w:szCs w:val="24"/>
        </w:rPr>
        <w:fldChar w:fldCharType="begin"/>
      </w:r>
      <w:r w:rsidR="009E5B66" w:rsidRPr="00273610">
        <w:rPr>
          <w:rFonts w:ascii="Arial" w:hAnsi="Arial" w:cs="Arial"/>
          <w:szCs w:val="24"/>
        </w:rPr>
        <w:instrText>ADDIN CITAVI.PLACEHOLDER 2590707d-bb6e-4005-ab01-2cc6778e0a13 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xKTwvVGV4dD4NCiAgICA8L1RleHRVbml0Pg0KICA8L1RleHRVbml0cz4NCjwvUGxhY2Vob2xkZXI+</w:instrText>
      </w:r>
      <w:r w:rsidR="009E5B66" w:rsidRPr="00273610">
        <w:rPr>
          <w:rFonts w:ascii="Arial" w:hAnsi="Arial" w:cs="Arial"/>
          <w:szCs w:val="24"/>
        </w:rPr>
        <w:fldChar w:fldCharType="separate"/>
      </w:r>
      <w:bookmarkStart w:id="77" w:name="_CTVP0012590707dbb6e4005ab012cc6778e0a13"/>
      <w:r w:rsidR="009E5B66" w:rsidRPr="00273610">
        <w:rPr>
          <w:rFonts w:ascii="Arial" w:hAnsi="Arial" w:cs="Arial"/>
          <w:szCs w:val="24"/>
        </w:rPr>
        <w:t>(2011)</w:t>
      </w:r>
      <w:bookmarkEnd w:id="77"/>
      <w:r w:rsidR="009E5B66" w:rsidRPr="00273610">
        <w:rPr>
          <w:rFonts w:ascii="Arial" w:hAnsi="Arial" w:cs="Arial"/>
          <w:szCs w:val="24"/>
        </w:rPr>
        <w:fldChar w:fldCharType="end"/>
      </w:r>
      <w:r w:rsidR="0085478A" w:rsidRPr="00273610">
        <w:rPr>
          <w:rFonts w:ascii="Arial" w:hAnsi="Arial" w:cs="Arial"/>
          <w:szCs w:val="24"/>
        </w:rPr>
        <w:t xml:space="preserve"> i</w:t>
      </w:r>
      <w:r w:rsidR="004F3C9E" w:rsidRPr="00273610">
        <w:rPr>
          <w:rFonts w:ascii="Arial" w:hAnsi="Arial" w:cs="Arial"/>
          <w:szCs w:val="24"/>
        </w:rPr>
        <w:t xml:space="preserve">m Jahr 2015 </w:t>
      </w:r>
      <w:r w:rsidR="00DA052C" w:rsidRPr="00273610">
        <w:rPr>
          <w:rFonts w:ascii="Arial" w:hAnsi="Arial" w:cs="Arial"/>
          <w:szCs w:val="24"/>
        </w:rPr>
        <w:t>knapp</w:t>
      </w:r>
      <w:r w:rsidR="004F3C9E" w:rsidRPr="00273610">
        <w:rPr>
          <w:rFonts w:ascii="Arial" w:hAnsi="Arial" w:cs="Arial"/>
          <w:szCs w:val="24"/>
        </w:rPr>
        <w:t xml:space="preserve"> 17,3 Millionen über 65-Jährige verzeichnet, die bis zum Jahr 2030 um 7 </w:t>
      </w:r>
      <w:r w:rsidR="002959E4" w:rsidRPr="00273610">
        <w:rPr>
          <w:rFonts w:ascii="Arial" w:hAnsi="Arial" w:cs="Arial"/>
          <w:szCs w:val="24"/>
        </w:rPr>
        <w:t>Prozent</w:t>
      </w:r>
      <w:r w:rsidR="004F3C9E" w:rsidRPr="00273610">
        <w:rPr>
          <w:rFonts w:ascii="Arial" w:hAnsi="Arial" w:cs="Arial"/>
          <w:szCs w:val="24"/>
        </w:rPr>
        <w:t xml:space="preserve"> auf 21,8 Millionen ansteigen werden. Wohingegen die A</w:t>
      </w:r>
      <w:r w:rsidR="000F65F8" w:rsidRPr="00273610">
        <w:rPr>
          <w:rFonts w:ascii="Arial" w:hAnsi="Arial" w:cs="Arial"/>
          <w:szCs w:val="24"/>
        </w:rPr>
        <w:t xml:space="preserve">nzahl der unter 20-Jährigen um ein </w:t>
      </w:r>
      <w:r w:rsidR="002959E4" w:rsidRPr="00273610">
        <w:rPr>
          <w:rFonts w:ascii="Arial" w:hAnsi="Arial" w:cs="Arial"/>
          <w:szCs w:val="24"/>
        </w:rPr>
        <w:t>Prozent</w:t>
      </w:r>
      <w:r w:rsidR="004F3C9E" w:rsidRPr="00273610">
        <w:rPr>
          <w:rFonts w:ascii="Arial" w:hAnsi="Arial" w:cs="Arial"/>
          <w:szCs w:val="24"/>
        </w:rPr>
        <w:t xml:space="preserve"> von 14 auf 13.8 Milli</w:t>
      </w:r>
      <w:r w:rsidR="00CA21B9" w:rsidRPr="00273610">
        <w:rPr>
          <w:rFonts w:ascii="Arial" w:hAnsi="Arial" w:cs="Arial"/>
          <w:szCs w:val="24"/>
        </w:rPr>
        <w:t>o</w:t>
      </w:r>
      <w:r w:rsidR="004F3C9E" w:rsidRPr="00273610">
        <w:rPr>
          <w:rFonts w:ascii="Arial" w:hAnsi="Arial" w:cs="Arial"/>
          <w:szCs w:val="24"/>
        </w:rPr>
        <w:t xml:space="preserve">nen fallen wird. </w:t>
      </w:r>
      <w:r w:rsidR="004F3C9E" w:rsidRPr="00273610">
        <w:rPr>
          <w:rFonts w:ascii="Arial" w:hAnsi="Arial" w:cs="Arial"/>
          <w:szCs w:val="24"/>
        </w:rPr>
        <w:fldChar w:fldCharType="begin"/>
      </w:r>
      <w:r w:rsidR="004F3C9E" w:rsidRPr="00273610">
        <w:rPr>
          <w:rFonts w:ascii="Arial" w:hAnsi="Arial" w:cs="Arial"/>
          <w:szCs w:val="24"/>
        </w:rPr>
        <w:instrText>ADDIN CITAVI.PLACEHOLDER 8381ce6f-f897-42b8-950c-a881c6199b64 PFBsYWNlaG9sZGVyPg0KICA8QWRkSW5WZXJzaW9uPjUuMy4xLjA8L0FkZEluVmVyc2lvbj4NCiAgPElkPjgzODFjZTZmLWY4OTctNDJiOC05NTBjLWE4ODFjNjE5OWI2NDwvSWQ+DQogIDxFbnRyaWVzPg0KICAgIDxFbnRyeT4NCiAgICAgIDxJZD5mNTdkNzAwYy0yOGU1LTQ1ZjktYTUwMS00YTU4MDczNDEwODU8L0lkPg0KICAgICAgPFByZWZpeD5WZ2wuIDwvUHJlZml4Pg0KICAgICAgPFJlZmVyZW5jZUlkPmQ4YjdiNmJhLWI1MmMtNGIyNi05NTIzLWZjNDY4MmJkODhjZj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U3RhdGlzdGlzY2hlcyBCdW5kZXNhbXQgMjAxNSk8L1RleHQ+DQogICAgPC9UZXh0VW5pdD4NCiAgPC9UZXh0VW5pdHM+DQo8L1BsYWNlaG9sZGVyPg==</w:instrText>
      </w:r>
      <w:r w:rsidR="004F3C9E" w:rsidRPr="00273610">
        <w:rPr>
          <w:rFonts w:ascii="Arial" w:hAnsi="Arial" w:cs="Arial"/>
          <w:szCs w:val="24"/>
        </w:rPr>
        <w:fldChar w:fldCharType="separate"/>
      </w:r>
      <w:r w:rsidR="004F3C9E" w:rsidRPr="00273610">
        <w:rPr>
          <w:rFonts w:ascii="Arial" w:hAnsi="Arial" w:cs="Arial"/>
          <w:szCs w:val="24"/>
        </w:rPr>
        <w:t>(</w:t>
      </w:r>
      <w:r w:rsidR="00245FBB" w:rsidRPr="00273610">
        <w:rPr>
          <w:rFonts w:ascii="Arial" w:hAnsi="Arial" w:cs="Arial"/>
          <w:szCs w:val="24"/>
        </w:rPr>
        <w:t>vgl. ebd.</w:t>
      </w:r>
      <w:r w:rsidR="004F3C9E" w:rsidRPr="00273610">
        <w:rPr>
          <w:rFonts w:ascii="Arial" w:hAnsi="Arial" w:cs="Arial"/>
          <w:szCs w:val="24"/>
        </w:rPr>
        <w:t>)</w:t>
      </w:r>
      <w:r w:rsidR="004F3C9E" w:rsidRPr="00273610">
        <w:rPr>
          <w:rFonts w:ascii="Arial" w:hAnsi="Arial" w:cs="Arial"/>
          <w:szCs w:val="24"/>
        </w:rPr>
        <w:fldChar w:fldCharType="end"/>
      </w:r>
      <w:r w:rsidR="008267D4" w:rsidRPr="00273610">
        <w:rPr>
          <w:rFonts w:ascii="Arial" w:hAnsi="Arial" w:cs="Arial"/>
          <w:szCs w:val="24"/>
        </w:rPr>
        <w:t xml:space="preserve"> </w:t>
      </w:r>
    </w:p>
    <w:p w14:paraId="28220D85" w14:textId="349027F3" w:rsidR="00234DE2" w:rsidRPr="00273610" w:rsidRDefault="00234DE2" w:rsidP="004159A0">
      <w:pPr>
        <w:spacing w:line="360" w:lineRule="auto"/>
        <w:jc w:val="both"/>
        <w:rPr>
          <w:rFonts w:ascii="Arial" w:hAnsi="Arial" w:cs="Arial"/>
          <w:szCs w:val="24"/>
        </w:rPr>
      </w:pPr>
    </w:p>
    <w:p w14:paraId="54AE31F4" w14:textId="23BD2568" w:rsidR="004F3C9E" w:rsidRPr="00273610" w:rsidRDefault="00320A15" w:rsidP="004159A0">
      <w:pPr>
        <w:spacing w:line="360" w:lineRule="auto"/>
        <w:jc w:val="both"/>
        <w:rPr>
          <w:rFonts w:ascii="Arial" w:hAnsi="Arial" w:cs="Arial"/>
          <w:szCs w:val="24"/>
        </w:rPr>
      </w:pPr>
      <w:r w:rsidRPr="00273610">
        <w:rPr>
          <w:rFonts w:ascii="Arial" w:hAnsi="Arial" w:cs="Arial"/>
          <w:szCs w:val="24"/>
        </w:rPr>
        <w:t>Die</w:t>
      </w:r>
      <w:r w:rsidR="004F3C9E" w:rsidRPr="00273610">
        <w:rPr>
          <w:rFonts w:ascii="Arial" w:hAnsi="Arial" w:cs="Arial"/>
          <w:szCs w:val="24"/>
        </w:rPr>
        <w:t xml:space="preserve"> Zunahme der älteren Personen resultiert laut der Hannoverschen Lebensversicherung </w:t>
      </w:r>
      <w:r w:rsidR="004F3C9E" w:rsidRPr="00273610">
        <w:rPr>
          <w:rFonts w:ascii="Arial" w:hAnsi="Arial" w:cs="Arial"/>
          <w:szCs w:val="24"/>
        </w:rPr>
        <w:fldChar w:fldCharType="begin"/>
      </w:r>
      <w:r w:rsidR="004F3C9E" w:rsidRPr="00273610">
        <w:rPr>
          <w:rFonts w:ascii="Arial" w:hAnsi="Arial" w:cs="Arial"/>
          <w:szCs w:val="24"/>
        </w:rPr>
        <w:instrText>ADDIN CITAVI.PLACEHOLDER 8aa8f965-4f04-4faa-9b46-29266f2ca66a PFBsYWNlaG9sZGVyPg0KICA8QWRkSW5WZXJzaW9uPjUuMy4xLjA8L0FkZEluVmVyc2lvbj4NCiAgPElkPjhhYThmOTY1LTRmMDQtNGZhYS05YjQ2LTI5MjY2ZjJjYTY2YTwvSWQ+DQogIDxFbnRyaWVzPg0KICAgIDxFbnRyeT4NCiAgICAgIDxJZD5iODU4YjI3Ny05MjQ4LTQxYTMtYjAyYS1lMDNmNjg5Y2EzYzU8L0lkPg0KICAgICAgPFJlZmVyZW5jZUlkPjAzNjY1ODc5LWNjMjUtNDRjYi05OWU3LTZhYWUyNmNmMTdlZ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ik8L1RleHQ+DQogICAgPC9UZXh0VW5pdD4NCiAgPC9UZXh0VW5pdHM+DQo8L1BsYWNlaG9sZGVyPg==</w:instrText>
      </w:r>
      <w:r w:rsidR="004F3C9E" w:rsidRPr="00273610">
        <w:rPr>
          <w:rFonts w:ascii="Arial" w:hAnsi="Arial" w:cs="Arial"/>
          <w:szCs w:val="24"/>
        </w:rPr>
        <w:fldChar w:fldCharType="separate"/>
      </w:r>
      <w:r w:rsidR="004F3C9E" w:rsidRPr="00273610">
        <w:rPr>
          <w:rFonts w:ascii="Arial" w:hAnsi="Arial" w:cs="Arial"/>
          <w:szCs w:val="24"/>
        </w:rPr>
        <w:t>(2016)</w:t>
      </w:r>
      <w:r w:rsidR="004F3C9E" w:rsidRPr="00273610">
        <w:rPr>
          <w:rFonts w:ascii="Arial" w:hAnsi="Arial" w:cs="Arial"/>
          <w:szCs w:val="24"/>
        </w:rPr>
        <w:fldChar w:fldCharType="end"/>
      </w:r>
      <w:r w:rsidR="004F3C9E" w:rsidRPr="00273610">
        <w:rPr>
          <w:rFonts w:ascii="Arial" w:hAnsi="Arial" w:cs="Arial"/>
          <w:szCs w:val="24"/>
        </w:rPr>
        <w:t xml:space="preserve"> in der Entwicklung des medizinischen Fortschritts, der in den letzten Jahren große Erkenntnisse in der Prävention und Bekämpfung von vielen Altersleiden, wie Krebs oder Herz-Kreislauf-Erkrankungen, beigetragen hat. Weitere Faktoren für die höhere Lebenserwartung ist unter anderem der steigende Wohlstand, die im Vergleich zu dem </w:t>
      </w:r>
      <w:r w:rsidR="00BD3971" w:rsidRPr="00273610">
        <w:rPr>
          <w:rFonts w:ascii="Arial" w:hAnsi="Arial" w:cs="Arial"/>
          <w:szCs w:val="24"/>
        </w:rPr>
        <w:t>19</w:t>
      </w:r>
      <w:r w:rsidR="004F3C9E" w:rsidRPr="00273610">
        <w:rPr>
          <w:rFonts w:ascii="Arial" w:hAnsi="Arial" w:cs="Arial"/>
          <w:szCs w:val="24"/>
        </w:rPr>
        <w:t>-Jahrhundert besseren Arbeitsbedingungen sowie einer vermehrt besseren Lebensweise und Hygiene. (</w:t>
      </w:r>
      <w:r w:rsidR="002E2C66" w:rsidRPr="00273610">
        <w:rPr>
          <w:rFonts w:ascii="Arial" w:hAnsi="Arial" w:cs="Arial"/>
          <w:szCs w:val="24"/>
        </w:rPr>
        <w:t xml:space="preserve">vgl. </w:t>
      </w:r>
      <w:r w:rsidR="004F3C9E" w:rsidRPr="00273610">
        <w:rPr>
          <w:rFonts w:ascii="Arial" w:hAnsi="Arial" w:cs="Arial"/>
          <w:szCs w:val="24"/>
        </w:rPr>
        <w:t xml:space="preserve">ebd.) </w:t>
      </w:r>
      <w:r w:rsidR="00310EA2" w:rsidRPr="00273610">
        <w:rPr>
          <w:rFonts w:ascii="Arial" w:hAnsi="Arial" w:cs="Arial"/>
          <w:szCs w:val="24"/>
        </w:rPr>
        <w:t>Die</w:t>
      </w:r>
      <w:r w:rsidR="004F3C9E" w:rsidRPr="00273610">
        <w:rPr>
          <w:rFonts w:ascii="Arial" w:hAnsi="Arial" w:cs="Arial"/>
          <w:szCs w:val="24"/>
        </w:rPr>
        <w:t xml:space="preserve"> Zunahme der Lebenserwartung </w:t>
      </w:r>
      <w:r w:rsidR="00310EA2" w:rsidRPr="00273610">
        <w:rPr>
          <w:rFonts w:ascii="Arial" w:hAnsi="Arial" w:cs="Arial"/>
          <w:szCs w:val="24"/>
        </w:rPr>
        <w:t>hat zufolge, dass jedes Jahrzehnt 2,5 Jahre mehr an Lebenserwartung hinzukommen und dadurch theoretisch jede neue</w:t>
      </w:r>
      <w:r w:rsidR="004F3C9E" w:rsidRPr="00273610">
        <w:rPr>
          <w:rFonts w:ascii="Arial" w:hAnsi="Arial" w:cs="Arial"/>
          <w:szCs w:val="24"/>
        </w:rPr>
        <w:t xml:space="preserve"> Generation </w:t>
      </w:r>
      <w:r w:rsidR="002836C3" w:rsidRPr="00273610">
        <w:rPr>
          <w:rFonts w:ascii="Arial" w:hAnsi="Arial" w:cs="Arial"/>
          <w:szCs w:val="24"/>
        </w:rPr>
        <w:t>durchschnittlich</w:t>
      </w:r>
      <w:r w:rsidR="004F3C9E" w:rsidRPr="00273610">
        <w:rPr>
          <w:rFonts w:ascii="Arial" w:hAnsi="Arial" w:cs="Arial"/>
          <w:szCs w:val="24"/>
        </w:rPr>
        <w:t xml:space="preserve"> 7,5 Jahre länger</w:t>
      </w:r>
      <w:r w:rsidR="00310EA2" w:rsidRPr="00273610">
        <w:rPr>
          <w:rFonts w:ascii="Arial" w:hAnsi="Arial" w:cs="Arial"/>
          <w:szCs w:val="24"/>
        </w:rPr>
        <w:t xml:space="preserve"> leben wird</w:t>
      </w:r>
      <w:r w:rsidR="004F3C9E" w:rsidRPr="00273610">
        <w:rPr>
          <w:rFonts w:ascii="Arial" w:hAnsi="Arial" w:cs="Arial"/>
          <w:szCs w:val="24"/>
        </w:rPr>
        <w:t xml:space="preserve">. </w:t>
      </w:r>
      <w:r w:rsidR="004F3C9E" w:rsidRPr="00273610">
        <w:rPr>
          <w:rFonts w:ascii="Arial" w:hAnsi="Arial" w:cs="Arial"/>
          <w:szCs w:val="24"/>
        </w:rPr>
        <w:fldChar w:fldCharType="begin"/>
      </w:r>
      <w:r w:rsidR="004F3C9E" w:rsidRPr="00273610">
        <w:rPr>
          <w:rFonts w:ascii="Arial" w:hAnsi="Arial" w:cs="Arial"/>
          <w:szCs w:val="24"/>
        </w:rPr>
        <w:instrText>ADDIN CITAVI.PLACEHOLDER 4ac14e2c-dcc7-4fe9-a774-e2a88882f6ea 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mVkYWt0aW9uc3RlYW0gSGFubm92ZXJzY2hlIDIwMTYpPC9UZXh0Pg0KICAgIDwvVGV4dFVuaXQ+DQogIDwvVGV4dFVuaXRzPg0KPC9QbGFjZWhvbGRlcj4=</w:instrText>
      </w:r>
      <w:r w:rsidR="004F3C9E" w:rsidRPr="00273610">
        <w:rPr>
          <w:rFonts w:ascii="Arial" w:hAnsi="Arial" w:cs="Arial"/>
          <w:szCs w:val="24"/>
        </w:rPr>
        <w:fldChar w:fldCharType="separate"/>
      </w:r>
      <w:r w:rsidR="004F3C9E" w:rsidRPr="00273610">
        <w:rPr>
          <w:rFonts w:ascii="Arial" w:hAnsi="Arial" w:cs="Arial"/>
          <w:szCs w:val="24"/>
        </w:rPr>
        <w:t xml:space="preserve">(vgl. </w:t>
      </w:r>
      <w:r w:rsidR="00CE392F" w:rsidRPr="00273610">
        <w:rPr>
          <w:rFonts w:ascii="Arial" w:hAnsi="Arial" w:cs="Arial"/>
          <w:szCs w:val="24"/>
        </w:rPr>
        <w:t>ebd.</w:t>
      </w:r>
      <w:r w:rsidR="004F3C9E" w:rsidRPr="00273610">
        <w:rPr>
          <w:rFonts w:ascii="Arial" w:hAnsi="Arial" w:cs="Arial"/>
          <w:szCs w:val="24"/>
        </w:rPr>
        <w:t>)</w:t>
      </w:r>
      <w:r w:rsidR="004F3C9E" w:rsidRPr="00273610">
        <w:rPr>
          <w:rFonts w:ascii="Arial" w:hAnsi="Arial" w:cs="Arial"/>
          <w:szCs w:val="24"/>
        </w:rPr>
        <w:fldChar w:fldCharType="end"/>
      </w:r>
      <w:r w:rsidR="004F3C9E" w:rsidRPr="00273610">
        <w:rPr>
          <w:rFonts w:ascii="Arial" w:hAnsi="Arial" w:cs="Arial"/>
          <w:szCs w:val="24"/>
        </w:rPr>
        <w:t xml:space="preserve"> </w:t>
      </w:r>
    </w:p>
    <w:p w14:paraId="5A2DF7E2" w14:textId="77777777" w:rsidR="001B7443" w:rsidRPr="009C5835" w:rsidRDefault="001B7443" w:rsidP="001B7443">
      <w:pPr>
        <w:rPr>
          <w:rFonts w:ascii="Arial" w:hAnsi="Arial" w:cs="Arial"/>
        </w:rPr>
      </w:pPr>
    </w:p>
    <w:p w14:paraId="1DC4C052" w14:textId="25473A3B" w:rsidR="00543622" w:rsidRPr="009C5835" w:rsidRDefault="00495301" w:rsidP="00543622">
      <w:pPr>
        <w:pStyle w:val="berschrift2"/>
        <w:numPr>
          <w:ilvl w:val="1"/>
          <w:numId w:val="2"/>
        </w:numPr>
        <w:rPr>
          <w:rFonts w:ascii="Arial" w:hAnsi="Arial" w:cs="Arial"/>
        </w:rPr>
      </w:pPr>
      <w:bookmarkStart w:id="78" w:name="_Toc462229571"/>
      <w:bookmarkStart w:id="79" w:name="_Toc462230391"/>
      <w:bookmarkStart w:id="80" w:name="_Toc462231020"/>
      <w:bookmarkStart w:id="81" w:name="_Toc477029910"/>
      <w:r w:rsidRPr="009C5835">
        <w:rPr>
          <w:rFonts w:ascii="Arial" w:hAnsi="Arial" w:cs="Arial"/>
        </w:rPr>
        <w:t>Lebenssituation älterer Menschen</w:t>
      </w:r>
      <w:bookmarkEnd w:id="78"/>
      <w:bookmarkEnd w:id="79"/>
      <w:bookmarkEnd w:id="80"/>
      <w:bookmarkEnd w:id="81"/>
    </w:p>
    <w:p w14:paraId="3891B3D7" w14:textId="29FBA24A" w:rsidR="0098321E" w:rsidRPr="009C5835" w:rsidRDefault="0098321E" w:rsidP="0098321E">
      <w:pPr>
        <w:rPr>
          <w:rFonts w:ascii="Arial" w:hAnsi="Arial" w:cs="Arial"/>
        </w:rPr>
      </w:pPr>
    </w:p>
    <w:p w14:paraId="5EC9333D" w14:textId="5C8CFD1A" w:rsidR="000F4120" w:rsidRPr="00273610" w:rsidRDefault="00C8599C" w:rsidP="00FA1A7A">
      <w:pPr>
        <w:spacing w:line="360" w:lineRule="auto"/>
        <w:jc w:val="both"/>
        <w:rPr>
          <w:rFonts w:ascii="Arial" w:hAnsi="Arial" w:cs="Arial"/>
          <w:szCs w:val="24"/>
        </w:rPr>
      </w:pPr>
      <w:r w:rsidRPr="00273610">
        <w:rPr>
          <w:rFonts w:ascii="Arial" w:hAnsi="Arial" w:cs="Arial"/>
          <w:szCs w:val="24"/>
        </w:rPr>
        <w:t xml:space="preserve">Eine grobe Verallgemeinerung und Stigmatisierung von älteren non-adhärenten Personen, die oft sofort als dement oder sogar </w:t>
      </w:r>
      <w:r w:rsidR="004B00B5" w:rsidRPr="00273610">
        <w:rPr>
          <w:rFonts w:ascii="Arial" w:hAnsi="Arial" w:cs="Arial"/>
          <w:szCs w:val="24"/>
        </w:rPr>
        <w:t>obsolet</w:t>
      </w:r>
      <w:r w:rsidRPr="00273610">
        <w:rPr>
          <w:rFonts w:ascii="Arial" w:hAnsi="Arial" w:cs="Arial"/>
          <w:szCs w:val="24"/>
        </w:rPr>
        <w:t xml:space="preserve"> bezeichnet werden, ist heutzutage in der Gesellschaft vermehrt aufzutreten. </w:t>
      </w:r>
      <w:r w:rsidR="005D22FD" w:rsidRPr="00273610">
        <w:rPr>
          <w:rFonts w:ascii="Arial" w:hAnsi="Arial" w:cs="Arial"/>
          <w:szCs w:val="24"/>
        </w:rPr>
        <w:t xml:space="preserve">Studien konnten nachweisen, dass sich unterschiedliche Faktoren, als nur die alterskorrelierte </w:t>
      </w:r>
      <w:r w:rsidR="00C3692D" w:rsidRPr="00273610">
        <w:rPr>
          <w:rFonts w:ascii="Arial" w:hAnsi="Arial" w:cs="Arial"/>
          <w:szCs w:val="24"/>
        </w:rPr>
        <w:t>nachlassende Gedächtnisleistung</w:t>
      </w:r>
      <w:r w:rsidR="005D22FD" w:rsidRPr="00273610">
        <w:rPr>
          <w:rFonts w:ascii="Arial" w:hAnsi="Arial" w:cs="Arial"/>
          <w:szCs w:val="24"/>
        </w:rPr>
        <w:t xml:space="preserve"> </w:t>
      </w:r>
      <w:r w:rsidR="00FA1A7A" w:rsidRPr="00273610">
        <w:rPr>
          <w:rFonts w:ascii="Arial" w:hAnsi="Arial" w:cs="Arial"/>
          <w:szCs w:val="24"/>
        </w:rPr>
        <w:t xml:space="preserve">als </w:t>
      </w:r>
      <w:r w:rsidR="005D22FD" w:rsidRPr="00273610">
        <w:rPr>
          <w:rFonts w:ascii="Arial" w:hAnsi="Arial" w:cs="Arial"/>
          <w:szCs w:val="24"/>
        </w:rPr>
        <w:t>ausschlaggebend</w:t>
      </w:r>
      <w:r w:rsidR="00FA1A7A" w:rsidRPr="00273610">
        <w:rPr>
          <w:rFonts w:ascii="Arial" w:hAnsi="Arial" w:cs="Arial"/>
          <w:szCs w:val="24"/>
        </w:rPr>
        <w:t xml:space="preserve"> </w:t>
      </w:r>
      <w:r w:rsidR="005D22FD" w:rsidRPr="00273610">
        <w:rPr>
          <w:rFonts w:ascii="Arial" w:hAnsi="Arial" w:cs="Arial"/>
          <w:szCs w:val="24"/>
        </w:rPr>
        <w:t xml:space="preserve">für </w:t>
      </w:r>
      <w:r w:rsidR="007E0FA8" w:rsidRPr="00273610">
        <w:rPr>
          <w:rFonts w:ascii="Arial" w:hAnsi="Arial" w:cs="Arial"/>
          <w:szCs w:val="24"/>
        </w:rPr>
        <w:t>ein non-adhärentes Verhalten bei älteren Pe</w:t>
      </w:r>
      <w:r w:rsidR="00FA1A7A" w:rsidRPr="00273610">
        <w:rPr>
          <w:rFonts w:ascii="Arial" w:hAnsi="Arial" w:cs="Arial"/>
          <w:szCs w:val="24"/>
        </w:rPr>
        <w:t>rsonen führen</w:t>
      </w:r>
      <w:r w:rsidR="007E0FA8" w:rsidRPr="00273610">
        <w:rPr>
          <w:rFonts w:ascii="Arial" w:hAnsi="Arial" w:cs="Arial"/>
          <w:szCs w:val="24"/>
        </w:rPr>
        <w:t xml:space="preserve">. </w:t>
      </w:r>
      <w:r w:rsidR="0004779D" w:rsidRPr="00273610">
        <w:rPr>
          <w:rFonts w:ascii="Arial" w:hAnsi="Arial" w:cs="Arial"/>
          <w:szCs w:val="24"/>
        </w:rPr>
        <w:t>Deswegen s</w:t>
      </w:r>
      <w:r w:rsidR="00FA1A7A" w:rsidRPr="00273610">
        <w:rPr>
          <w:rFonts w:ascii="Arial" w:hAnsi="Arial" w:cs="Arial"/>
          <w:szCs w:val="24"/>
        </w:rPr>
        <w:t>ollen in diesem Kapitel nicht nur die Gründe aufgegriffen werden, die zu einer Adhärenz führen</w:t>
      </w:r>
      <w:r w:rsidR="0004779D" w:rsidRPr="00273610">
        <w:rPr>
          <w:rFonts w:ascii="Arial" w:hAnsi="Arial" w:cs="Arial"/>
          <w:szCs w:val="24"/>
        </w:rPr>
        <w:t xml:space="preserve"> (siehe</w:t>
      </w:r>
      <w:r w:rsidR="00642049" w:rsidRPr="00273610">
        <w:rPr>
          <w:rFonts w:ascii="Arial" w:hAnsi="Arial" w:cs="Arial"/>
          <w:szCs w:val="24"/>
        </w:rPr>
        <w:t xml:space="preserve"> </w:t>
      </w:r>
      <w:r w:rsidR="00D7722F" w:rsidRPr="00273610">
        <w:rPr>
          <w:rFonts w:ascii="Arial" w:hAnsi="Arial" w:cs="Arial"/>
          <w:szCs w:val="24"/>
        </w:rPr>
        <w:t xml:space="preserve">Abschnitt </w:t>
      </w:r>
      <w:r w:rsidR="00642049" w:rsidRPr="00273610">
        <w:rPr>
          <w:rFonts w:ascii="Arial" w:hAnsi="Arial" w:cs="Arial"/>
          <w:szCs w:val="24"/>
        </w:rPr>
        <w:fldChar w:fldCharType="begin"/>
      </w:r>
      <w:r w:rsidR="00642049" w:rsidRPr="00273610">
        <w:rPr>
          <w:rFonts w:ascii="Arial" w:hAnsi="Arial" w:cs="Arial"/>
          <w:szCs w:val="24"/>
        </w:rPr>
        <w:instrText xml:space="preserve"> REF _Ref476418180 \r \h  \* MERGEFORMAT </w:instrText>
      </w:r>
      <w:r w:rsidR="00642049" w:rsidRPr="00273610">
        <w:rPr>
          <w:rFonts w:ascii="Arial" w:hAnsi="Arial" w:cs="Arial"/>
          <w:szCs w:val="24"/>
        </w:rPr>
      </w:r>
      <w:r w:rsidR="00642049" w:rsidRPr="00273610">
        <w:rPr>
          <w:rFonts w:ascii="Arial" w:hAnsi="Arial" w:cs="Arial"/>
          <w:szCs w:val="24"/>
        </w:rPr>
        <w:fldChar w:fldCharType="separate"/>
      </w:r>
      <w:r w:rsidR="00E05847">
        <w:rPr>
          <w:rFonts w:ascii="Arial" w:hAnsi="Arial" w:cs="Arial"/>
          <w:szCs w:val="24"/>
        </w:rPr>
        <w:t>2.3.2</w:t>
      </w:r>
      <w:r w:rsidR="00642049" w:rsidRPr="00273610">
        <w:rPr>
          <w:rFonts w:ascii="Arial" w:hAnsi="Arial" w:cs="Arial"/>
          <w:szCs w:val="24"/>
        </w:rPr>
        <w:fldChar w:fldCharType="end"/>
      </w:r>
      <w:r w:rsidR="0004779D" w:rsidRPr="00273610">
        <w:rPr>
          <w:rFonts w:ascii="Arial" w:hAnsi="Arial" w:cs="Arial"/>
          <w:szCs w:val="24"/>
        </w:rPr>
        <w:t>)</w:t>
      </w:r>
      <w:r w:rsidR="00FA1A7A" w:rsidRPr="00273610">
        <w:rPr>
          <w:rFonts w:ascii="Arial" w:hAnsi="Arial" w:cs="Arial"/>
          <w:szCs w:val="24"/>
        </w:rPr>
        <w:t xml:space="preserve">, sondern auch die allgemeinen Aspekte im Leben von älteren Personen </w:t>
      </w:r>
      <w:r w:rsidR="001316B0" w:rsidRPr="00273610">
        <w:rPr>
          <w:rFonts w:ascii="Arial" w:hAnsi="Arial" w:cs="Arial"/>
          <w:szCs w:val="24"/>
        </w:rPr>
        <w:t>beschrieben</w:t>
      </w:r>
      <w:r w:rsidR="00FA1A7A" w:rsidRPr="00273610">
        <w:rPr>
          <w:rFonts w:ascii="Arial" w:hAnsi="Arial" w:cs="Arial"/>
          <w:szCs w:val="24"/>
        </w:rPr>
        <w:t xml:space="preserve"> werden. Zu diesen zählt unter anderem die Gesundheit (siehe</w:t>
      </w:r>
      <w:r w:rsidR="00642049" w:rsidRPr="00273610">
        <w:rPr>
          <w:rFonts w:ascii="Arial" w:hAnsi="Arial" w:cs="Arial"/>
          <w:szCs w:val="24"/>
        </w:rPr>
        <w:t xml:space="preserve"> </w:t>
      </w:r>
      <w:r w:rsidR="00D7722F" w:rsidRPr="00273610">
        <w:rPr>
          <w:rFonts w:ascii="Arial" w:hAnsi="Arial" w:cs="Arial"/>
          <w:szCs w:val="24"/>
        </w:rPr>
        <w:t xml:space="preserve">Abschnitt </w:t>
      </w:r>
      <w:r w:rsidR="00642049" w:rsidRPr="00273610">
        <w:rPr>
          <w:rFonts w:ascii="Arial" w:hAnsi="Arial" w:cs="Arial"/>
          <w:szCs w:val="24"/>
        </w:rPr>
        <w:fldChar w:fldCharType="begin"/>
      </w:r>
      <w:r w:rsidR="00642049" w:rsidRPr="00273610">
        <w:rPr>
          <w:rFonts w:ascii="Arial" w:hAnsi="Arial" w:cs="Arial"/>
          <w:szCs w:val="24"/>
        </w:rPr>
        <w:instrText xml:space="preserve"> REF _Ref476418016 \r \h  \* MERGEFORMAT </w:instrText>
      </w:r>
      <w:r w:rsidR="00642049" w:rsidRPr="00273610">
        <w:rPr>
          <w:rFonts w:ascii="Arial" w:hAnsi="Arial" w:cs="Arial"/>
          <w:szCs w:val="24"/>
        </w:rPr>
      </w:r>
      <w:r w:rsidR="00642049" w:rsidRPr="00273610">
        <w:rPr>
          <w:rFonts w:ascii="Arial" w:hAnsi="Arial" w:cs="Arial"/>
          <w:szCs w:val="24"/>
        </w:rPr>
        <w:fldChar w:fldCharType="separate"/>
      </w:r>
      <w:r w:rsidR="00E05847">
        <w:rPr>
          <w:rFonts w:ascii="Arial" w:hAnsi="Arial" w:cs="Arial"/>
          <w:szCs w:val="24"/>
        </w:rPr>
        <w:t>2.3.1</w:t>
      </w:r>
      <w:r w:rsidR="00642049" w:rsidRPr="00273610">
        <w:rPr>
          <w:rFonts w:ascii="Arial" w:hAnsi="Arial" w:cs="Arial"/>
          <w:szCs w:val="24"/>
        </w:rPr>
        <w:fldChar w:fldCharType="end"/>
      </w:r>
      <w:r w:rsidR="00642049" w:rsidRPr="00273610">
        <w:rPr>
          <w:rFonts w:ascii="Arial" w:hAnsi="Arial" w:cs="Arial"/>
          <w:szCs w:val="24"/>
        </w:rPr>
        <w:t xml:space="preserve">), Wohnsituation (siehe </w:t>
      </w:r>
      <w:r w:rsidR="00D7722F" w:rsidRPr="00273610">
        <w:rPr>
          <w:rFonts w:ascii="Arial" w:hAnsi="Arial" w:cs="Arial"/>
          <w:szCs w:val="24"/>
        </w:rPr>
        <w:t xml:space="preserve">Abschnitt </w:t>
      </w:r>
      <w:r w:rsidR="00642049" w:rsidRPr="00273610">
        <w:rPr>
          <w:rFonts w:ascii="Arial" w:hAnsi="Arial" w:cs="Arial"/>
          <w:szCs w:val="24"/>
        </w:rPr>
        <w:fldChar w:fldCharType="begin"/>
      </w:r>
      <w:r w:rsidR="00642049" w:rsidRPr="00273610">
        <w:rPr>
          <w:rFonts w:ascii="Arial" w:hAnsi="Arial" w:cs="Arial"/>
          <w:szCs w:val="24"/>
        </w:rPr>
        <w:instrText xml:space="preserve"> REF _Ref476418099 \r \h  \* MERGEFORMAT </w:instrText>
      </w:r>
      <w:r w:rsidR="00642049" w:rsidRPr="00273610">
        <w:rPr>
          <w:rFonts w:ascii="Arial" w:hAnsi="Arial" w:cs="Arial"/>
          <w:szCs w:val="24"/>
        </w:rPr>
      </w:r>
      <w:r w:rsidR="00642049" w:rsidRPr="00273610">
        <w:rPr>
          <w:rFonts w:ascii="Arial" w:hAnsi="Arial" w:cs="Arial"/>
          <w:szCs w:val="24"/>
        </w:rPr>
        <w:fldChar w:fldCharType="separate"/>
      </w:r>
      <w:r w:rsidR="00E05847">
        <w:rPr>
          <w:rFonts w:ascii="Arial" w:hAnsi="Arial" w:cs="Arial"/>
          <w:szCs w:val="24"/>
        </w:rPr>
        <w:t>2.3.3</w:t>
      </w:r>
      <w:r w:rsidR="00642049" w:rsidRPr="00273610">
        <w:rPr>
          <w:rFonts w:ascii="Arial" w:hAnsi="Arial" w:cs="Arial"/>
          <w:szCs w:val="24"/>
        </w:rPr>
        <w:fldChar w:fldCharType="end"/>
      </w:r>
      <w:r w:rsidR="00642049" w:rsidRPr="00273610">
        <w:rPr>
          <w:rFonts w:ascii="Arial" w:hAnsi="Arial" w:cs="Arial"/>
          <w:szCs w:val="24"/>
        </w:rPr>
        <w:t xml:space="preserve">) und Technikakzeptanz (siehe </w:t>
      </w:r>
      <w:r w:rsidR="00D7722F" w:rsidRPr="00273610">
        <w:rPr>
          <w:rFonts w:ascii="Arial" w:hAnsi="Arial" w:cs="Arial"/>
          <w:szCs w:val="24"/>
        </w:rPr>
        <w:t xml:space="preserve">Abschnitt </w:t>
      </w:r>
      <w:r w:rsidR="00642049" w:rsidRPr="00273610">
        <w:rPr>
          <w:rFonts w:ascii="Arial" w:hAnsi="Arial" w:cs="Arial"/>
          <w:szCs w:val="24"/>
        </w:rPr>
        <w:fldChar w:fldCharType="begin"/>
      </w:r>
      <w:r w:rsidR="00642049" w:rsidRPr="00273610">
        <w:rPr>
          <w:rFonts w:ascii="Arial" w:hAnsi="Arial" w:cs="Arial"/>
          <w:szCs w:val="24"/>
        </w:rPr>
        <w:instrText xml:space="preserve"> REF _Ref476418148 \r \h  \* MERGEFORMAT </w:instrText>
      </w:r>
      <w:r w:rsidR="00642049" w:rsidRPr="00273610">
        <w:rPr>
          <w:rFonts w:ascii="Arial" w:hAnsi="Arial" w:cs="Arial"/>
          <w:szCs w:val="24"/>
        </w:rPr>
      </w:r>
      <w:r w:rsidR="00642049" w:rsidRPr="00273610">
        <w:rPr>
          <w:rFonts w:ascii="Arial" w:hAnsi="Arial" w:cs="Arial"/>
          <w:szCs w:val="24"/>
        </w:rPr>
        <w:fldChar w:fldCharType="separate"/>
      </w:r>
      <w:r w:rsidR="00E05847">
        <w:rPr>
          <w:rFonts w:ascii="Arial" w:hAnsi="Arial" w:cs="Arial"/>
          <w:szCs w:val="24"/>
        </w:rPr>
        <w:t>2.3.4</w:t>
      </w:r>
      <w:r w:rsidR="00642049" w:rsidRPr="00273610">
        <w:rPr>
          <w:rFonts w:ascii="Arial" w:hAnsi="Arial" w:cs="Arial"/>
          <w:szCs w:val="24"/>
        </w:rPr>
        <w:fldChar w:fldCharType="end"/>
      </w:r>
      <w:r w:rsidR="00FA1A7A" w:rsidRPr="00273610">
        <w:rPr>
          <w:rFonts w:ascii="Arial" w:hAnsi="Arial" w:cs="Arial"/>
          <w:szCs w:val="24"/>
        </w:rPr>
        <w:t xml:space="preserve">) </w:t>
      </w:r>
      <w:bookmarkStart w:id="82" w:name="_Toc462229572"/>
      <w:bookmarkStart w:id="83" w:name="_Toc462230392"/>
      <w:bookmarkStart w:id="84" w:name="_Toc462231021"/>
    </w:p>
    <w:p w14:paraId="2DCBEBB1" w14:textId="77777777" w:rsidR="00E24573" w:rsidRPr="009C5835" w:rsidRDefault="00E24573" w:rsidP="00FA1A7A">
      <w:pPr>
        <w:spacing w:line="360" w:lineRule="auto"/>
        <w:jc w:val="both"/>
        <w:rPr>
          <w:rFonts w:ascii="Arial" w:hAnsi="Arial" w:cs="Arial"/>
        </w:rPr>
      </w:pPr>
    </w:p>
    <w:p w14:paraId="780E806A" w14:textId="6B50F4BE" w:rsidR="007A03E3" w:rsidRPr="009C5835" w:rsidRDefault="007A03E3" w:rsidP="00E0732B">
      <w:pPr>
        <w:pStyle w:val="berschrift2"/>
        <w:numPr>
          <w:ilvl w:val="2"/>
          <w:numId w:val="2"/>
        </w:numPr>
        <w:spacing w:line="320" w:lineRule="exact"/>
        <w:rPr>
          <w:rFonts w:ascii="Arial" w:hAnsi="Arial" w:cs="Arial"/>
        </w:rPr>
      </w:pPr>
      <w:bookmarkStart w:id="85" w:name="_Ref476417977"/>
      <w:bookmarkStart w:id="86" w:name="_Ref476417991"/>
      <w:bookmarkStart w:id="87" w:name="_Ref476417999"/>
      <w:bookmarkStart w:id="88" w:name="_Ref476418016"/>
      <w:bookmarkStart w:id="89" w:name="_Toc477029911"/>
      <w:bookmarkEnd w:id="82"/>
      <w:bookmarkEnd w:id="83"/>
      <w:bookmarkEnd w:id="84"/>
      <w:r w:rsidRPr="009C5835">
        <w:rPr>
          <w:rFonts w:ascii="Arial" w:hAnsi="Arial" w:cs="Arial"/>
        </w:rPr>
        <w:t>Gesundheit</w:t>
      </w:r>
      <w:bookmarkEnd w:id="85"/>
      <w:bookmarkEnd w:id="86"/>
      <w:bookmarkEnd w:id="87"/>
      <w:bookmarkEnd w:id="88"/>
      <w:bookmarkEnd w:id="89"/>
    </w:p>
    <w:p w14:paraId="6916A7F1" w14:textId="3DA21F89" w:rsidR="000C716E" w:rsidRPr="009C5835" w:rsidRDefault="000C716E" w:rsidP="000C716E">
      <w:pPr>
        <w:rPr>
          <w:rFonts w:ascii="Arial" w:hAnsi="Arial" w:cs="Arial"/>
        </w:rPr>
      </w:pPr>
    </w:p>
    <w:p w14:paraId="01BBD355" w14:textId="2DB619E1" w:rsidR="00AC25DA" w:rsidRPr="00273610" w:rsidRDefault="00D0154D" w:rsidP="00FA1A7A">
      <w:pPr>
        <w:spacing w:line="360" w:lineRule="auto"/>
        <w:jc w:val="both"/>
        <w:rPr>
          <w:rFonts w:ascii="Arial" w:hAnsi="Arial" w:cs="Arial"/>
          <w:szCs w:val="24"/>
        </w:rPr>
      </w:pPr>
      <w:r w:rsidRPr="00273610">
        <w:rPr>
          <w:rFonts w:ascii="Arial" w:hAnsi="Arial" w:cs="Arial"/>
          <w:szCs w:val="24"/>
        </w:rPr>
        <w:t>Die Gesundheit ist eine</w:t>
      </w:r>
      <w:r w:rsidR="00BD2847" w:rsidRPr="00273610">
        <w:rPr>
          <w:rFonts w:ascii="Arial" w:hAnsi="Arial" w:cs="Arial"/>
          <w:szCs w:val="24"/>
        </w:rPr>
        <w:t>s der kostbar</w:t>
      </w:r>
      <w:r w:rsidRPr="00273610">
        <w:rPr>
          <w:rFonts w:ascii="Arial" w:hAnsi="Arial" w:cs="Arial"/>
          <w:szCs w:val="24"/>
        </w:rPr>
        <w:t xml:space="preserve">sten und nicht materiellen Güter, womit sich die Menschen </w:t>
      </w:r>
      <w:r w:rsidR="00BA258D" w:rsidRPr="00273610">
        <w:rPr>
          <w:rFonts w:ascii="Arial" w:hAnsi="Arial" w:cs="Arial"/>
          <w:szCs w:val="24"/>
        </w:rPr>
        <w:t xml:space="preserve">ihr </w:t>
      </w:r>
      <w:r w:rsidR="002836C3" w:rsidRPr="00273610">
        <w:rPr>
          <w:rFonts w:ascii="Arial" w:hAnsi="Arial" w:cs="Arial"/>
          <w:szCs w:val="24"/>
        </w:rPr>
        <w:t>lebenslang</w:t>
      </w:r>
      <w:r w:rsidR="003C54E3" w:rsidRPr="00273610">
        <w:rPr>
          <w:rFonts w:ascii="Arial" w:hAnsi="Arial" w:cs="Arial"/>
          <w:szCs w:val="24"/>
        </w:rPr>
        <w:t xml:space="preserve"> </w:t>
      </w:r>
      <w:r w:rsidR="00022590" w:rsidRPr="00273610">
        <w:rPr>
          <w:rFonts w:ascii="Arial" w:hAnsi="Arial" w:cs="Arial"/>
          <w:szCs w:val="24"/>
        </w:rPr>
        <w:t xml:space="preserve">in der Hoffnung der Steigerung ihrer Lebensqualität bzw. Lebenserwartung </w:t>
      </w:r>
      <w:r w:rsidR="003C54E3" w:rsidRPr="00273610">
        <w:rPr>
          <w:rFonts w:ascii="Arial" w:hAnsi="Arial" w:cs="Arial"/>
          <w:szCs w:val="24"/>
        </w:rPr>
        <w:t>beschäftigen</w:t>
      </w:r>
      <w:r w:rsidR="00022590" w:rsidRPr="00273610">
        <w:rPr>
          <w:rFonts w:ascii="Arial" w:hAnsi="Arial" w:cs="Arial"/>
          <w:szCs w:val="24"/>
        </w:rPr>
        <w:t xml:space="preserve">. </w:t>
      </w:r>
      <w:r w:rsidR="006E74D4" w:rsidRPr="00273610">
        <w:rPr>
          <w:rFonts w:ascii="Arial" w:hAnsi="Arial" w:cs="Arial"/>
          <w:szCs w:val="24"/>
        </w:rPr>
        <w:t xml:space="preserve">So ist es auch nicht verwunderlich, dass auch im hohen Alter ein Verlangen nach einer hohen Lebensqualität angestrebt wird. Dies </w:t>
      </w:r>
      <w:r w:rsidR="006E74D4" w:rsidRPr="00273610">
        <w:rPr>
          <w:rFonts w:ascii="Arial" w:hAnsi="Arial" w:cs="Arial"/>
          <w:szCs w:val="24"/>
        </w:rPr>
        <w:lastRenderedPageBreak/>
        <w:t xml:space="preserve">wird </w:t>
      </w:r>
      <w:r w:rsidR="00B878F9" w:rsidRPr="00273610">
        <w:rPr>
          <w:rFonts w:ascii="Arial" w:hAnsi="Arial" w:cs="Arial"/>
          <w:szCs w:val="24"/>
        </w:rPr>
        <w:t>jedoch</w:t>
      </w:r>
      <w:r w:rsidR="006E74D4" w:rsidRPr="00273610">
        <w:rPr>
          <w:rFonts w:ascii="Arial" w:hAnsi="Arial" w:cs="Arial"/>
          <w:szCs w:val="24"/>
        </w:rPr>
        <w:t xml:space="preserve"> durch viele Faktoren erschwert: Mit dem Alter </w:t>
      </w:r>
      <w:r w:rsidR="002C34A7" w:rsidRPr="00273610">
        <w:rPr>
          <w:rFonts w:ascii="Arial" w:hAnsi="Arial" w:cs="Arial"/>
          <w:szCs w:val="24"/>
        </w:rPr>
        <w:t xml:space="preserve">nimmt die </w:t>
      </w:r>
      <w:r w:rsidR="000546EA" w:rsidRPr="00273610">
        <w:rPr>
          <w:rFonts w:ascii="Arial" w:hAnsi="Arial" w:cs="Arial"/>
          <w:szCs w:val="24"/>
        </w:rPr>
        <w:t>Vulnerabilität</w:t>
      </w:r>
      <w:r w:rsidR="002C34A7" w:rsidRPr="00273610">
        <w:rPr>
          <w:rFonts w:ascii="Arial" w:hAnsi="Arial" w:cs="Arial"/>
          <w:szCs w:val="24"/>
        </w:rPr>
        <w:t xml:space="preserve"> und somit die </w:t>
      </w:r>
      <w:r w:rsidR="002836C3" w:rsidRPr="00273610">
        <w:rPr>
          <w:rFonts w:ascii="Arial" w:hAnsi="Arial" w:cs="Arial"/>
          <w:szCs w:val="24"/>
        </w:rPr>
        <w:t>Wahrscheinlichkeit</w:t>
      </w:r>
      <w:r w:rsidR="002C34A7" w:rsidRPr="00273610">
        <w:rPr>
          <w:rFonts w:ascii="Arial" w:hAnsi="Arial" w:cs="Arial"/>
          <w:szCs w:val="24"/>
        </w:rPr>
        <w:t xml:space="preserve"> zu erkranken zu.</w:t>
      </w:r>
      <w:r w:rsidR="00294CD1" w:rsidRPr="00273610">
        <w:rPr>
          <w:rFonts w:ascii="Arial" w:hAnsi="Arial" w:cs="Arial"/>
          <w:szCs w:val="24"/>
        </w:rPr>
        <w:t xml:space="preserve"> </w:t>
      </w:r>
      <w:r w:rsidR="00294CD1" w:rsidRPr="00273610">
        <w:rPr>
          <w:rFonts w:ascii="Arial" w:hAnsi="Arial" w:cs="Arial"/>
          <w:szCs w:val="24"/>
        </w:rPr>
        <w:fldChar w:fldCharType="begin"/>
      </w:r>
      <w:r w:rsidR="00294CD1" w:rsidRPr="00273610">
        <w:rPr>
          <w:rFonts w:ascii="Arial" w:hAnsi="Arial" w:cs="Arial"/>
          <w:szCs w:val="24"/>
        </w:rPr>
        <w:instrText>ADDIN CITAVI.PLACEHOLDER 901fcba5-0336-435b-ac95-12cc4b18cd8a 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3DvGxsZXIgdW5kIFBldHpvbGQgMjAwOSwgUy4gNik8L1RleHQ+DQogICAgPC9UZXh0VW5pdD4NCiAgPC9UZXh0VW5pdHM+DQo8L1BsYWNlaG9sZGVyPg==</w:instrText>
      </w:r>
      <w:r w:rsidR="00294CD1" w:rsidRPr="00273610">
        <w:rPr>
          <w:rFonts w:ascii="Arial" w:hAnsi="Arial" w:cs="Arial"/>
          <w:szCs w:val="24"/>
        </w:rPr>
        <w:fldChar w:fldCharType="separate"/>
      </w:r>
      <w:bookmarkStart w:id="90" w:name="_CTVP001901fcba50336435bac9512cc4b18cd8a"/>
      <w:r w:rsidR="00294CD1" w:rsidRPr="00273610">
        <w:rPr>
          <w:rFonts w:ascii="Arial" w:hAnsi="Arial" w:cs="Arial"/>
          <w:szCs w:val="24"/>
        </w:rPr>
        <w:t>(vgl. Müller und Petzold 2009, S. 6)</w:t>
      </w:r>
      <w:bookmarkEnd w:id="90"/>
      <w:r w:rsidR="00294CD1" w:rsidRPr="00273610">
        <w:rPr>
          <w:rFonts w:ascii="Arial" w:hAnsi="Arial" w:cs="Arial"/>
          <w:szCs w:val="24"/>
        </w:rPr>
        <w:fldChar w:fldCharType="end"/>
      </w:r>
      <w:r w:rsidR="00BB7526" w:rsidRPr="00273610">
        <w:rPr>
          <w:rFonts w:ascii="Arial" w:hAnsi="Arial" w:cs="Arial"/>
          <w:szCs w:val="24"/>
        </w:rPr>
        <w:t xml:space="preserve"> und al</w:t>
      </w:r>
      <w:r w:rsidR="00381D8F" w:rsidRPr="00273610">
        <w:rPr>
          <w:rFonts w:ascii="Arial" w:hAnsi="Arial" w:cs="Arial"/>
          <w:szCs w:val="24"/>
        </w:rPr>
        <w:t>s erschwerend</w:t>
      </w:r>
      <w:r w:rsidR="002B50B7" w:rsidRPr="00273610">
        <w:rPr>
          <w:rFonts w:ascii="Arial" w:hAnsi="Arial" w:cs="Arial"/>
          <w:szCs w:val="24"/>
        </w:rPr>
        <w:t xml:space="preserve"> kommt noch hinzu, dass die Wahrscheinlichkeit bei älteren Personen ab 65 Jahren an Multimorbidität (Befund von mehreren Krankheiten) zu erkranken </w:t>
      </w:r>
      <w:r w:rsidR="00381D8F" w:rsidRPr="00273610">
        <w:rPr>
          <w:rFonts w:ascii="Arial" w:hAnsi="Arial" w:cs="Arial"/>
          <w:szCs w:val="24"/>
        </w:rPr>
        <w:t>zunimmt</w:t>
      </w:r>
      <w:r w:rsidR="00294CD1" w:rsidRPr="00273610">
        <w:rPr>
          <w:rFonts w:ascii="Arial" w:hAnsi="Arial" w:cs="Arial"/>
          <w:szCs w:val="24"/>
        </w:rPr>
        <w:t xml:space="preserve"> </w:t>
      </w:r>
      <w:r w:rsidR="00294CD1" w:rsidRPr="00273610">
        <w:rPr>
          <w:rFonts w:ascii="Arial" w:hAnsi="Arial" w:cs="Arial"/>
          <w:szCs w:val="24"/>
        </w:rPr>
        <w:fldChar w:fldCharType="begin"/>
      </w:r>
      <w:r w:rsidR="00294CD1" w:rsidRPr="00273610">
        <w:rPr>
          <w:rFonts w:ascii="Arial" w:hAnsi="Arial" w:cs="Arial"/>
          <w:szCs w:val="24"/>
        </w:rPr>
        <w:instrText>ADDIN CITAVI.PLACEHOLDER bb8db6c8-d40f-44aa-8038-5bdef9178356 PFBsYWNlaG9sZGVyPg0KICA8QWRkSW5WZXJzaW9uPjUuMy4xLjA8L0FkZEluVmVyc2lvbj4NCiAgPElkPmJiOGRiNmM4LWQ0MGYtNDRhYS04MDM4LTViZGVmOTE3ODM1N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00294CD1" w:rsidRPr="00273610">
        <w:rPr>
          <w:rFonts w:ascii="Arial" w:hAnsi="Arial" w:cs="Arial"/>
          <w:szCs w:val="24"/>
        </w:rPr>
        <w:fldChar w:fldCharType="separate"/>
      </w:r>
      <w:r w:rsidR="00294CD1" w:rsidRPr="00273610">
        <w:rPr>
          <w:rFonts w:ascii="Arial" w:hAnsi="Arial" w:cs="Arial"/>
          <w:szCs w:val="24"/>
        </w:rPr>
        <w:t>(vgl. Andreae et al. 2006, S. 92)</w:t>
      </w:r>
      <w:r w:rsidR="00294CD1" w:rsidRPr="00273610">
        <w:rPr>
          <w:rFonts w:ascii="Arial" w:hAnsi="Arial" w:cs="Arial"/>
          <w:szCs w:val="24"/>
        </w:rPr>
        <w:fldChar w:fldCharType="end"/>
      </w:r>
      <w:r w:rsidR="00D9123F" w:rsidRPr="00273610">
        <w:rPr>
          <w:rFonts w:ascii="Arial" w:hAnsi="Arial" w:cs="Arial"/>
          <w:szCs w:val="24"/>
        </w:rPr>
        <w:t>.</w:t>
      </w:r>
      <w:r w:rsidR="00AC25DA" w:rsidRPr="00273610">
        <w:rPr>
          <w:rFonts w:ascii="Arial" w:hAnsi="Arial" w:cs="Arial"/>
          <w:szCs w:val="24"/>
        </w:rPr>
        <w:t xml:space="preserve"> Dies wird von der </w:t>
      </w:r>
      <w:r w:rsidR="00183866" w:rsidRPr="00273610">
        <w:rPr>
          <w:rFonts w:ascii="Arial" w:hAnsi="Arial" w:cs="Arial"/>
          <w:szCs w:val="24"/>
        </w:rPr>
        <w:fldChar w:fldCharType="begin"/>
      </w:r>
      <w:r w:rsidR="00183866" w:rsidRPr="00273610">
        <w:rPr>
          <w:rFonts w:ascii="Arial" w:hAnsi="Arial" w:cs="Arial"/>
          <w:szCs w:val="24"/>
        </w:rPr>
        <w:instrText xml:space="preserve"> REF _Ref476417794 \h  \* MERGEFORMAT </w:instrText>
      </w:r>
      <w:r w:rsidR="00183866" w:rsidRPr="00273610">
        <w:rPr>
          <w:rFonts w:ascii="Arial" w:hAnsi="Arial" w:cs="Arial"/>
          <w:szCs w:val="24"/>
        </w:rPr>
      </w:r>
      <w:r w:rsidR="00183866" w:rsidRPr="00273610">
        <w:rPr>
          <w:rFonts w:ascii="Arial" w:hAnsi="Arial" w:cs="Arial"/>
          <w:szCs w:val="24"/>
        </w:rPr>
        <w:fldChar w:fldCharType="separate"/>
      </w:r>
      <w:r w:rsidR="00E05847" w:rsidRPr="00273610">
        <w:rPr>
          <w:rFonts w:ascii="Arial" w:hAnsi="Arial" w:cs="Arial"/>
          <w:szCs w:val="24"/>
        </w:rPr>
        <w:t xml:space="preserve">Abbildung </w:t>
      </w:r>
      <w:r w:rsidR="00E05847">
        <w:rPr>
          <w:rFonts w:ascii="Arial" w:hAnsi="Arial" w:cs="Arial"/>
          <w:noProof/>
          <w:szCs w:val="24"/>
        </w:rPr>
        <w:t>1</w:t>
      </w:r>
      <w:r w:rsidR="00183866" w:rsidRPr="00273610">
        <w:rPr>
          <w:rFonts w:ascii="Arial" w:hAnsi="Arial" w:cs="Arial"/>
          <w:szCs w:val="24"/>
        </w:rPr>
        <w:fldChar w:fldCharType="end"/>
      </w:r>
      <w:r w:rsidR="00183866" w:rsidRPr="00273610">
        <w:rPr>
          <w:rFonts w:ascii="Arial" w:hAnsi="Arial" w:cs="Arial"/>
          <w:szCs w:val="24"/>
        </w:rPr>
        <w:t xml:space="preserve"> </w:t>
      </w:r>
      <w:r w:rsidR="00AC25DA" w:rsidRPr="00273610">
        <w:rPr>
          <w:rFonts w:ascii="Arial" w:hAnsi="Arial" w:cs="Arial"/>
          <w:szCs w:val="24"/>
        </w:rPr>
        <w:t>verdeutlicht, die aufzeigt, dass in der</w:t>
      </w:r>
      <w:r w:rsidR="00F72230" w:rsidRPr="00273610">
        <w:rPr>
          <w:rFonts w:ascii="Arial" w:hAnsi="Arial" w:cs="Arial"/>
          <w:szCs w:val="24"/>
        </w:rPr>
        <w:t xml:space="preserve"> Gruppe der 40 bis 54-Jährigen vier</w:t>
      </w:r>
      <w:r w:rsidR="00AC25DA" w:rsidRPr="00273610">
        <w:rPr>
          <w:rFonts w:ascii="Arial" w:hAnsi="Arial" w:cs="Arial"/>
          <w:szCs w:val="24"/>
        </w:rPr>
        <w:t xml:space="preserve"> </w:t>
      </w:r>
      <w:r w:rsidR="002959E4" w:rsidRPr="00273610">
        <w:rPr>
          <w:rFonts w:ascii="Arial" w:hAnsi="Arial" w:cs="Arial"/>
          <w:szCs w:val="24"/>
        </w:rPr>
        <w:t>Prozent</w:t>
      </w:r>
      <w:r w:rsidR="00AC25DA" w:rsidRPr="00273610">
        <w:rPr>
          <w:rFonts w:ascii="Arial" w:hAnsi="Arial" w:cs="Arial"/>
          <w:szCs w:val="24"/>
        </w:rPr>
        <w:t xml:space="preserve"> der Personen</w:t>
      </w:r>
      <w:r w:rsidR="003746CA" w:rsidRPr="00273610">
        <w:rPr>
          <w:rFonts w:ascii="Arial" w:hAnsi="Arial" w:cs="Arial"/>
          <w:szCs w:val="24"/>
        </w:rPr>
        <w:t xml:space="preserve"> im Jahr 2002</w:t>
      </w:r>
      <w:r w:rsidR="00F72230" w:rsidRPr="00273610">
        <w:rPr>
          <w:rFonts w:ascii="Arial" w:hAnsi="Arial" w:cs="Arial"/>
          <w:szCs w:val="24"/>
        </w:rPr>
        <w:t xml:space="preserve"> an fünf</w:t>
      </w:r>
      <w:r w:rsidR="00AC25DA" w:rsidRPr="00273610">
        <w:rPr>
          <w:rFonts w:ascii="Arial" w:hAnsi="Arial" w:cs="Arial"/>
          <w:szCs w:val="24"/>
        </w:rPr>
        <w:t xml:space="preserve"> und mehr Krankheiten </w:t>
      </w:r>
      <w:r w:rsidR="003746CA" w:rsidRPr="00273610">
        <w:rPr>
          <w:rFonts w:ascii="Arial" w:hAnsi="Arial" w:cs="Arial"/>
          <w:szCs w:val="24"/>
        </w:rPr>
        <w:t xml:space="preserve">erkrankten. Die Multimorbidität </w:t>
      </w:r>
      <w:r w:rsidR="00AC25DA" w:rsidRPr="00273610">
        <w:rPr>
          <w:rFonts w:ascii="Arial" w:hAnsi="Arial" w:cs="Arial"/>
          <w:szCs w:val="24"/>
        </w:rPr>
        <w:t xml:space="preserve">nahm in der Gruppe der 55 bis 69-Jährigen auf 12 </w:t>
      </w:r>
      <w:r w:rsidR="002959E4" w:rsidRPr="00273610">
        <w:rPr>
          <w:rFonts w:ascii="Arial" w:hAnsi="Arial" w:cs="Arial"/>
          <w:szCs w:val="24"/>
        </w:rPr>
        <w:t>Prozent</w:t>
      </w:r>
      <w:r w:rsidR="00AC25DA" w:rsidRPr="00273610">
        <w:rPr>
          <w:rFonts w:ascii="Arial" w:hAnsi="Arial" w:cs="Arial"/>
          <w:szCs w:val="24"/>
        </w:rPr>
        <w:t xml:space="preserve"> zu und in der Gruppe der 70- bis 85-Jährigen auf fast 24 </w:t>
      </w:r>
      <w:r w:rsidR="002959E4" w:rsidRPr="00273610">
        <w:rPr>
          <w:rFonts w:ascii="Arial" w:hAnsi="Arial" w:cs="Arial"/>
          <w:szCs w:val="24"/>
        </w:rPr>
        <w:t>Prozent</w:t>
      </w:r>
      <w:r w:rsidR="00AC25DA" w:rsidRPr="00273610">
        <w:rPr>
          <w:rFonts w:ascii="Arial" w:hAnsi="Arial" w:cs="Arial"/>
          <w:szCs w:val="24"/>
        </w:rPr>
        <w:t xml:space="preserve">.   </w:t>
      </w:r>
      <w:r w:rsidR="00986E2A" w:rsidRPr="00273610">
        <w:rPr>
          <w:rFonts w:ascii="Arial" w:hAnsi="Arial" w:cs="Arial"/>
          <w:szCs w:val="24"/>
        </w:rPr>
        <w:t xml:space="preserve"> </w:t>
      </w:r>
    </w:p>
    <w:p w14:paraId="3388D034" w14:textId="0A724F4A" w:rsidR="00AC25DA" w:rsidRPr="00273610" w:rsidRDefault="00AC25DA" w:rsidP="00FA1A7A">
      <w:pPr>
        <w:spacing w:line="360" w:lineRule="auto"/>
        <w:jc w:val="both"/>
        <w:rPr>
          <w:rFonts w:ascii="Arial" w:hAnsi="Arial" w:cs="Arial"/>
          <w:szCs w:val="24"/>
        </w:rPr>
      </w:pPr>
    </w:p>
    <w:p w14:paraId="3CA412D5" w14:textId="77777777" w:rsidR="00AC25DA" w:rsidRPr="00273610" w:rsidRDefault="00AC25DA" w:rsidP="00AC25DA">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0EC1EF40" wp14:editId="410433E8">
            <wp:extent cx="2553056" cy="2562583"/>
            <wp:effectExtent l="0" t="0" r="0"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53056" cy="2562583"/>
                    </a:xfrm>
                    <a:prstGeom prst="rect">
                      <a:avLst/>
                    </a:prstGeom>
                  </pic:spPr>
                </pic:pic>
              </a:graphicData>
            </a:graphic>
          </wp:inline>
        </w:drawing>
      </w:r>
    </w:p>
    <w:p w14:paraId="434E6F95" w14:textId="07343DB1" w:rsidR="00ED6AD6" w:rsidRPr="007316ED" w:rsidRDefault="00AC25DA" w:rsidP="00AC25DA">
      <w:pPr>
        <w:pStyle w:val="Beschriftung"/>
        <w:jc w:val="center"/>
        <w:rPr>
          <w:rFonts w:ascii="Arial" w:hAnsi="Arial" w:cs="Arial"/>
        </w:rPr>
      </w:pPr>
      <w:bookmarkStart w:id="91" w:name="_Ref476417794"/>
      <w:bookmarkStart w:id="92" w:name="_Toc477029962"/>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1F4EC2">
        <w:rPr>
          <w:rFonts w:ascii="Arial" w:hAnsi="Arial" w:cs="Arial"/>
          <w:noProof/>
        </w:rPr>
        <w:t>1</w:t>
      </w:r>
      <w:r w:rsidR="009C483C" w:rsidRPr="007316ED">
        <w:rPr>
          <w:rFonts w:ascii="Arial" w:hAnsi="Arial" w:cs="Arial"/>
        </w:rPr>
        <w:fldChar w:fldCharType="end"/>
      </w:r>
      <w:bookmarkEnd w:id="91"/>
      <w:r w:rsidRPr="007316ED">
        <w:rPr>
          <w:rFonts w:ascii="Arial" w:hAnsi="Arial" w:cs="Arial"/>
        </w:rPr>
        <w:t xml:space="preserve">: </w:t>
      </w:r>
      <w:r w:rsidR="00C52383" w:rsidRPr="007316ED">
        <w:rPr>
          <w:rFonts w:ascii="Arial" w:hAnsi="Arial" w:cs="Arial"/>
        </w:rPr>
        <w:t>Multimorbidität</w:t>
      </w:r>
      <w:r w:rsidRPr="007316ED">
        <w:rPr>
          <w:rFonts w:ascii="Arial" w:hAnsi="Arial" w:cs="Arial"/>
        </w:rPr>
        <w:t xml:space="preserve"> nach Alter im Jahr 2002</w:t>
      </w:r>
      <w:bookmarkEnd w:id="92"/>
      <w:r w:rsidR="00C52383" w:rsidRPr="007316ED">
        <w:rPr>
          <w:rFonts w:ascii="Arial" w:hAnsi="Arial" w:cs="Arial"/>
        </w:rPr>
        <w:t xml:space="preserve">  </w:t>
      </w:r>
    </w:p>
    <w:p w14:paraId="5E589290" w14:textId="3DFFC708" w:rsidR="00AC25DA" w:rsidRPr="007316ED" w:rsidRDefault="00C52383" w:rsidP="00AC25DA">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a9db22e0-2702-4608-8b20-782ab3511a01 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LDtmhtIGV0IGFsLiAyMDA5LCBTLiA3NSk8L1RleHQ+DQogICAgPC9UZXh0VW5pdD4NCiAgPC9UZXh0VW5pdHM+DQo8L1BsYWNlaG9sZGVyPg==</w:instrText>
      </w:r>
      <w:r w:rsidRPr="007316ED">
        <w:rPr>
          <w:rFonts w:ascii="Arial" w:hAnsi="Arial" w:cs="Arial"/>
        </w:rPr>
        <w:fldChar w:fldCharType="separate"/>
      </w:r>
      <w:bookmarkStart w:id="93" w:name="_CTVP001a9db22e0270246088b20782ab3511a01"/>
      <w:r w:rsidRPr="007316ED">
        <w:rPr>
          <w:rFonts w:ascii="Arial" w:hAnsi="Arial" w:cs="Arial"/>
        </w:rPr>
        <w:t>(</w:t>
      </w:r>
      <w:r w:rsidR="005E4D55" w:rsidRPr="007316ED">
        <w:rPr>
          <w:rFonts w:ascii="Arial" w:hAnsi="Arial" w:cs="Arial"/>
        </w:rPr>
        <w:t xml:space="preserve">Quelle: </w:t>
      </w:r>
      <w:r w:rsidRPr="007316ED">
        <w:rPr>
          <w:rFonts w:ascii="Arial" w:hAnsi="Arial" w:cs="Arial"/>
        </w:rPr>
        <w:t>Böhm et al. 2009, S. 75)</w:t>
      </w:r>
      <w:bookmarkEnd w:id="93"/>
      <w:r w:rsidRPr="007316ED">
        <w:rPr>
          <w:rFonts w:ascii="Arial" w:hAnsi="Arial" w:cs="Arial"/>
        </w:rPr>
        <w:fldChar w:fldCharType="end"/>
      </w:r>
    </w:p>
    <w:p w14:paraId="4E79BE18" w14:textId="798F3057" w:rsidR="00AC25DA" w:rsidRPr="00273610" w:rsidRDefault="00AC25DA" w:rsidP="00FA1A7A">
      <w:pPr>
        <w:spacing w:line="360" w:lineRule="auto"/>
        <w:jc w:val="both"/>
        <w:rPr>
          <w:rFonts w:ascii="Arial" w:hAnsi="Arial" w:cs="Arial"/>
          <w:szCs w:val="24"/>
        </w:rPr>
      </w:pPr>
    </w:p>
    <w:p w14:paraId="0D282FDA" w14:textId="3B074F9B" w:rsidR="0091151C" w:rsidRPr="00273610" w:rsidRDefault="00C52383" w:rsidP="00FA1A7A">
      <w:pPr>
        <w:spacing w:line="360" w:lineRule="auto"/>
        <w:jc w:val="both"/>
        <w:rPr>
          <w:rFonts w:ascii="Arial" w:hAnsi="Arial" w:cs="Arial"/>
          <w:szCs w:val="24"/>
        </w:rPr>
      </w:pPr>
      <w:r w:rsidRPr="00273610">
        <w:rPr>
          <w:rFonts w:ascii="Arial" w:hAnsi="Arial" w:cs="Arial"/>
          <w:szCs w:val="24"/>
        </w:rPr>
        <w:t xml:space="preserve">Eine Multimorbidität </w:t>
      </w:r>
      <w:r w:rsidR="00986E2A" w:rsidRPr="00273610">
        <w:rPr>
          <w:rFonts w:ascii="Arial" w:hAnsi="Arial" w:cs="Arial"/>
          <w:szCs w:val="24"/>
        </w:rPr>
        <w:t>führt</w:t>
      </w:r>
      <w:r w:rsidR="00F7534E" w:rsidRPr="00273610">
        <w:rPr>
          <w:rFonts w:ascii="Arial" w:hAnsi="Arial" w:cs="Arial"/>
          <w:szCs w:val="24"/>
        </w:rPr>
        <w:t xml:space="preserve"> unteranderem zu einem hohen Anteil an </w:t>
      </w:r>
      <w:r w:rsidR="00A20A1F" w:rsidRPr="00273610">
        <w:rPr>
          <w:rFonts w:ascii="Arial" w:hAnsi="Arial" w:cs="Arial"/>
          <w:szCs w:val="24"/>
        </w:rPr>
        <w:t>m</w:t>
      </w:r>
      <w:r w:rsidR="00F7534E" w:rsidRPr="00273610">
        <w:rPr>
          <w:rFonts w:ascii="Arial" w:hAnsi="Arial" w:cs="Arial"/>
          <w:szCs w:val="24"/>
        </w:rPr>
        <w:t xml:space="preserve">edikamentöser Dauer- sowie Mehrfachbehandlung </w:t>
      </w:r>
      <w:r w:rsidR="00F7534E" w:rsidRPr="00273610">
        <w:rPr>
          <w:rFonts w:ascii="Arial" w:hAnsi="Arial" w:cs="Arial"/>
          <w:szCs w:val="24"/>
        </w:rPr>
        <w:fldChar w:fldCharType="begin"/>
      </w:r>
      <w:r w:rsidR="000100C2" w:rsidRPr="00273610">
        <w:rPr>
          <w:rFonts w:ascii="Arial" w:hAnsi="Arial" w:cs="Arial"/>
          <w:szCs w:val="24"/>
        </w:rPr>
        <w:instrText>ADDIN CITAVI.PLACEHOLDER df91f1c2-ad62-4992-b086-aca081f04d7e PFBsYWNlaG9sZGVyPg0KICA8QWRkSW5WZXJzaW9uPjUuMy4xLjA8L0FkZEluVmVyc2lvbj4NCiAgPElkPmRmOTFmMWMyLWFkNjItNDk5Mi1iMDg2LWFjYTA4MWYwNGQ3ZTwvSWQ+DQogIDxFbnRyaWVzPg0KICAgIDxFbnRyeT4NCiAgICAgIDxJZD5lZjZmNzg1Yy1hMzA0LTQ5ZWUtOTljMC02NDQ5ZGY4MTE2YTE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ZW50ZWxuLUtydXNlIGV0IGFsLiAyMDE0LCBTLiAxKTwvVGV4dD4NCiAgICA8L1RleHRVbml0Pg0KICA8L1RleHRVbml0cz4NCjwvUGxhY2Vob2xkZXI+</w:instrText>
      </w:r>
      <w:r w:rsidR="00F7534E" w:rsidRPr="00273610">
        <w:rPr>
          <w:rFonts w:ascii="Arial" w:hAnsi="Arial" w:cs="Arial"/>
          <w:szCs w:val="24"/>
        </w:rPr>
        <w:fldChar w:fldCharType="separate"/>
      </w:r>
      <w:bookmarkStart w:id="94" w:name="_CTVP001df91f1c2ad624992b086aca081f04d7e"/>
      <w:r w:rsidR="000100C2" w:rsidRPr="00273610">
        <w:rPr>
          <w:rFonts w:ascii="Arial" w:hAnsi="Arial" w:cs="Arial"/>
          <w:szCs w:val="24"/>
        </w:rPr>
        <w:t>(vgl. Renteln-Kruse et al. 2014, S. 1)</w:t>
      </w:r>
      <w:bookmarkEnd w:id="94"/>
      <w:r w:rsidR="00F7534E" w:rsidRPr="00273610">
        <w:rPr>
          <w:rFonts w:ascii="Arial" w:hAnsi="Arial" w:cs="Arial"/>
          <w:szCs w:val="24"/>
        </w:rPr>
        <w:fldChar w:fldCharType="end"/>
      </w:r>
      <w:r w:rsidR="00F7534E" w:rsidRPr="00273610">
        <w:rPr>
          <w:rFonts w:ascii="Arial" w:hAnsi="Arial" w:cs="Arial"/>
          <w:szCs w:val="24"/>
        </w:rPr>
        <w:t xml:space="preserve">, die sich in einer </w:t>
      </w:r>
      <w:r w:rsidR="002B50B7" w:rsidRPr="00273610">
        <w:rPr>
          <w:rFonts w:ascii="Arial" w:hAnsi="Arial" w:cs="Arial"/>
          <w:szCs w:val="24"/>
        </w:rPr>
        <w:t xml:space="preserve">Multimedikation </w:t>
      </w:r>
      <w:r w:rsidR="008A6055" w:rsidRPr="00273610">
        <w:rPr>
          <w:rFonts w:ascii="Arial" w:hAnsi="Arial" w:cs="Arial"/>
          <w:szCs w:val="24"/>
        </w:rPr>
        <w:t xml:space="preserve">von zwei bis drei </w:t>
      </w:r>
      <w:r w:rsidR="00F7534E" w:rsidRPr="00273610">
        <w:rPr>
          <w:rFonts w:ascii="Arial" w:hAnsi="Arial" w:cs="Arial"/>
          <w:szCs w:val="24"/>
        </w:rPr>
        <w:t>Medikamenten täglich äußern kann.</w:t>
      </w:r>
      <w:r w:rsidR="00986E2A" w:rsidRPr="00273610">
        <w:rPr>
          <w:rFonts w:ascii="Arial" w:hAnsi="Arial" w:cs="Arial"/>
          <w:szCs w:val="24"/>
        </w:rPr>
        <w:t xml:space="preserve"> </w:t>
      </w:r>
      <w:r w:rsidR="00F7534E" w:rsidRPr="00273610">
        <w:rPr>
          <w:rFonts w:ascii="Arial" w:hAnsi="Arial" w:cs="Arial"/>
          <w:szCs w:val="24"/>
        </w:rPr>
        <w:fldChar w:fldCharType="begin"/>
      </w:r>
      <w:r w:rsidR="000100C2" w:rsidRPr="00273610">
        <w:rPr>
          <w:rFonts w:ascii="Arial" w:hAnsi="Arial" w:cs="Arial"/>
          <w:szCs w:val="24"/>
        </w:rPr>
        <w:instrText>ADDIN CITAVI.PLACEHOLDER 43f4e50e-48bd-4569-a153-bf3ae9f66fff PFBsYWNlaG9sZGVyPg0KICA8QWRkSW5WZXJzaW9uPjUuMy4xLjA8L0FkZEluVmVyc2lvbj4NCiAgPElkPjQzZjRlNTBlLTQ4YmQtNDU2OS1hMTUzLWJmM2FlOWY2NmZmZ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00F7534E" w:rsidRPr="00273610">
        <w:rPr>
          <w:rFonts w:ascii="Arial" w:hAnsi="Arial" w:cs="Arial"/>
          <w:szCs w:val="24"/>
        </w:rPr>
        <w:fldChar w:fldCharType="separate"/>
      </w:r>
      <w:bookmarkStart w:id="95" w:name="_CTVP00143f4e50e48bd4569a153bf3ae9f66fff"/>
      <w:r w:rsidR="000100C2" w:rsidRPr="00273610">
        <w:rPr>
          <w:rFonts w:ascii="Arial" w:hAnsi="Arial" w:cs="Arial"/>
          <w:szCs w:val="24"/>
        </w:rPr>
        <w:t>(vgl. Andreae et al. 2006, S. 92)</w:t>
      </w:r>
      <w:bookmarkEnd w:id="95"/>
      <w:r w:rsidR="00F7534E" w:rsidRPr="00273610">
        <w:rPr>
          <w:rFonts w:ascii="Arial" w:hAnsi="Arial" w:cs="Arial"/>
          <w:szCs w:val="24"/>
        </w:rPr>
        <w:fldChar w:fldCharType="end"/>
      </w:r>
      <w:r w:rsidR="0051731D" w:rsidRPr="00273610">
        <w:rPr>
          <w:rFonts w:ascii="Arial" w:hAnsi="Arial" w:cs="Arial"/>
          <w:szCs w:val="24"/>
        </w:rPr>
        <w:t xml:space="preserve"> Diese Tatsache wird auch von der Barmer GEK bes</w:t>
      </w:r>
      <w:r w:rsidR="00E20679" w:rsidRPr="00273610">
        <w:rPr>
          <w:rFonts w:ascii="Arial" w:hAnsi="Arial" w:cs="Arial"/>
          <w:szCs w:val="24"/>
        </w:rPr>
        <w:t>tätigt:</w:t>
      </w:r>
      <w:r w:rsidR="0051731D" w:rsidRPr="00273610">
        <w:rPr>
          <w:rFonts w:ascii="Arial" w:hAnsi="Arial" w:cs="Arial"/>
          <w:szCs w:val="24"/>
        </w:rPr>
        <w:t xml:space="preserve"> Denn laut </w:t>
      </w:r>
      <w:r w:rsidR="00EC3CF0" w:rsidRPr="00273610">
        <w:rPr>
          <w:rFonts w:ascii="Arial" w:hAnsi="Arial" w:cs="Arial"/>
          <w:szCs w:val="24"/>
        </w:rPr>
        <w:t>dem Barmer GEK</w:t>
      </w:r>
      <w:r w:rsidR="0051731D" w:rsidRPr="00273610">
        <w:rPr>
          <w:rFonts w:ascii="Arial" w:hAnsi="Arial" w:cs="Arial"/>
          <w:szCs w:val="24"/>
        </w:rPr>
        <w:t xml:space="preserve"> Arzneimittelreport 2015 </w:t>
      </w:r>
      <w:r w:rsidR="000F4120" w:rsidRPr="00273610">
        <w:rPr>
          <w:rFonts w:ascii="Arial" w:hAnsi="Arial" w:cs="Arial"/>
          <w:szCs w:val="24"/>
        </w:rPr>
        <w:t>bezogen mehr als 80 Prozent</w:t>
      </w:r>
      <w:r w:rsidR="00FB6B73" w:rsidRPr="00273610">
        <w:rPr>
          <w:rFonts w:ascii="Arial" w:hAnsi="Arial" w:cs="Arial"/>
          <w:szCs w:val="24"/>
        </w:rPr>
        <w:t xml:space="preserve"> der älteren </w:t>
      </w:r>
      <w:r w:rsidR="002836C3" w:rsidRPr="00273610">
        <w:rPr>
          <w:rFonts w:ascii="Arial" w:hAnsi="Arial" w:cs="Arial"/>
          <w:szCs w:val="24"/>
        </w:rPr>
        <w:t>versicherten</w:t>
      </w:r>
      <w:r w:rsidR="00FB6B73" w:rsidRPr="00273610">
        <w:rPr>
          <w:rFonts w:ascii="Arial" w:hAnsi="Arial" w:cs="Arial"/>
          <w:szCs w:val="24"/>
        </w:rPr>
        <w:t xml:space="preserve"> Personen Medikamente.</w:t>
      </w:r>
      <w:r w:rsidR="00B652DB" w:rsidRPr="00273610">
        <w:rPr>
          <w:rFonts w:ascii="Arial" w:hAnsi="Arial" w:cs="Arial"/>
          <w:szCs w:val="24"/>
        </w:rPr>
        <w:t xml:space="preserve"> </w:t>
      </w:r>
      <w:r w:rsidR="00B652DB" w:rsidRPr="00273610">
        <w:rPr>
          <w:rFonts w:ascii="Arial" w:hAnsi="Arial" w:cs="Arial"/>
          <w:szCs w:val="24"/>
        </w:rPr>
        <w:fldChar w:fldCharType="begin"/>
      </w:r>
      <w:r w:rsidR="00B652DB" w:rsidRPr="00273610">
        <w:rPr>
          <w:rFonts w:ascii="Arial" w:hAnsi="Arial" w:cs="Arial"/>
          <w:szCs w:val="24"/>
        </w:rPr>
        <w:instrText>ADDIN CITAVI.PLACEHOLDER 4a7182c2-8203-432b-a956-76f3af28d9fe PFBsYWNlaG9sZGVyPg0KICA8QWRkSW5WZXJzaW9uPjUuMy4xLjA8L0FkZEluVmVyc2lvbj4NCiAgPElkPjRhNzE4MmMyLTgyMDMtNDMyYi1hOTU2LTc2ZjNhZjI4ZDlmZTwvSWQ+DQogIDxFbnRyaWVzPg0KICAgIDxFbnRyeT4NCiAgICAgIDxJZD5mYTE4NWU3OS0xYzNlLTQxZmYtYmM3OC1kYjE5YjY0Yzk5OWQ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y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BTLiA1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xhZXNrZSB1bmQgU2NoaWNrdGFueiAyMDE1YSwgUy4gNTMpPC9UZXh0Pg0KICAgIDwvVGV4dFVuaXQ+DQogIDwvVGV4dFVuaXRzPg0KPC9QbGFjZWhvbGRlcj4=</w:instrText>
      </w:r>
      <w:r w:rsidR="00B652DB" w:rsidRPr="00273610">
        <w:rPr>
          <w:rFonts w:ascii="Arial" w:hAnsi="Arial" w:cs="Arial"/>
          <w:szCs w:val="24"/>
        </w:rPr>
        <w:fldChar w:fldCharType="separate"/>
      </w:r>
      <w:bookmarkStart w:id="96" w:name="_CTVP0014a7182c28203432ba95676f3af28d9fe"/>
      <w:r w:rsidR="00B652DB" w:rsidRPr="00273610">
        <w:rPr>
          <w:rFonts w:ascii="Arial" w:hAnsi="Arial" w:cs="Arial"/>
          <w:szCs w:val="24"/>
        </w:rPr>
        <w:t>(vgl. Glaeske und Schicktanz 2015a, S. 53)</w:t>
      </w:r>
      <w:bookmarkEnd w:id="96"/>
      <w:r w:rsidR="00B652DB" w:rsidRPr="00273610">
        <w:rPr>
          <w:rFonts w:ascii="Arial" w:hAnsi="Arial" w:cs="Arial"/>
          <w:szCs w:val="24"/>
        </w:rPr>
        <w:fldChar w:fldCharType="end"/>
      </w:r>
      <w:r w:rsidR="00B652DB" w:rsidRPr="00273610">
        <w:rPr>
          <w:rFonts w:ascii="Arial" w:hAnsi="Arial" w:cs="Arial"/>
          <w:szCs w:val="24"/>
        </w:rPr>
        <w:t xml:space="preserve"> </w:t>
      </w:r>
      <w:r w:rsidR="00FB6B73" w:rsidRPr="00273610">
        <w:rPr>
          <w:rFonts w:ascii="Arial" w:hAnsi="Arial" w:cs="Arial"/>
          <w:szCs w:val="24"/>
        </w:rPr>
        <w:t>Der Bezug von Medikamenten erweist sich mit zunehmende</w:t>
      </w:r>
      <w:r w:rsidR="00BF6D2A" w:rsidRPr="00273610">
        <w:rPr>
          <w:rFonts w:ascii="Arial" w:hAnsi="Arial" w:cs="Arial"/>
          <w:szCs w:val="24"/>
        </w:rPr>
        <w:t xml:space="preserve">m Alter </w:t>
      </w:r>
      <w:r w:rsidR="00E87608" w:rsidRPr="00273610">
        <w:rPr>
          <w:rFonts w:ascii="Arial" w:hAnsi="Arial" w:cs="Arial"/>
          <w:szCs w:val="24"/>
        </w:rPr>
        <w:t xml:space="preserve">als </w:t>
      </w:r>
      <w:r w:rsidR="002836C3" w:rsidRPr="00273610">
        <w:rPr>
          <w:rFonts w:ascii="Arial" w:hAnsi="Arial" w:cs="Arial"/>
          <w:szCs w:val="24"/>
        </w:rPr>
        <w:t>exponentiell</w:t>
      </w:r>
      <w:r w:rsidR="00BF6D2A" w:rsidRPr="00273610">
        <w:rPr>
          <w:rFonts w:ascii="Arial" w:hAnsi="Arial" w:cs="Arial"/>
          <w:szCs w:val="24"/>
        </w:rPr>
        <w:t xml:space="preserve"> </w:t>
      </w:r>
      <w:r w:rsidR="00FB6B73" w:rsidRPr="00273610">
        <w:rPr>
          <w:rFonts w:ascii="Arial" w:hAnsi="Arial" w:cs="Arial"/>
          <w:szCs w:val="24"/>
        </w:rPr>
        <w:t>steigend.</w:t>
      </w:r>
      <w:r w:rsidR="005B4870" w:rsidRPr="00273610">
        <w:rPr>
          <w:rFonts w:ascii="Arial" w:hAnsi="Arial" w:cs="Arial"/>
          <w:szCs w:val="24"/>
        </w:rPr>
        <w:t xml:space="preserve"> (siehe </w:t>
      </w:r>
      <w:r w:rsidR="005B4870" w:rsidRPr="00273610">
        <w:rPr>
          <w:rFonts w:ascii="Arial" w:hAnsi="Arial" w:cs="Arial"/>
          <w:szCs w:val="24"/>
        </w:rPr>
        <w:fldChar w:fldCharType="begin"/>
      </w:r>
      <w:r w:rsidR="005B4870" w:rsidRPr="00273610">
        <w:rPr>
          <w:rFonts w:ascii="Arial" w:hAnsi="Arial" w:cs="Arial"/>
          <w:szCs w:val="24"/>
        </w:rPr>
        <w:instrText xml:space="preserve"> REF _Ref476417836 \h  \* MERGEFORMAT </w:instrText>
      </w:r>
      <w:r w:rsidR="005B4870" w:rsidRPr="00273610">
        <w:rPr>
          <w:rFonts w:ascii="Arial" w:hAnsi="Arial" w:cs="Arial"/>
          <w:szCs w:val="24"/>
        </w:rPr>
      </w:r>
      <w:r w:rsidR="005B4870" w:rsidRPr="00273610">
        <w:rPr>
          <w:rFonts w:ascii="Arial" w:hAnsi="Arial" w:cs="Arial"/>
          <w:szCs w:val="24"/>
        </w:rPr>
        <w:fldChar w:fldCharType="separate"/>
      </w:r>
      <w:r w:rsidR="00E05847" w:rsidRPr="00273610">
        <w:rPr>
          <w:rFonts w:ascii="Arial" w:hAnsi="Arial" w:cs="Arial"/>
          <w:szCs w:val="24"/>
        </w:rPr>
        <w:t xml:space="preserve">Abbildung </w:t>
      </w:r>
      <w:r w:rsidR="00E05847">
        <w:rPr>
          <w:rFonts w:ascii="Arial" w:hAnsi="Arial" w:cs="Arial"/>
          <w:noProof/>
          <w:szCs w:val="24"/>
        </w:rPr>
        <w:t>2</w:t>
      </w:r>
      <w:r w:rsidR="005B4870" w:rsidRPr="00273610">
        <w:rPr>
          <w:rFonts w:ascii="Arial" w:hAnsi="Arial" w:cs="Arial"/>
          <w:szCs w:val="24"/>
        </w:rPr>
        <w:fldChar w:fldCharType="end"/>
      </w:r>
      <w:r w:rsidR="001C4FB7" w:rsidRPr="00273610">
        <w:rPr>
          <w:rFonts w:ascii="Arial" w:hAnsi="Arial" w:cs="Arial"/>
          <w:szCs w:val="24"/>
        </w:rPr>
        <w:t>).</w:t>
      </w:r>
      <w:r w:rsidR="00FA1A7A" w:rsidRPr="00273610">
        <w:rPr>
          <w:rFonts w:ascii="Arial" w:hAnsi="Arial" w:cs="Arial"/>
          <w:szCs w:val="24"/>
        </w:rPr>
        <w:t xml:space="preserve"> </w:t>
      </w:r>
    </w:p>
    <w:p w14:paraId="45BBB028" w14:textId="77777777" w:rsidR="00ED6AD6" w:rsidRPr="00273610" w:rsidRDefault="00ED6AD6" w:rsidP="00FA1A7A">
      <w:pPr>
        <w:spacing w:line="360" w:lineRule="auto"/>
        <w:jc w:val="both"/>
        <w:rPr>
          <w:rFonts w:ascii="Arial" w:hAnsi="Arial" w:cs="Arial"/>
          <w:szCs w:val="24"/>
        </w:rPr>
      </w:pPr>
    </w:p>
    <w:p w14:paraId="40B221AB" w14:textId="77777777" w:rsidR="001C4FB7" w:rsidRPr="00273610" w:rsidRDefault="001C4FB7" w:rsidP="001C4FB7">
      <w:pPr>
        <w:keepNext/>
        <w:spacing w:line="360" w:lineRule="auto"/>
        <w:jc w:val="center"/>
        <w:rPr>
          <w:rFonts w:ascii="Arial" w:hAnsi="Arial" w:cs="Arial"/>
          <w:szCs w:val="24"/>
        </w:rPr>
      </w:pPr>
      <w:r w:rsidRPr="00273610">
        <w:rPr>
          <w:rFonts w:ascii="Arial" w:hAnsi="Arial" w:cs="Arial"/>
          <w:noProof/>
          <w:szCs w:val="24"/>
        </w:rPr>
        <w:lastRenderedPageBreak/>
        <w:drawing>
          <wp:inline distT="0" distB="0" distL="0" distR="0" wp14:anchorId="4D95637E" wp14:editId="039E92AB">
            <wp:extent cx="2618147" cy="337603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38965" cy="3402875"/>
                    </a:xfrm>
                    <a:prstGeom prst="rect">
                      <a:avLst/>
                    </a:prstGeom>
                    <a:noFill/>
                    <a:ln>
                      <a:noFill/>
                    </a:ln>
                  </pic:spPr>
                </pic:pic>
              </a:graphicData>
            </a:graphic>
          </wp:inline>
        </w:drawing>
      </w:r>
    </w:p>
    <w:p w14:paraId="7DD2F038" w14:textId="6A8F8087" w:rsidR="00A128AF" w:rsidRPr="007316ED" w:rsidRDefault="001C4FB7" w:rsidP="001C4FB7">
      <w:pPr>
        <w:pStyle w:val="Beschriftung"/>
        <w:jc w:val="center"/>
        <w:rPr>
          <w:rFonts w:ascii="Arial" w:hAnsi="Arial" w:cs="Arial"/>
        </w:rPr>
      </w:pPr>
      <w:bookmarkStart w:id="97" w:name="_Ref476417836"/>
      <w:bookmarkStart w:id="98" w:name="_Toc477029963"/>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1F4EC2">
        <w:rPr>
          <w:rFonts w:ascii="Arial" w:hAnsi="Arial" w:cs="Arial"/>
          <w:noProof/>
        </w:rPr>
        <w:t>2</w:t>
      </w:r>
      <w:r w:rsidR="009C483C" w:rsidRPr="007316ED">
        <w:rPr>
          <w:rFonts w:ascii="Arial" w:hAnsi="Arial" w:cs="Arial"/>
        </w:rPr>
        <w:fldChar w:fldCharType="end"/>
      </w:r>
      <w:bookmarkEnd w:id="97"/>
      <w:r w:rsidRPr="007316ED">
        <w:rPr>
          <w:rFonts w:ascii="Arial" w:hAnsi="Arial" w:cs="Arial"/>
        </w:rPr>
        <w:t>: Barmer GEK Versicherte, die Medikamente bezogen haben</w:t>
      </w:r>
      <w:bookmarkEnd w:id="98"/>
      <w:r w:rsidR="00EC3CF0" w:rsidRPr="007316ED">
        <w:rPr>
          <w:rFonts w:ascii="Arial" w:hAnsi="Arial" w:cs="Arial"/>
        </w:rPr>
        <w:t xml:space="preserve"> </w:t>
      </w:r>
    </w:p>
    <w:p w14:paraId="2A1EB4DE" w14:textId="01A71EDE" w:rsidR="00B878F9" w:rsidRPr="007316ED" w:rsidRDefault="00EC3CF0" w:rsidP="00695901">
      <w:pPr>
        <w:pStyle w:val="Beschriftung"/>
        <w:jc w:val="center"/>
        <w:rPr>
          <w:rFonts w:ascii="Arial" w:hAnsi="Arial" w:cs="Arial"/>
        </w:rPr>
      </w:pPr>
      <w:r w:rsidRPr="007316ED">
        <w:rPr>
          <w:rFonts w:ascii="Arial" w:hAnsi="Arial" w:cs="Arial"/>
        </w:rPr>
        <w:fldChar w:fldCharType="begin"/>
      </w:r>
      <w:r w:rsidR="00A128AF" w:rsidRPr="007316ED">
        <w:rPr>
          <w:rFonts w:ascii="Arial" w:hAnsi="Arial" w:cs="Arial"/>
        </w:rPr>
        <w:instrText>ADDIN CITAVI.PLACEHOLDER 14ea9be7-5dee-4982-96b2-fb730cfec22b PFBsYWNlaG9sZGVyPg0KICA8QWRkSW5WZXJzaW9uPjUuMy4xLjA8L0FkZEluVmVyc2lvbj4NCiAgPElkPjE0ZWE5YmU3LTVkZWUtNDk4Mi05NmIyLWZiNzMwY2ZlYzIyYjwvSWQ+DQogIDxFbnRyaWVzPg0KICAgIDxFbnRyeT4NCiAgICAgIDxJZD43NThhMzc0MS0yNWI1LTQ1ZWUtYmNjZi05NTFiYTk2OWU5MDY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JlZmVyZW5jZUlkPjMzODlmNzU4LTVmN2ItNDk5ZS1hZjRkLWNlOGE0NDdhYWY1MT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2xhZXNrZSB1bmQgU2NoaWNrdGFueiAyMDE1YiwgUy4gNSk8L1RleHQ+DQogICAgPC9UZXh0VW5pdD4NCiAgPC9UZXh0VW5pdHM+DQo8L1BsYWNlaG9sZGVyPg==</w:instrText>
      </w:r>
      <w:r w:rsidRPr="007316ED">
        <w:rPr>
          <w:rFonts w:ascii="Arial" w:hAnsi="Arial" w:cs="Arial"/>
        </w:rPr>
        <w:fldChar w:fldCharType="separate"/>
      </w:r>
      <w:bookmarkStart w:id="99" w:name="_CTVP00114ea9be75dee498296b2fb730cfec22b"/>
      <w:r w:rsidR="000100C2" w:rsidRPr="007316ED">
        <w:rPr>
          <w:rFonts w:ascii="Arial" w:hAnsi="Arial" w:cs="Arial"/>
        </w:rPr>
        <w:t>(Glaeske und Schicktanz 2015b, S. 5)</w:t>
      </w:r>
      <w:bookmarkEnd w:id="99"/>
      <w:r w:rsidRPr="007316ED">
        <w:rPr>
          <w:rFonts w:ascii="Arial" w:hAnsi="Arial" w:cs="Arial"/>
        </w:rPr>
        <w:fldChar w:fldCharType="end"/>
      </w:r>
    </w:p>
    <w:p w14:paraId="0357D85C" w14:textId="77777777" w:rsidR="00E44566" w:rsidRPr="00273610" w:rsidRDefault="00E44566" w:rsidP="00E44566">
      <w:pPr>
        <w:rPr>
          <w:rFonts w:ascii="Arial" w:hAnsi="Arial" w:cs="Arial"/>
          <w:szCs w:val="24"/>
        </w:rPr>
      </w:pPr>
    </w:p>
    <w:p w14:paraId="77347949" w14:textId="7FAFB532" w:rsidR="000F4120" w:rsidRPr="00273610" w:rsidRDefault="00B12ED3" w:rsidP="00564A0B">
      <w:pPr>
        <w:spacing w:line="360" w:lineRule="auto"/>
        <w:jc w:val="both"/>
        <w:rPr>
          <w:rFonts w:ascii="Arial" w:hAnsi="Arial" w:cs="Arial"/>
          <w:szCs w:val="24"/>
        </w:rPr>
      </w:pPr>
      <w:r w:rsidRPr="00273610">
        <w:rPr>
          <w:rFonts w:ascii="Arial" w:hAnsi="Arial" w:cs="Arial"/>
          <w:szCs w:val="24"/>
        </w:rPr>
        <w:t>Die häufigsten Medikamente, die ältere Personen einnehmen müssen,</w:t>
      </w:r>
      <w:r w:rsidR="004B2728" w:rsidRPr="00273610">
        <w:rPr>
          <w:rFonts w:ascii="Arial" w:hAnsi="Arial" w:cs="Arial"/>
          <w:szCs w:val="24"/>
        </w:rPr>
        <w:t xml:space="preserve"> sind Medikamente</w:t>
      </w:r>
      <w:r w:rsidRPr="00273610">
        <w:rPr>
          <w:rFonts w:ascii="Arial" w:hAnsi="Arial" w:cs="Arial"/>
          <w:szCs w:val="24"/>
        </w:rPr>
        <w:t xml:space="preserve"> gegen Herz-Kreislauf-Erkrankungen, Medikamente gegen </w:t>
      </w:r>
      <w:r w:rsidR="004B2728" w:rsidRPr="00273610">
        <w:rPr>
          <w:rFonts w:ascii="Arial" w:hAnsi="Arial" w:cs="Arial"/>
          <w:szCs w:val="24"/>
        </w:rPr>
        <w:t>Hormon</w:t>
      </w:r>
      <w:r w:rsidRPr="00273610">
        <w:rPr>
          <w:rFonts w:ascii="Arial" w:hAnsi="Arial" w:cs="Arial"/>
          <w:szCs w:val="24"/>
        </w:rPr>
        <w:t>- und Schlafstörungen, Med</w:t>
      </w:r>
      <w:r w:rsidR="003744E5" w:rsidRPr="00273610">
        <w:rPr>
          <w:rFonts w:ascii="Arial" w:hAnsi="Arial" w:cs="Arial"/>
          <w:szCs w:val="24"/>
        </w:rPr>
        <w:t>ikamente gegen Schmerzen sowie neuropsychiatrische</w:t>
      </w:r>
      <w:r w:rsidR="00110D72" w:rsidRPr="00273610">
        <w:rPr>
          <w:rFonts w:ascii="Arial" w:hAnsi="Arial" w:cs="Arial"/>
          <w:szCs w:val="24"/>
        </w:rPr>
        <w:t xml:space="preserve"> Medikamente.</w:t>
      </w:r>
      <w:r w:rsidR="00BD2847" w:rsidRPr="00273610">
        <w:rPr>
          <w:rFonts w:ascii="Arial" w:hAnsi="Arial" w:cs="Arial"/>
          <w:szCs w:val="24"/>
        </w:rPr>
        <w:t xml:space="preserve"> </w:t>
      </w:r>
      <w:r w:rsidR="00BD2847" w:rsidRPr="00273610">
        <w:rPr>
          <w:rFonts w:ascii="Arial" w:hAnsi="Arial" w:cs="Arial"/>
          <w:szCs w:val="24"/>
        </w:rPr>
        <w:fldChar w:fldCharType="begin"/>
      </w:r>
      <w:r w:rsidR="007B4A5E" w:rsidRPr="00273610">
        <w:rPr>
          <w:rFonts w:ascii="Arial" w:hAnsi="Arial" w:cs="Arial"/>
          <w:szCs w:val="24"/>
        </w:rPr>
        <w:instrText>ADDIN CITAVI.PLACEHOLDER c1bdc102-e4d7-4741-9d70-cca5038eeb8e PFBsYWNlaG9sZGVyPg0KICA8QWRkSW5WZXJzaW9uPjUuMy4xLjA8L0FkZEluVmVyc2lvbj4NCiAgPElkPmMxYmRjMTAyLWU0ZDctNDc0MS05ZDcwLWNjYTUwMzhlZWI4ZTwvSWQ+DQogIDxFbnRyaWVzPg0KICAgIDxFbnRyeT4NCiAgICAgIDxJZD44OGE2YTczYS0zMmYzLTRkNGMtOGIwNC1jMzA2NDhjMTg2ZDQ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csOkdHplbCB2b24gR3LDpHR6IGV0IGFsLiAyMDE2LCBTLiA1KTwvVGV4dD4NCiAgICA8L1RleHRVbml0Pg0KICA8L1RleHRVbml0cz4NCjwvUGxhY2Vob2xkZXI+</w:instrText>
      </w:r>
      <w:r w:rsidR="00BD2847" w:rsidRPr="00273610">
        <w:rPr>
          <w:rFonts w:ascii="Arial" w:hAnsi="Arial" w:cs="Arial"/>
          <w:szCs w:val="24"/>
        </w:rPr>
        <w:fldChar w:fldCharType="separate"/>
      </w:r>
      <w:bookmarkStart w:id="100" w:name="_CTVP001c1bdc102e4d747419d70cca5038eeb8e"/>
      <w:r w:rsidR="000100C2" w:rsidRPr="00273610">
        <w:rPr>
          <w:rFonts w:ascii="Arial" w:hAnsi="Arial" w:cs="Arial"/>
          <w:szCs w:val="24"/>
        </w:rPr>
        <w:t>(vgl. Grätzel von Grätz et al. 2016, S. 5)</w:t>
      </w:r>
      <w:bookmarkEnd w:id="100"/>
      <w:r w:rsidR="00BD2847" w:rsidRPr="00273610">
        <w:rPr>
          <w:rFonts w:ascii="Arial" w:hAnsi="Arial" w:cs="Arial"/>
          <w:szCs w:val="24"/>
        </w:rPr>
        <w:fldChar w:fldCharType="end"/>
      </w:r>
      <w:r w:rsidR="003617FC" w:rsidRPr="00273610">
        <w:rPr>
          <w:rFonts w:ascii="Arial" w:hAnsi="Arial" w:cs="Arial"/>
          <w:szCs w:val="24"/>
        </w:rPr>
        <w:t xml:space="preserve"> </w:t>
      </w:r>
    </w:p>
    <w:p w14:paraId="12C73B06" w14:textId="77777777" w:rsidR="00E24573" w:rsidRPr="009C5835" w:rsidRDefault="00E24573" w:rsidP="00564A0B">
      <w:pPr>
        <w:spacing w:line="360" w:lineRule="auto"/>
        <w:jc w:val="both"/>
        <w:rPr>
          <w:rFonts w:ascii="Arial" w:hAnsi="Arial" w:cs="Arial"/>
        </w:rPr>
      </w:pPr>
    </w:p>
    <w:p w14:paraId="1F77CB12" w14:textId="1FAEB2F8" w:rsidR="000F4120" w:rsidRPr="009C5835" w:rsidRDefault="000F4120" w:rsidP="000F4120">
      <w:pPr>
        <w:pStyle w:val="berschrift2"/>
        <w:numPr>
          <w:ilvl w:val="2"/>
          <w:numId w:val="2"/>
        </w:numPr>
        <w:spacing w:line="320" w:lineRule="exact"/>
        <w:rPr>
          <w:rFonts w:ascii="Arial" w:hAnsi="Arial" w:cs="Arial"/>
        </w:rPr>
      </w:pPr>
      <w:bookmarkStart w:id="101" w:name="_Ref476418180"/>
      <w:bookmarkStart w:id="102" w:name="_Toc477029912"/>
      <w:r w:rsidRPr="009C5835">
        <w:rPr>
          <w:rFonts w:ascii="Arial" w:hAnsi="Arial" w:cs="Arial"/>
        </w:rPr>
        <w:t>Adhärenz</w:t>
      </w:r>
      <w:bookmarkEnd w:id="101"/>
      <w:bookmarkEnd w:id="102"/>
    </w:p>
    <w:p w14:paraId="0C149C7A" w14:textId="77777777" w:rsidR="000F4120" w:rsidRPr="009C5835" w:rsidRDefault="000F4120" w:rsidP="000F4120">
      <w:pPr>
        <w:rPr>
          <w:rFonts w:ascii="Arial" w:hAnsi="Arial" w:cs="Arial"/>
        </w:rPr>
      </w:pPr>
    </w:p>
    <w:p w14:paraId="17895246" w14:textId="31410A01" w:rsidR="00B273E3" w:rsidRPr="00273610" w:rsidRDefault="00F61B67" w:rsidP="00564A0B">
      <w:pPr>
        <w:spacing w:line="360" w:lineRule="auto"/>
        <w:jc w:val="both"/>
        <w:rPr>
          <w:rFonts w:ascii="Arial" w:hAnsi="Arial" w:cs="Arial"/>
          <w:szCs w:val="24"/>
        </w:rPr>
      </w:pPr>
      <w:r w:rsidRPr="00273610">
        <w:rPr>
          <w:rFonts w:ascii="Arial" w:hAnsi="Arial" w:cs="Arial"/>
          <w:szCs w:val="24"/>
        </w:rPr>
        <w:t>Zur Linderung der Krankheiten sowie der Prävention, ist es unabdingbar, dass die Arzneimit</w:t>
      </w:r>
      <w:r w:rsidR="00FA5C76" w:rsidRPr="00273610">
        <w:rPr>
          <w:rFonts w:ascii="Arial" w:hAnsi="Arial" w:cs="Arial"/>
          <w:szCs w:val="24"/>
        </w:rPr>
        <w:t xml:space="preserve">tel korrekt eingenommen werden. </w:t>
      </w:r>
      <w:r w:rsidRPr="00273610">
        <w:rPr>
          <w:rFonts w:ascii="Arial" w:hAnsi="Arial" w:cs="Arial"/>
          <w:szCs w:val="24"/>
        </w:rPr>
        <w:t xml:space="preserve">Es kommt jedoch bei 50 </w:t>
      </w:r>
      <w:r w:rsidR="002959E4" w:rsidRPr="00273610">
        <w:rPr>
          <w:rFonts w:ascii="Arial" w:hAnsi="Arial" w:cs="Arial"/>
          <w:szCs w:val="24"/>
        </w:rPr>
        <w:t>Prozent</w:t>
      </w:r>
      <w:r w:rsidRPr="00273610">
        <w:rPr>
          <w:rFonts w:ascii="Arial" w:hAnsi="Arial" w:cs="Arial"/>
          <w:szCs w:val="24"/>
        </w:rPr>
        <w:t xml:space="preserve"> der älteren Personen </w:t>
      </w:r>
      <w:r w:rsidR="003617FC" w:rsidRPr="00273610">
        <w:rPr>
          <w:rFonts w:ascii="Arial" w:hAnsi="Arial" w:cs="Arial"/>
          <w:szCs w:val="24"/>
        </w:rPr>
        <w:t>vor</w:t>
      </w:r>
      <w:r w:rsidRPr="00273610">
        <w:rPr>
          <w:rFonts w:ascii="Arial" w:hAnsi="Arial" w:cs="Arial"/>
          <w:szCs w:val="24"/>
        </w:rPr>
        <w:t>, dass die Medikamente nicht nach dem festgelegten Einnahmezeitplan eingenommen werden. (vgl. Hayes et al. 2009, S. 770)</w:t>
      </w:r>
      <w:r w:rsidR="00B273E3" w:rsidRPr="00273610">
        <w:rPr>
          <w:rFonts w:ascii="Arial" w:hAnsi="Arial" w:cs="Arial"/>
          <w:szCs w:val="24"/>
        </w:rPr>
        <w:t xml:space="preserve">. </w:t>
      </w:r>
      <w:r w:rsidR="008C6D7C" w:rsidRPr="00273610">
        <w:rPr>
          <w:rFonts w:ascii="Arial" w:hAnsi="Arial" w:cs="Arial"/>
          <w:szCs w:val="24"/>
        </w:rPr>
        <w:t xml:space="preserve">Die möglichen Gründe, die zu einer Non-Adhärenz führen, sind laut </w:t>
      </w:r>
      <w:r w:rsidR="008A6055" w:rsidRPr="00273610">
        <w:rPr>
          <w:rFonts w:ascii="Arial" w:hAnsi="Arial" w:cs="Arial"/>
          <w:szCs w:val="24"/>
        </w:rPr>
        <w:t xml:space="preserve">Gesundheitspfleger, die in </w:t>
      </w:r>
      <w:r w:rsidR="008C6D7C" w:rsidRPr="00273610">
        <w:rPr>
          <w:rFonts w:ascii="Arial" w:hAnsi="Arial" w:cs="Arial"/>
          <w:szCs w:val="24"/>
        </w:rPr>
        <w:t>stationären Pflegeeinrichtungen</w:t>
      </w:r>
      <w:r w:rsidR="008A6055" w:rsidRPr="00273610">
        <w:rPr>
          <w:rFonts w:ascii="Arial" w:hAnsi="Arial" w:cs="Arial"/>
          <w:szCs w:val="24"/>
        </w:rPr>
        <w:t xml:space="preserve"> </w:t>
      </w:r>
      <w:r w:rsidR="009B1D7D" w:rsidRPr="00273610">
        <w:rPr>
          <w:rFonts w:ascii="Arial" w:hAnsi="Arial" w:cs="Arial"/>
          <w:szCs w:val="24"/>
        </w:rPr>
        <w:t>arbeiten</w:t>
      </w:r>
      <w:r w:rsidR="008A6055" w:rsidRPr="00273610">
        <w:rPr>
          <w:rFonts w:ascii="Arial" w:hAnsi="Arial" w:cs="Arial"/>
          <w:szCs w:val="24"/>
        </w:rPr>
        <w:t>,</w:t>
      </w:r>
      <w:r w:rsidR="008C6D7C" w:rsidRPr="00273610">
        <w:rPr>
          <w:rFonts w:ascii="Arial" w:hAnsi="Arial" w:cs="Arial"/>
          <w:szCs w:val="24"/>
        </w:rPr>
        <w:t xml:space="preserve"> die alterskorrelierte</w:t>
      </w:r>
      <w:r w:rsidR="008A6055" w:rsidRPr="00273610">
        <w:rPr>
          <w:rFonts w:ascii="Arial" w:hAnsi="Arial" w:cs="Arial"/>
          <w:szCs w:val="24"/>
        </w:rPr>
        <w:t xml:space="preserve"> Abnahme der Gedächtnisleistung, </w:t>
      </w:r>
      <w:r w:rsidR="008C6D7C" w:rsidRPr="00273610">
        <w:rPr>
          <w:rFonts w:ascii="Arial" w:hAnsi="Arial" w:cs="Arial"/>
          <w:szCs w:val="24"/>
        </w:rPr>
        <w:t>Demenz</w:t>
      </w:r>
      <w:r w:rsidR="00B2691D" w:rsidRPr="00273610">
        <w:rPr>
          <w:rFonts w:ascii="Arial" w:hAnsi="Arial" w:cs="Arial"/>
          <w:szCs w:val="24"/>
        </w:rPr>
        <w:t xml:space="preserve">, </w:t>
      </w:r>
      <w:r w:rsidR="008A6055" w:rsidRPr="00273610">
        <w:rPr>
          <w:rFonts w:ascii="Arial" w:hAnsi="Arial" w:cs="Arial"/>
          <w:szCs w:val="24"/>
        </w:rPr>
        <w:t xml:space="preserve">verlieren der </w:t>
      </w:r>
      <w:r w:rsidR="00B2691D" w:rsidRPr="00273610">
        <w:rPr>
          <w:rFonts w:ascii="Arial" w:hAnsi="Arial" w:cs="Arial"/>
          <w:szCs w:val="24"/>
        </w:rPr>
        <w:t>Übersicht bei einer Multimedikation, Fehleinschätzunge</w:t>
      </w:r>
      <w:r w:rsidR="008C6D7C" w:rsidRPr="00273610">
        <w:rPr>
          <w:rFonts w:ascii="Arial" w:hAnsi="Arial" w:cs="Arial"/>
          <w:szCs w:val="24"/>
        </w:rPr>
        <w:t>n zum gesundheitlichen</w:t>
      </w:r>
      <w:r w:rsidR="00B2691D" w:rsidRPr="00273610">
        <w:rPr>
          <w:rFonts w:ascii="Arial" w:hAnsi="Arial" w:cs="Arial"/>
          <w:szCs w:val="24"/>
        </w:rPr>
        <w:t xml:space="preserve"> Zustand, Nebenwirkungen </w:t>
      </w:r>
      <w:r w:rsidR="00EF4A16" w:rsidRPr="00273610">
        <w:rPr>
          <w:rFonts w:ascii="Arial" w:hAnsi="Arial" w:cs="Arial"/>
          <w:szCs w:val="24"/>
        </w:rPr>
        <w:t>und</w:t>
      </w:r>
      <w:r w:rsidR="00B2691D" w:rsidRPr="00273610">
        <w:rPr>
          <w:rFonts w:ascii="Arial" w:hAnsi="Arial" w:cs="Arial"/>
          <w:szCs w:val="24"/>
        </w:rPr>
        <w:t xml:space="preserve"> d</w:t>
      </w:r>
      <w:r w:rsidR="008C6D7C" w:rsidRPr="00273610">
        <w:rPr>
          <w:rFonts w:ascii="Arial" w:hAnsi="Arial" w:cs="Arial"/>
          <w:szCs w:val="24"/>
        </w:rPr>
        <w:t>ie Tablettenkonsistenz</w:t>
      </w:r>
      <w:r w:rsidR="00B2691D" w:rsidRPr="00273610">
        <w:rPr>
          <w:rFonts w:ascii="Arial" w:hAnsi="Arial" w:cs="Arial"/>
          <w:szCs w:val="24"/>
        </w:rPr>
        <w:t xml:space="preserve"> (siehe </w:t>
      </w:r>
      <w:r w:rsidR="005B4870" w:rsidRPr="00273610">
        <w:rPr>
          <w:rFonts w:ascii="Arial" w:hAnsi="Arial" w:cs="Arial"/>
          <w:szCs w:val="24"/>
        </w:rPr>
        <w:fldChar w:fldCharType="begin"/>
      </w:r>
      <w:r w:rsidR="005B4870" w:rsidRPr="00273610">
        <w:rPr>
          <w:rFonts w:ascii="Arial" w:hAnsi="Arial" w:cs="Arial"/>
          <w:szCs w:val="24"/>
        </w:rPr>
        <w:instrText xml:space="preserve"> REF _Ref476417884 \h </w:instrText>
      </w:r>
      <w:r w:rsidR="009C5835" w:rsidRPr="00273610">
        <w:rPr>
          <w:rFonts w:ascii="Arial" w:hAnsi="Arial" w:cs="Arial"/>
          <w:szCs w:val="24"/>
        </w:rPr>
        <w:instrText xml:space="preserve"> \* MERGEFORMAT </w:instrText>
      </w:r>
      <w:r w:rsidR="005B4870" w:rsidRPr="00273610">
        <w:rPr>
          <w:rFonts w:ascii="Arial" w:hAnsi="Arial" w:cs="Arial"/>
          <w:szCs w:val="24"/>
        </w:rPr>
      </w:r>
      <w:r w:rsidR="005B4870" w:rsidRPr="00273610">
        <w:rPr>
          <w:rFonts w:ascii="Arial" w:hAnsi="Arial" w:cs="Arial"/>
          <w:szCs w:val="24"/>
        </w:rPr>
        <w:fldChar w:fldCharType="separate"/>
      </w:r>
      <w:r w:rsidR="00E05847" w:rsidRPr="00273610">
        <w:rPr>
          <w:rFonts w:ascii="Arial" w:hAnsi="Arial" w:cs="Arial"/>
          <w:szCs w:val="24"/>
        </w:rPr>
        <w:t xml:space="preserve">Abbildung </w:t>
      </w:r>
      <w:r w:rsidR="00E05847">
        <w:rPr>
          <w:rFonts w:ascii="Arial" w:hAnsi="Arial" w:cs="Arial"/>
          <w:noProof/>
          <w:szCs w:val="24"/>
        </w:rPr>
        <w:t>3</w:t>
      </w:r>
      <w:r w:rsidR="005B4870" w:rsidRPr="00273610">
        <w:rPr>
          <w:rFonts w:ascii="Arial" w:hAnsi="Arial" w:cs="Arial"/>
          <w:szCs w:val="24"/>
        </w:rPr>
        <w:fldChar w:fldCharType="end"/>
      </w:r>
      <w:r w:rsidR="00AB2A9C" w:rsidRPr="00273610">
        <w:rPr>
          <w:rFonts w:ascii="Arial" w:hAnsi="Arial" w:cs="Arial"/>
          <w:szCs w:val="24"/>
        </w:rPr>
        <w:t>)</w:t>
      </w:r>
      <w:r w:rsidR="009B1D7D" w:rsidRPr="00273610">
        <w:rPr>
          <w:rFonts w:ascii="Arial" w:hAnsi="Arial" w:cs="Arial"/>
          <w:szCs w:val="24"/>
        </w:rPr>
        <w:t>.</w:t>
      </w:r>
      <w:r w:rsidR="00B2691D" w:rsidRPr="00273610">
        <w:rPr>
          <w:rFonts w:ascii="Arial" w:hAnsi="Arial" w:cs="Arial"/>
          <w:szCs w:val="24"/>
        </w:rPr>
        <w:t xml:space="preserve"> Weiterhin kommt es auch vor, dass besonders desorientierte ältere Personen denken, dass sie durch Medikamente vergiftet werden</w:t>
      </w:r>
      <w:r w:rsidR="00EF4A16" w:rsidRPr="00273610">
        <w:rPr>
          <w:rFonts w:ascii="Arial" w:hAnsi="Arial" w:cs="Arial"/>
          <w:szCs w:val="24"/>
        </w:rPr>
        <w:t>. (ebd.)</w:t>
      </w:r>
    </w:p>
    <w:p w14:paraId="1AE135F2" w14:textId="77777777" w:rsidR="00ED6AD6" w:rsidRPr="00273610" w:rsidRDefault="00ED6AD6" w:rsidP="00564A0B">
      <w:pPr>
        <w:spacing w:line="360" w:lineRule="auto"/>
        <w:jc w:val="both"/>
        <w:rPr>
          <w:rFonts w:ascii="Arial" w:hAnsi="Arial" w:cs="Arial"/>
          <w:szCs w:val="24"/>
        </w:rPr>
      </w:pPr>
    </w:p>
    <w:p w14:paraId="4424097B" w14:textId="7EBE9E79" w:rsidR="00B2691D" w:rsidRPr="00273610" w:rsidRDefault="00286DBF" w:rsidP="00B2691D">
      <w:pPr>
        <w:keepNext/>
        <w:spacing w:line="360" w:lineRule="auto"/>
        <w:jc w:val="center"/>
        <w:rPr>
          <w:rFonts w:ascii="Arial" w:hAnsi="Arial" w:cs="Arial"/>
          <w:szCs w:val="24"/>
        </w:rPr>
      </w:pPr>
      <w:r w:rsidRPr="00273610">
        <w:rPr>
          <w:rFonts w:ascii="Arial" w:hAnsi="Arial" w:cs="Arial"/>
          <w:noProof/>
          <w:szCs w:val="24"/>
        </w:rPr>
        <w:lastRenderedPageBreak/>
        <w:drawing>
          <wp:inline distT="0" distB="0" distL="0" distR="0" wp14:anchorId="71D27340" wp14:editId="29D4132B">
            <wp:extent cx="5553075" cy="2519045"/>
            <wp:effectExtent l="0" t="0" r="9525" b="14605"/>
            <wp:docPr id="1" name="Diagramm 1">
              <a:extLst xmlns:a="http://schemas.openxmlformats.org/drawingml/2006/main">
                <a:ext uri="{FF2B5EF4-FFF2-40B4-BE49-F238E27FC236}">
                  <a16:creationId xmlns:a16="http://schemas.microsoft.com/office/drawing/2014/main" id="{0CDECC45-3DB4-4DA6-B6E6-90FB31C190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22ABC864" w14:textId="341FE318" w:rsidR="00B273E3" w:rsidRPr="007316ED" w:rsidRDefault="00B2691D" w:rsidP="00B2691D">
      <w:pPr>
        <w:pStyle w:val="Beschriftung"/>
        <w:jc w:val="center"/>
        <w:rPr>
          <w:rFonts w:ascii="Arial" w:hAnsi="Arial" w:cs="Arial"/>
        </w:rPr>
      </w:pPr>
      <w:bookmarkStart w:id="103" w:name="_Ref476417884"/>
      <w:bookmarkStart w:id="104" w:name="_Toc477029964"/>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1F4EC2">
        <w:rPr>
          <w:rFonts w:ascii="Arial" w:hAnsi="Arial" w:cs="Arial"/>
          <w:noProof/>
        </w:rPr>
        <w:t>3</w:t>
      </w:r>
      <w:r w:rsidR="009C483C" w:rsidRPr="007316ED">
        <w:rPr>
          <w:rFonts w:ascii="Arial" w:hAnsi="Arial" w:cs="Arial"/>
        </w:rPr>
        <w:fldChar w:fldCharType="end"/>
      </w:r>
      <w:bookmarkEnd w:id="103"/>
      <w:r w:rsidRPr="007316ED">
        <w:rPr>
          <w:rFonts w:ascii="Arial" w:hAnsi="Arial" w:cs="Arial"/>
        </w:rPr>
        <w:t xml:space="preserve">: Gründe für die </w:t>
      </w:r>
      <w:r w:rsidR="000F470E" w:rsidRPr="007316ED">
        <w:rPr>
          <w:rFonts w:ascii="Arial" w:hAnsi="Arial" w:cs="Arial"/>
        </w:rPr>
        <w:t>Non-</w:t>
      </w:r>
      <w:r w:rsidRPr="007316ED">
        <w:rPr>
          <w:rFonts w:ascii="Arial" w:hAnsi="Arial" w:cs="Arial"/>
        </w:rPr>
        <w:t>Adhärenz</w:t>
      </w:r>
      <w:bookmarkEnd w:id="104"/>
    </w:p>
    <w:p w14:paraId="2C8C53C2" w14:textId="686BC10C" w:rsidR="00B2691D" w:rsidRPr="007316ED" w:rsidRDefault="00B2691D" w:rsidP="009B1D7D">
      <w:pPr>
        <w:pStyle w:val="Beschriftung"/>
        <w:jc w:val="center"/>
        <w:rPr>
          <w:rFonts w:ascii="Arial" w:hAnsi="Arial" w:cs="Arial"/>
        </w:rPr>
      </w:pPr>
      <w:r w:rsidRPr="007316ED">
        <w:rPr>
          <w:rFonts w:ascii="Arial" w:hAnsi="Arial" w:cs="Arial"/>
        </w:rPr>
        <w:t>(Quelle: Befragungen von Pflegern und Pflegedienstleiter von stationären Pflegeeinrichtungen)</w:t>
      </w:r>
    </w:p>
    <w:p w14:paraId="1785572E" w14:textId="0759BDEF" w:rsidR="00B273E3" w:rsidRPr="003C0426" w:rsidRDefault="00B273E3" w:rsidP="00564A0B">
      <w:pPr>
        <w:spacing w:line="360" w:lineRule="auto"/>
        <w:jc w:val="both"/>
        <w:rPr>
          <w:rFonts w:ascii="Arial" w:hAnsi="Arial" w:cs="Arial"/>
          <w:sz w:val="23"/>
          <w:szCs w:val="23"/>
        </w:rPr>
      </w:pPr>
    </w:p>
    <w:p w14:paraId="1A188BAD" w14:textId="1ABC2AAF" w:rsidR="00D12C68" w:rsidRPr="00273610" w:rsidRDefault="003F2E3B" w:rsidP="00564A0B">
      <w:pPr>
        <w:spacing w:line="360" w:lineRule="auto"/>
        <w:jc w:val="both"/>
        <w:rPr>
          <w:rFonts w:ascii="Arial" w:hAnsi="Arial" w:cs="Arial"/>
          <w:szCs w:val="24"/>
        </w:rPr>
      </w:pPr>
      <w:r w:rsidRPr="00273610">
        <w:rPr>
          <w:rFonts w:ascii="Arial" w:hAnsi="Arial" w:cs="Arial"/>
          <w:szCs w:val="24"/>
        </w:rPr>
        <w:t xml:space="preserve">Diese Gründe erschließen sich unter anderem ebenfalls aus der </w:t>
      </w:r>
      <w:r w:rsidR="005326DF" w:rsidRPr="00273610">
        <w:rPr>
          <w:rFonts w:ascii="Arial" w:hAnsi="Arial" w:cs="Arial"/>
          <w:szCs w:val="24"/>
        </w:rPr>
        <w:t>Literatur</w:t>
      </w:r>
      <w:r w:rsidR="00A03553" w:rsidRPr="00273610">
        <w:rPr>
          <w:rFonts w:ascii="Arial" w:hAnsi="Arial" w:cs="Arial"/>
          <w:szCs w:val="24"/>
        </w:rPr>
        <w:t>.</w:t>
      </w:r>
      <w:r w:rsidR="005326DF" w:rsidRPr="00273610">
        <w:rPr>
          <w:rFonts w:ascii="Arial" w:hAnsi="Arial" w:cs="Arial"/>
          <w:szCs w:val="24"/>
        </w:rPr>
        <w:t xml:space="preserve"> </w:t>
      </w:r>
      <w:r w:rsidR="005326DF" w:rsidRPr="00273610">
        <w:rPr>
          <w:rFonts w:ascii="Arial" w:hAnsi="Arial" w:cs="Arial"/>
          <w:szCs w:val="24"/>
        </w:rPr>
        <w:fldChar w:fldCharType="begin"/>
      </w:r>
      <w:r w:rsidR="005326DF" w:rsidRPr="00273610">
        <w:rPr>
          <w:rFonts w:ascii="Arial" w:hAnsi="Arial" w:cs="Arial"/>
          <w:szCs w:val="24"/>
        </w:rPr>
        <w:instrText>ADDIN CITAVI.PLACEHOLDER ee4a4501-75cb-4ed3-b4df-f97f94c13560 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8O2dGhlciAyMDA3LCBTLiA1MzUpPC9UZXh0Pg0KICAgIDwvVGV4dFVuaXQ+DQogIDwvVGV4dFVuaXRzPg0KPC9QbGFjZWhvbGRlcj4=</w:instrText>
      </w:r>
      <w:r w:rsidR="005326DF" w:rsidRPr="00273610">
        <w:rPr>
          <w:rFonts w:ascii="Arial" w:hAnsi="Arial" w:cs="Arial"/>
          <w:szCs w:val="24"/>
        </w:rPr>
        <w:fldChar w:fldCharType="separate"/>
      </w:r>
      <w:bookmarkStart w:id="105" w:name="_CTVP001ee4a450175cb4ed3b4dff97f94c13560"/>
      <w:r w:rsidR="005326DF" w:rsidRPr="00273610">
        <w:rPr>
          <w:rFonts w:ascii="Arial" w:hAnsi="Arial" w:cs="Arial"/>
          <w:szCs w:val="24"/>
        </w:rPr>
        <w:t>(vgl. Köther 2007, S. 535)</w:t>
      </w:r>
      <w:bookmarkEnd w:id="105"/>
      <w:r w:rsidR="005326DF" w:rsidRPr="00273610">
        <w:rPr>
          <w:rFonts w:ascii="Arial" w:hAnsi="Arial" w:cs="Arial"/>
          <w:szCs w:val="24"/>
        </w:rPr>
        <w:fldChar w:fldCharType="end"/>
      </w:r>
      <w:r w:rsidR="00A03553" w:rsidRPr="00273610">
        <w:rPr>
          <w:rFonts w:ascii="Arial" w:hAnsi="Arial" w:cs="Arial"/>
          <w:szCs w:val="24"/>
        </w:rPr>
        <w:t xml:space="preserve"> </w:t>
      </w:r>
      <w:r w:rsidR="0019090C" w:rsidRPr="00273610">
        <w:rPr>
          <w:rFonts w:ascii="Arial" w:hAnsi="Arial" w:cs="Arial"/>
          <w:szCs w:val="24"/>
        </w:rPr>
        <w:t>Die Problematik liegt auch darin, dass nach einer durchgeführten Studie</w:t>
      </w:r>
      <w:r w:rsidR="00EB4ED3" w:rsidRPr="00273610">
        <w:rPr>
          <w:rFonts w:ascii="Arial" w:hAnsi="Arial" w:cs="Arial"/>
          <w:szCs w:val="24"/>
        </w:rPr>
        <w:t xml:space="preserve"> von Goud et al. </w:t>
      </w:r>
      <w:r w:rsidR="00EB4ED3" w:rsidRPr="00273610">
        <w:rPr>
          <w:rFonts w:ascii="Arial" w:hAnsi="Arial" w:cs="Arial"/>
          <w:szCs w:val="24"/>
        </w:rPr>
        <w:fldChar w:fldCharType="begin"/>
      </w:r>
      <w:r w:rsidR="00EB4ED3" w:rsidRPr="00273610">
        <w:rPr>
          <w:rFonts w:ascii="Arial" w:hAnsi="Arial" w:cs="Arial"/>
          <w:szCs w:val="24"/>
        </w:rPr>
        <w:instrText>ADDIN CITAVI.PLACEHOLDER 2d6720e5-c8d1-4ac2-8f8d-c113c5d869ff PFBsYWNlaG9sZGVyPg0KICA8QWRkSW5WZXJzaW9uPjUuMy4xLjA8L0FkZEluVmVyc2lvbj4NCiAgPElkPjJkNjcyMGU1LWM4ZDEtNGFjMi04ZjhkLWMxMTNjNWQ4NjlmZjwvSWQ+DQogIDxFbnRyaWVzPg0KICAgIDxFbnRyeT4NCiAgICAgIDxJZD45MzJjNjZmYS0wMjQwLTRlODQtOTI3MS0yMmEyNDYyMDA1Mjg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AyMDA5LCBTLiAzMyk8L1RleHQ+DQogICAgPC9UZXh0VW5pdD4NCiAgPC9UZXh0VW5pdHM+DQo8L1BsYWNlaG9sZGVyPg==</w:instrText>
      </w:r>
      <w:r w:rsidR="00EB4ED3" w:rsidRPr="00273610">
        <w:rPr>
          <w:rFonts w:ascii="Arial" w:hAnsi="Arial" w:cs="Arial"/>
          <w:szCs w:val="24"/>
        </w:rPr>
        <w:fldChar w:fldCharType="separate"/>
      </w:r>
      <w:bookmarkStart w:id="106" w:name="_CTVP0012d6720e5c8d14ac28f8dc113c5d869ff"/>
      <w:r w:rsidR="00EB4ED3" w:rsidRPr="00273610">
        <w:rPr>
          <w:rFonts w:ascii="Arial" w:hAnsi="Arial" w:cs="Arial"/>
          <w:szCs w:val="24"/>
        </w:rPr>
        <w:t>(vgl. 2009, S. 33)</w:t>
      </w:r>
      <w:bookmarkEnd w:id="106"/>
      <w:r w:rsidR="00EB4ED3" w:rsidRPr="00273610">
        <w:rPr>
          <w:rFonts w:ascii="Arial" w:hAnsi="Arial" w:cs="Arial"/>
          <w:szCs w:val="24"/>
        </w:rPr>
        <w:fldChar w:fldCharType="end"/>
      </w:r>
      <w:r w:rsidR="0019090C" w:rsidRPr="00273610">
        <w:rPr>
          <w:rFonts w:ascii="Arial" w:hAnsi="Arial" w:cs="Arial"/>
          <w:szCs w:val="24"/>
        </w:rPr>
        <w:t xml:space="preserve">, bei der 135 ältere Personen über ihr Medikamentenboxennutzungsverhalten befragt wurden, 93 </w:t>
      </w:r>
      <w:r w:rsidR="002959E4" w:rsidRPr="00273610">
        <w:rPr>
          <w:rFonts w:ascii="Arial" w:hAnsi="Arial" w:cs="Arial"/>
          <w:szCs w:val="24"/>
        </w:rPr>
        <w:t>Prozent</w:t>
      </w:r>
      <w:r w:rsidR="0019090C" w:rsidRPr="00273610">
        <w:rPr>
          <w:rFonts w:ascii="Arial" w:hAnsi="Arial" w:cs="Arial"/>
          <w:szCs w:val="24"/>
        </w:rPr>
        <w:t xml:space="preserve"> der befragten Personen selbstständig in der Verwaltung der Medikamente waren. Ledigl</w:t>
      </w:r>
      <w:r w:rsidR="009B1D7D" w:rsidRPr="00273610">
        <w:rPr>
          <w:rFonts w:ascii="Arial" w:hAnsi="Arial" w:cs="Arial"/>
          <w:szCs w:val="24"/>
        </w:rPr>
        <w:t>ich drei</w:t>
      </w:r>
      <w:r w:rsidR="002836C3" w:rsidRPr="00273610">
        <w:rPr>
          <w:rFonts w:ascii="Arial" w:hAnsi="Arial" w:cs="Arial"/>
          <w:szCs w:val="24"/>
        </w:rPr>
        <w:t xml:space="preserve"> </w:t>
      </w:r>
      <w:r w:rsidR="002959E4" w:rsidRPr="00273610">
        <w:rPr>
          <w:rFonts w:ascii="Arial" w:hAnsi="Arial" w:cs="Arial"/>
          <w:szCs w:val="24"/>
        </w:rPr>
        <w:t>Prozent</w:t>
      </w:r>
      <w:r w:rsidR="002836C3" w:rsidRPr="00273610">
        <w:rPr>
          <w:rFonts w:ascii="Arial" w:hAnsi="Arial" w:cs="Arial"/>
          <w:szCs w:val="24"/>
        </w:rPr>
        <w:t xml:space="preserve"> haben Medikamente von P</w:t>
      </w:r>
      <w:r w:rsidR="0019090C" w:rsidRPr="00273610">
        <w:rPr>
          <w:rFonts w:ascii="Arial" w:hAnsi="Arial" w:cs="Arial"/>
          <w:szCs w:val="24"/>
        </w:rPr>
        <w:t>h</w:t>
      </w:r>
      <w:r w:rsidR="009B1D7D" w:rsidRPr="00273610">
        <w:rPr>
          <w:rFonts w:ascii="Arial" w:hAnsi="Arial" w:cs="Arial"/>
          <w:szCs w:val="24"/>
        </w:rPr>
        <w:t>armazeuten verwalten lassen und vier</w:t>
      </w:r>
      <w:r w:rsidR="0019090C" w:rsidRPr="00273610">
        <w:rPr>
          <w:rFonts w:ascii="Arial" w:hAnsi="Arial" w:cs="Arial"/>
          <w:szCs w:val="24"/>
        </w:rPr>
        <w:t xml:space="preserve"> </w:t>
      </w:r>
      <w:r w:rsidR="002959E4" w:rsidRPr="00273610">
        <w:rPr>
          <w:rFonts w:ascii="Arial" w:hAnsi="Arial" w:cs="Arial"/>
          <w:szCs w:val="24"/>
        </w:rPr>
        <w:t>Prozent</w:t>
      </w:r>
      <w:r w:rsidR="0019090C" w:rsidRPr="00273610">
        <w:rPr>
          <w:rFonts w:ascii="Arial" w:hAnsi="Arial" w:cs="Arial"/>
          <w:szCs w:val="24"/>
        </w:rPr>
        <w:t xml:space="preserve"> von Familienmitgliedern. </w:t>
      </w:r>
      <w:r w:rsidR="00E97547" w:rsidRPr="00273610">
        <w:rPr>
          <w:rFonts w:ascii="Arial" w:hAnsi="Arial" w:cs="Arial"/>
          <w:szCs w:val="24"/>
        </w:rPr>
        <w:t xml:space="preserve">So kann es dann </w:t>
      </w:r>
      <w:r w:rsidR="00396493" w:rsidRPr="00273610">
        <w:rPr>
          <w:rFonts w:ascii="Arial" w:hAnsi="Arial" w:cs="Arial"/>
          <w:szCs w:val="24"/>
        </w:rPr>
        <w:t>au</w:t>
      </w:r>
      <w:r w:rsidR="002836C3" w:rsidRPr="00273610">
        <w:rPr>
          <w:rFonts w:ascii="Arial" w:hAnsi="Arial" w:cs="Arial"/>
          <w:szCs w:val="24"/>
        </w:rPr>
        <w:t>f</w:t>
      </w:r>
      <w:r w:rsidR="00396493" w:rsidRPr="00273610">
        <w:rPr>
          <w:rFonts w:ascii="Arial" w:hAnsi="Arial" w:cs="Arial"/>
          <w:szCs w:val="24"/>
        </w:rPr>
        <w:t xml:space="preserve">grund der </w:t>
      </w:r>
      <w:r w:rsidR="000D4402" w:rsidRPr="00273610">
        <w:rPr>
          <w:rFonts w:ascii="Arial" w:hAnsi="Arial" w:cs="Arial"/>
          <w:szCs w:val="24"/>
        </w:rPr>
        <w:t>alterskorrelierten</w:t>
      </w:r>
      <w:r w:rsidR="00396493" w:rsidRPr="00273610">
        <w:rPr>
          <w:rFonts w:ascii="Arial" w:hAnsi="Arial" w:cs="Arial"/>
          <w:szCs w:val="24"/>
        </w:rPr>
        <w:t xml:space="preserve"> nachlassenden </w:t>
      </w:r>
      <w:r w:rsidR="00DF41B0" w:rsidRPr="00273610">
        <w:rPr>
          <w:rFonts w:ascii="Arial" w:hAnsi="Arial" w:cs="Arial"/>
          <w:szCs w:val="24"/>
        </w:rPr>
        <w:t>Gedächtnisleistung</w:t>
      </w:r>
      <w:r w:rsidR="00E97547" w:rsidRPr="00273610">
        <w:rPr>
          <w:rFonts w:ascii="Arial" w:hAnsi="Arial" w:cs="Arial"/>
          <w:szCs w:val="24"/>
        </w:rPr>
        <w:t xml:space="preserve"> oder anderen Krankheiten </w:t>
      </w:r>
      <w:r w:rsidR="00396493" w:rsidRPr="00273610">
        <w:rPr>
          <w:rFonts w:ascii="Arial" w:hAnsi="Arial" w:cs="Arial"/>
          <w:szCs w:val="24"/>
        </w:rPr>
        <w:t xml:space="preserve">dazu kommen, dass </w:t>
      </w:r>
      <w:r w:rsidR="00E30D29" w:rsidRPr="00273610">
        <w:rPr>
          <w:rFonts w:ascii="Arial" w:hAnsi="Arial" w:cs="Arial"/>
          <w:szCs w:val="24"/>
        </w:rPr>
        <w:t xml:space="preserve">bei </w:t>
      </w:r>
      <w:r w:rsidR="00D12C68" w:rsidRPr="00273610">
        <w:rPr>
          <w:rFonts w:ascii="Arial" w:hAnsi="Arial" w:cs="Arial"/>
          <w:szCs w:val="24"/>
        </w:rPr>
        <w:t>alleinlebende</w:t>
      </w:r>
      <w:r w:rsidR="00E30D29" w:rsidRPr="00273610">
        <w:rPr>
          <w:rFonts w:ascii="Arial" w:hAnsi="Arial" w:cs="Arial"/>
          <w:szCs w:val="24"/>
        </w:rPr>
        <w:t>n</w:t>
      </w:r>
      <w:r w:rsidR="00D12C68" w:rsidRPr="00273610">
        <w:rPr>
          <w:rFonts w:ascii="Arial" w:hAnsi="Arial" w:cs="Arial"/>
          <w:szCs w:val="24"/>
        </w:rPr>
        <w:t xml:space="preserve"> </w:t>
      </w:r>
      <w:r w:rsidR="00396493" w:rsidRPr="00273610">
        <w:rPr>
          <w:rFonts w:ascii="Arial" w:hAnsi="Arial" w:cs="Arial"/>
          <w:szCs w:val="24"/>
        </w:rPr>
        <w:t>Personen, die selbstständig die Verwaltung ihrer Medikamente vornehmen</w:t>
      </w:r>
      <w:r w:rsidR="00E97547" w:rsidRPr="00273610">
        <w:rPr>
          <w:rFonts w:ascii="Arial" w:hAnsi="Arial" w:cs="Arial"/>
          <w:szCs w:val="24"/>
        </w:rPr>
        <w:t>,</w:t>
      </w:r>
      <w:r w:rsidR="00396493" w:rsidRPr="00273610">
        <w:rPr>
          <w:rFonts w:ascii="Arial" w:hAnsi="Arial" w:cs="Arial"/>
          <w:szCs w:val="24"/>
        </w:rPr>
        <w:t xml:space="preserve"> vermehrt ein non-adhärentes Verhalten aufzutreten ist. </w:t>
      </w:r>
    </w:p>
    <w:p w14:paraId="30010C08" w14:textId="77777777" w:rsidR="00BC4331" w:rsidRPr="00273610" w:rsidRDefault="00BC4331" w:rsidP="00564A0B">
      <w:pPr>
        <w:spacing w:line="360" w:lineRule="auto"/>
        <w:jc w:val="both"/>
        <w:rPr>
          <w:rFonts w:ascii="Arial" w:hAnsi="Arial" w:cs="Arial"/>
          <w:szCs w:val="24"/>
        </w:rPr>
      </w:pPr>
    </w:p>
    <w:p w14:paraId="5B039C6B" w14:textId="286F5079" w:rsidR="007E0FA8" w:rsidRPr="00273610" w:rsidRDefault="00564A0B" w:rsidP="00564A0B">
      <w:pPr>
        <w:spacing w:line="360" w:lineRule="auto"/>
        <w:jc w:val="both"/>
        <w:rPr>
          <w:rFonts w:ascii="Arial" w:hAnsi="Arial" w:cs="Arial"/>
          <w:szCs w:val="24"/>
        </w:rPr>
      </w:pPr>
      <w:r w:rsidRPr="00273610">
        <w:rPr>
          <w:rFonts w:ascii="Arial" w:hAnsi="Arial" w:cs="Arial"/>
          <w:szCs w:val="24"/>
        </w:rPr>
        <w:t>Eine Non-Adhärenz führt nicht nur dazu, dass sich der der Gesundheitszustand der Personen verschlechtert, sondern auch das zusätzliche Krankenhausaufenthalte oder Pflegebedarf nötig ist.</w:t>
      </w:r>
      <w:r w:rsidR="00264A76" w:rsidRPr="00273610">
        <w:rPr>
          <w:rFonts w:ascii="Arial" w:hAnsi="Arial" w:cs="Arial"/>
          <w:szCs w:val="24"/>
        </w:rPr>
        <w:t xml:space="preserve"> </w:t>
      </w:r>
      <w:r w:rsidR="00264A76" w:rsidRPr="00273610">
        <w:rPr>
          <w:rFonts w:ascii="Arial" w:hAnsi="Arial" w:cs="Arial"/>
          <w:szCs w:val="24"/>
        </w:rPr>
        <w:fldChar w:fldCharType="begin"/>
      </w:r>
      <w:r w:rsidR="00084782" w:rsidRPr="00273610">
        <w:rPr>
          <w:rFonts w:ascii="Arial" w:hAnsi="Arial" w:cs="Arial"/>
          <w:szCs w:val="24"/>
        </w:rPr>
        <w:instrText>ADDIN CITAVI.PLACEHOLDER 60f1d286-0f3e-4cce-8e61-3e1861ba17f7 PFBsYWNlaG9sZGVyPg0KICA8QWRkSW5WZXJzaW9uPjUuMy4xLjA8L0FkZEluVmVyc2lvbj4NCiAgPElkPjYwZjFkMjg2LTBmM2UtNGNjZS04ZTYxLTNlMTg2MWJhMTdmNzwvSWQ+DQogIDxFbnRyaWVzPg0KICAgIDxFbnRyeT4NCiAgICAgIDxJZD4zZDc2YjJlMC1lY2VkLTRjNGQtYmNiMS05NGJmYzlkOTdjYT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264A76" w:rsidRPr="00273610">
        <w:rPr>
          <w:rFonts w:ascii="Arial" w:hAnsi="Arial" w:cs="Arial"/>
          <w:szCs w:val="24"/>
        </w:rPr>
        <w:fldChar w:fldCharType="separate"/>
      </w:r>
      <w:bookmarkStart w:id="107" w:name="_CTVP00160f1d2860f3e4cce8e613e1861ba17f7"/>
      <w:r w:rsidR="00084782" w:rsidRPr="00273610">
        <w:rPr>
          <w:rFonts w:ascii="Arial" w:hAnsi="Arial" w:cs="Arial"/>
          <w:szCs w:val="24"/>
        </w:rPr>
        <w:t>(vgl. Rödel 2012)</w:t>
      </w:r>
      <w:bookmarkEnd w:id="107"/>
      <w:r w:rsidR="00264A76" w:rsidRPr="00273610">
        <w:rPr>
          <w:rFonts w:ascii="Arial" w:hAnsi="Arial" w:cs="Arial"/>
          <w:szCs w:val="24"/>
        </w:rPr>
        <w:fldChar w:fldCharType="end"/>
      </w:r>
      <w:r w:rsidR="00B835FD" w:rsidRPr="00273610">
        <w:rPr>
          <w:rFonts w:ascii="Arial" w:hAnsi="Arial" w:cs="Arial"/>
          <w:szCs w:val="24"/>
        </w:rPr>
        <w:t xml:space="preserve"> </w:t>
      </w:r>
      <w:r w:rsidR="00244AF1" w:rsidRPr="00273610">
        <w:rPr>
          <w:rFonts w:ascii="Arial" w:hAnsi="Arial" w:cs="Arial"/>
          <w:szCs w:val="24"/>
        </w:rPr>
        <w:t>Ebenfalls</w:t>
      </w:r>
      <w:r w:rsidR="00B835FD" w:rsidRPr="00273610">
        <w:rPr>
          <w:rFonts w:ascii="Arial" w:hAnsi="Arial" w:cs="Arial"/>
          <w:szCs w:val="24"/>
        </w:rPr>
        <w:t xml:space="preserve"> sterben in E</w:t>
      </w:r>
      <w:r w:rsidR="00264A76" w:rsidRPr="00273610">
        <w:rPr>
          <w:rFonts w:ascii="Arial" w:hAnsi="Arial" w:cs="Arial"/>
          <w:szCs w:val="24"/>
        </w:rPr>
        <w:t>uropa</w:t>
      </w:r>
      <w:r w:rsidRPr="00273610">
        <w:rPr>
          <w:rFonts w:ascii="Arial" w:hAnsi="Arial" w:cs="Arial"/>
          <w:szCs w:val="24"/>
        </w:rPr>
        <w:t xml:space="preserve"> </w:t>
      </w:r>
      <w:r w:rsidR="00B835FD" w:rsidRPr="00273610">
        <w:rPr>
          <w:rFonts w:ascii="Arial" w:hAnsi="Arial" w:cs="Arial"/>
          <w:szCs w:val="24"/>
        </w:rPr>
        <w:t xml:space="preserve">aufgrund von Non-Adhärenz jährlich 200.000 Menschen </w:t>
      </w:r>
      <w:r w:rsidR="00B835FD" w:rsidRPr="00273610">
        <w:rPr>
          <w:rFonts w:ascii="Arial" w:hAnsi="Arial" w:cs="Arial"/>
          <w:szCs w:val="24"/>
        </w:rPr>
        <w:fldChar w:fldCharType="begin"/>
      </w:r>
      <w:r w:rsidR="005B2E23" w:rsidRPr="00273610">
        <w:rPr>
          <w:rFonts w:ascii="Arial" w:hAnsi="Arial" w:cs="Arial"/>
          <w:szCs w:val="24"/>
        </w:rPr>
        <w:instrText>ADDIN CITAVI.PLACEHOLDER 5ce89558-dc11-4743-8ade-3b0774187805 PFBsYWNlaG9sZGVyPg0KICA8QWRkSW5WZXJzaW9uPjUuMy4xLjA8L0FkZEluVmVyc2lvbj4NCiAgPElkPjVjZTg5NTU4LWRjMTEtNDc0My04YWRlLTNiMDc3NDE4NzgwNTwvSWQ+DQogIDxFbnRyaWVzPg0KICAgIDxFbnRyeT4NCiAgICAgIDxJZD42OTRlYmY1Yi0zZWU0LTRhZWUtOWU0My04MzIzM2YyNGVmNGU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nYW4gMjAxNSwgUy4gNCk8L1RleHQ+DQogICAgPC9UZXh0VW5pdD4NCiAgPC9UZXh0VW5pdHM+DQo8L1BsYWNlaG9sZGVyPg==</w:instrText>
      </w:r>
      <w:r w:rsidR="00B835FD" w:rsidRPr="00273610">
        <w:rPr>
          <w:rFonts w:ascii="Arial" w:hAnsi="Arial" w:cs="Arial"/>
          <w:szCs w:val="24"/>
        </w:rPr>
        <w:fldChar w:fldCharType="separate"/>
      </w:r>
      <w:bookmarkStart w:id="108" w:name="_CTVP0015ce89558dc1147438ade3b0774187805"/>
      <w:r w:rsidR="000100C2" w:rsidRPr="00273610">
        <w:rPr>
          <w:rFonts w:ascii="Arial" w:hAnsi="Arial" w:cs="Arial"/>
          <w:szCs w:val="24"/>
        </w:rPr>
        <w:t>(vgl. Hagan 2015, S. 4)</w:t>
      </w:r>
      <w:bookmarkEnd w:id="108"/>
      <w:r w:rsidR="00B835FD" w:rsidRPr="00273610">
        <w:rPr>
          <w:rFonts w:ascii="Arial" w:hAnsi="Arial" w:cs="Arial"/>
          <w:szCs w:val="24"/>
        </w:rPr>
        <w:fldChar w:fldCharType="end"/>
      </w:r>
      <w:r w:rsidR="00B835FD" w:rsidRPr="00273610">
        <w:rPr>
          <w:rFonts w:ascii="Arial" w:hAnsi="Arial" w:cs="Arial"/>
          <w:szCs w:val="24"/>
        </w:rPr>
        <w:t xml:space="preserve"> und allein den deutschen Staat </w:t>
      </w:r>
      <w:r w:rsidRPr="00273610">
        <w:rPr>
          <w:rFonts w:ascii="Arial" w:hAnsi="Arial" w:cs="Arial"/>
          <w:szCs w:val="24"/>
        </w:rPr>
        <w:t>kos</w:t>
      </w:r>
      <w:r w:rsidR="00B835FD" w:rsidRPr="00273610">
        <w:rPr>
          <w:rFonts w:ascii="Arial" w:hAnsi="Arial" w:cs="Arial"/>
          <w:szCs w:val="24"/>
        </w:rPr>
        <w:t>tet die Non-Adhärenz jährlich</w:t>
      </w:r>
      <w:r w:rsidRPr="00273610">
        <w:rPr>
          <w:rFonts w:ascii="Arial" w:hAnsi="Arial" w:cs="Arial"/>
          <w:szCs w:val="24"/>
        </w:rPr>
        <w:t xml:space="preserve"> 10 Milliarde</w:t>
      </w:r>
      <w:r w:rsidR="00A6230B" w:rsidRPr="00273610">
        <w:rPr>
          <w:rFonts w:ascii="Arial" w:hAnsi="Arial" w:cs="Arial"/>
          <w:szCs w:val="24"/>
        </w:rPr>
        <w:t>n</w:t>
      </w:r>
      <w:r w:rsidRPr="00273610">
        <w:rPr>
          <w:rFonts w:ascii="Arial" w:hAnsi="Arial" w:cs="Arial"/>
          <w:szCs w:val="24"/>
        </w:rPr>
        <w:t xml:space="preserve"> Euro. </w:t>
      </w:r>
      <w:r w:rsidRPr="00273610">
        <w:rPr>
          <w:rFonts w:ascii="Arial" w:hAnsi="Arial" w:cs="Arial"/>
          <w:szCs w:val="24"/>
        </w:rPr>
        <w:fldChar w:fldCharType="begin"/>
      </w:r>
      <w:r w:rsidR="00084782" w:rsidRPr="00273610">
        <w:rPr>
          <w:rFonts w:ascii="Arial" w:hAnsi="Arial" w:cs="Arial"/>
          <w:szCs w:val="24"/>
        </w:rPr>
        <w:instrText>ADDIN CITAVI.PLACEHOLDER 258487bb-ebfd-4e25-be40-db5eed7f9f03 PFBsYWNlaG9sZGVyPg0KICA8QWRkSW5WZXJzaW9uPjUuMy4xLjA8L0FkZEluVmVyc2lvbj4NCiAgPElkPjI1ODQ4N2JiLWViZmQtNGUyNS1iZTQwLWRiNWVlZDdmOWYwMz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Pr="00273610">
        <w:rPr>
          <w:rFonts w:ascii="Arial" w:hAnsi="Arial" w:cs="Arial"/>
          <w:szCs w:val="24"/>
        </w:rPr>
        <w:fldChar w:fldCharType="separate"/>
      </w:r>
      <w:bookmarkStart w:id="109" w:name="_CTVP001258487bbebfd4e25be40db5eed7f9f03"/>
      <w:r w:rsidR="00084782" w:rsidRPr="00273610">
        <w:rPr>
          <w:rFonts w:ascii="Arial" w:hAnsi="Arial" w:cs="Arial"/>
          <w:szCs w:val="24"/>
        </w:rPr>
        <w:t>(vgl. ABDA - Bundesvereinigung Deutscher Apothekerverbände e. V. 2007)</w:t>
      </w:r>
      <w:bookmarkEnd w:id="109"/>
      <w:r w:rsidRPr="00273610">
        <w:rPr>
          <w:rFonts w:ascii="Arial" w:hAnsi="Arial" w:cs="Arial"/>
          <w:szCs w:val="24"/>
        </w:rPr>
        <w:fldChar w:fldCharType="end"/>
      </w:r>
      <w:r w:rsidRPr="00273610">
        <w:rPr>
          <w:rFonts w:ascii="Arial" w:hAnsi="Arial" w:cs="Arial"/>
          <w:szCs w:val="24"/>
        </w:rPr>
        <w:t xml:space="preserve"> Deswegen sollte eine Steigerung der Adhärenz </w:t>
      </w:r>
      <w:r w:rsidR="00905F66" w:rsidRPr="00273610">
        <w:rPr>
          <w:rFonts w:ascii="Arial" w:hAnsi="Arial" w:cs="Arial"/>
          <w:szCs w:val="24"/>
        </w:rPr>
        <w:t xml:space="preserve">von </w:t>
      </w:r>
      <w:r w:rsidR="00177E2C" w:rsidRPr="00273610">
        <w:rPr>
          <w:rFonts w:ascii="Arial" w:hAnsi="Arial" w:cs="Arial"/>
          <w:szCs w:val="24"/>
        </w:rPr>
        <w:t>den</w:t>
      </w:r>
      <w:r w:rsidR="00905F66" w:rsidRPr="00273610">
        <w:rPr>
          <w:rFonts w:ascii="Arial" w:hAnsi="Arial" w:cs="Arial"/>
          <w:szCs w:val="24"/>
        </w:rPr>
        <w:t xml:space="preserve"> non-adhärenten</w:t>
      </w:r>
      <w:r w:rsidR="00177E2C" w:rsidRPr="00273610">
        <w:rPr>
          <w:rFonts w:ascii="Arial" w:hAnsi="Arial" w:cs="Arial"/>
          <w:szCs w:val="24"/>
        </w:rPr>
        <w:t xml:space="preserve"> </w:t>
      </w:r>
      <w:r w:rsidRPr="00273610">
        <w:rPr>
          <w:rFonts w:ascii="Arial" w:hAnsi="Arial" w:cs="Arial"/>
          <w:szCs w:val="24"/>
        </w:rPr>
        <w:t xml:space="preserve">Personen angestrebt werden und zwar nicht nur zur Senkung der daraus resultierenden Behandlungskosten, sondern auch um älteren Personen einen angenehmen und </w:t>
      </w:r>
      <w:r w:rsidR="00DF41B0" w:rsidRPr="00273610">
        <w:rPr>
          <w:rFonts w:ascii="Arial" w:hAnsi="Arial" w:cs="Arial"/>
          <w:szCs w:val="24"/>
        </w:rPr>
        <w:lastRenderedPageBreak/>
        <w:t>weitestgehend</w:t>
      </w:r>
      <w:r w:rsidRPr="00273610">
        <w:rPr>
          <w:rFonts w:ascii="Arial" w:hAnsi="Arial" w:cs="Arial"/>
          <w:szCs w:val="24"/>
        </w:rPr>
        <w:t xml:space="preserve"> beschwerdefreien Lebensabend zu gewährleisten.</w:t>
      </w:r>
      <w:r w:rsidR="00B835FD" w:rsidRPr="00273610">
        <w:rPr>
          <w:rFonts w:ascii="Arial" w:hAnsi="Arial" w:cs="Arial"/>
          <w:szCs w:val="24"/>
        </w:rPr>
        <w:t xml:space="preserve"> </w:t>
      </w:r>
      <w:r w:rsidR="00132A02" w:rsidRPr="00273610">
        <w:rPr>
          <w:rFonts w:ascii="Arial" w:hAnsi="Arial" w:cs="Arial"/>
          <w:szCs w:val="24"/>
        </w:rPr>
        <w:t>Zur Steigerung der Adhärenz und Prävention können laut</w:t>
      </w:r>
      <w:r w:rsidR="00923B6F" w:rsidRPr="00273610">
        <w:rPr>
          <w:rFonts w:ascii="Arial" w:hAnsi="Arial" w:cs="Arial"/>
          <w:szCs w:val="24"/>
        </w:rPr>
        <w:t xml:space="preserve"> Luga und McGuire</w:t>
      </w:r>
      <w:r w:rsidR="00132A02" w:rsidRPr="00273610">
        <w:rPr>
          <w:rFonts w:ascii="Arial" w:hAnsi="Arial" w:cs="Arial"/>
          <w:szCs w:val="24"/>
        </w:rPr>
        <w:t xml:space="preserve"> </w:t>
      </w:r>
      <w:r w:rsidR="000100C2" w:rsidRPr="00273610">
        <w:rPr>
          <w:rFonts w:ascii="Arial" w:hAnsi="Arial" w:cs="Arial"/>
          <w:szCs w:val="24"/>
        </w:rPr>
        <w:fldChar w:fldCharType="begin"/>
      </w:r>
      <w:r w:rsidR="00923B6F" w:rsidRPr="00273610">
        <w:rPr>
          <w:rFonts w:ascii="Arial" w:hAnsi="Arial" w:cs="Arial"/>
          <w:szCs w:val="24"/>
        </w:rPr>
        <w:instrText>ADDIN CITAVI.PLACEHOLDER 7add8d5e-368b-4562-b514-960a3e0ef7fa PFBsYWNlaG9sZGVyPg0KICA8QWRkSW5WZXJzaW9uPjUuMy4xLjA8L0FkZEluVmVyc2lvbj4NCiAgPElkPjdhZGQ4ZDVlLTM2OGItNDU2Mi1iNTE0LTk2MGEzZTBlZjdmYTwvSWQ+DQogIDxFbnRyaWVzPg0KICAgIDxFbnRyeT4NCiAgICAgIDxJZD40ZWM2NjQ3Yi03MDQ5LTQyMzgtOGUwOS1mNTdkNWY0OGQxMzI8L0lkPg0KICAgICAgPFJlZmVyZW5jZUlkPmIyNDhiNDgwLWJkMmMtNDU3NC05NjlmLTI2MWMwMDMwZGEwYj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Ck8L1RleHQ+DQogICAgPC9UZXh0VW5pdD4NCiAgPC9UZXh0VW5pdHM+DQo8L1BsYWNlaG9sZGVyPg==</w:instrText>
      </w:r>
      <w:r w:rsidR="000100C2" w:rsidRPr="00273610">
        <w:rPr>
          <w:rFonts w:ascii="Arial" w:hAnsi="Arial" w:cs="Arial"/>
          <w:szCs w:val="24"/>
        </w:rPr>
        <w:fldChar w:fldCharType="separate"/>
      </w:r>
      <w:bookmarkStart w:id="110" w:name="_CTVP0017add8d5e368b4562b514960a3e0ef7fa"/>
      <w:r w:rsidR="00923B6F" w:rsidRPr="00273610">
        <w:rPr>
          <w:rFonts w:ascii="Arial" w:hAnsi="Arial" w:cs="Arial"/>
          <w:szCs w:val="24"/>
        </w:rPr>
        <w:t>(2014)</w:t>
      </w:r>
      <w:bookmarkEnd w:id="110"/>
      <w:r w:rsidR="000100C2" w:rsidRPr="00273610">
        <w:rPr>
          <w:rFonts w:ascii="Arial" w:hAnsi="Arial" w:cs="Arial"/>
          <w:szCs w:val="24"/>
        </w:rPr>
        <w:fldChar w:fldCharType="end"/>
      </w:r>
      <w:r w:rsidR="00923B6F" w:rsidRPr="00273610">
        <w:rPr>
          <w:rFonts w:ascii="Arial" w:hAnsi="Arial" w:cs="Arial"/>
          <w:szCs w:val="24"/>
        </w:rPr>
        <w:t xml:space="preserve"> </w:t>
      </w:r>
      <w:r w:rsidR="00132A02" w:rsidRPr="00273610">
        <w:rPr>
          <w:rFonts w:ascii="Arial" w:hAnsi="Arial" w:cs="Arial"/>
          <w:szCs w:val="24"/>
        </w:rPr>
        <w:t>drei Strategien verfolgt werden: Die an die Patienten ausgerichtete</w:t>
      </w:r>
      <w:r w:rsidR="007C1751" w:rsidRPr="00273610">
        <w:rPr>
          <w:rFonts w:ascii="Arial" w:hAnsi="Arial" w:cs="Arial"/>
          <w:szCs w:val="24"/>
        </w:rPr>
        <w:t xml:space="preserve"> Strategie (z.B. Einsatz von Erinnerungsgeräten</w:t>
      </w:r>
      <w:r w:rsidR="00EF1D00" w:rsidRPr="00273610">
        <w:rPr>
          <w:rFonts w:ascii="Arial" w:hAnsi="Arial" w:cs="Arial"/>
          <w:szCs w:val="24"/>
        </w:rPr>
        <w:t xml:space="preserve">), </w:t>
      </w:r>
      <w:r w:rsidR="00132A02" w:rsidRPr="00273610">
        <w:rPr>
          <w:rFonts w:ascii="Arial" w:hAnsi="Arial" w:cs="Arial"/>
          <w:szCs w:val="24"/>
        </w:rPr>
        <w:t>an die Veran</w:t>
      </w:r>
      <w:r w:rsidR="00CF55BA" w:rsidRPr="00273610">
        <w:rPr>
          <w:rFonts w:ascii="Arial" w:hAnsi="Arial" w:cs="Arial"/>
          <w:szCs w:val="24"/>
        </w:rPr>
        <w:t>t</w:t>
      </w:r>
      <w:r w:rsidR="00132A02" w:rsidRPr="00273610">
        <w:rPr>
          <w:rFonts w:ascii="Arial" w:hAnsi="Arial" w:cs="Arial"/>
          <w:szCs w:val="24"/>
        </w:rPr>
        <w:t>wortliche für die Gesundheit der Patienten ausgerichtete</w:t>
      </w:r>
      <w:r w:rsidR="00EF1D00" w:rsidRPr="00273610">
        <w:rPr>
          <w:rFonts w:ascii="Arial" w:hAnsi="Arial" w:cs="Arial"/>
          <w:szCs w:val="24"/>
        </w:rPr>
        <w:t xml:space="preserve"> </w:t>
      </w:r>
      <w:r w:rsidR="00292549" w:rsidRPr="00273610">
        <w:rPr>
          <w:rFonts w:ascii="Arial" w:hAnsi="Arial" w:cs="Arial"/>
          <w:szCs w:val="24"/>
        </w:rPr>
        <w:t xml:space="preserve">Strategie </w:t>
      </w:r>
      <w:r w:rsidR="00EF1D00" w:rsidRPr="00273610">
        <w:rPr>
          <w:rFonts w:ascii="Arial" w:hAnsi="Arial" w:cs="Arial"/>
          <w:szCs w:val="24"/>
        </w:rPr>
        <w:t>(z. B. gezielte Schulung der Ärzte auf das Thema)</w:t>
      </w:r>
      <w:r w:rsidR="00132A02" w:rsidRPr="00273610">
        <w:rPr>
          <w:rFonts w:ascii="Arial" w:hAnsi="Arial" w:cs="Arial"/>
          <w:szCs w:val="24"/>
        </w:rPr>
        <w:t xml:space="preserve"> sowie </w:t>
      </w:r>
      <w:r w:rsidR="007C1751" w:rsidRPr="00273610">
        <w:rPr>
          <w:rFonts w:ascii="Arial" w:hAnsi="Arial" w:cs="Arial"/>
          <w:szCs w:val="24"/>
        </w:rPr>
        <w:t xml:space="preserve">einer Strategie, die durch </w:t>
      </w:r>
      <w:r w:rsidR="00132A02" w:rsidRPr="00273610">
        <w:rPr>
          <w:rFonts w:ascii="Arial" w:hAnsi="Arial" w:cs="Arial"/>
          <w:szCs w:val="24"/>
        </w:rPr>
        <w:t>externe Faktoren</w:t>
      </w:r>
      <w:r w:rsidR="00EF1D00" w:rsidRPr="00273610">
        <w:rPr>
          <w:rFonts w:ascii="Arial" w:hAnsi="Arial" w:cs="Arial"/>
          <w:szCs w:val="24"/>
        </w:rPr>
        <w:t xml:space="preserve"> beeinflusst wird (z. B. </w:t>
      </w:r>
      <w:r w:rsidR="00F22DC4" w:rsidRPr="00273610">
        <w:rPr>
          <w:rFonts w:ascii="Arial" w:hAnsi="Arial" w:cs="Arial"/>
          <w:szCs w:val="24"/>
        </w:rPr>
        <w:t>automatisches Nachbestellen von Medikamenten</w:t>
      </w:r>
      <w:r w:rsidR="00EF1D00" w:rsidRPr="00273610">
        <w:rPr>
          <w:rFonts w:ascii="Arial" w:hAnsi="Arial" w:cs="Arial"/>
          <w:szCs w:val="24"/>
        </w:rPr>
        <w:t>).</w:t>
      </w:r>
      <w:r w:rsidR="00292168" w:rsidRPr="00273610">
        <w:rPr>
          <w:rFonts w:ascii="Arial" w:hAnsi="Arial" w:cs="Arial"/>
          <w:szCs w:val="24"/>
        </w:rPr>
        <w:t xml:space="preserve"> Pflege</w:t>
      </w:r>
      <w:r w:rsidR="00EE1AAF" w:rsidRPr="00273610">
        <w:rPr>
          <w:rFonts w:ascii="Arial" w:hAnsi="Arial" w:cs="Arial"/>
          <w:szCs w:val="24"/>
        </w:rPr>
        <w:t>r</w:t>
      </w:r>
      <w:r w:rsidR="00292168" w:rsidRPr="00273610">
        <w:rPr>
          <w:rFonts w:ascii="Arial" w:hAnsi="Arial" w:cs="Arial"/>
          <w:szCs w:val="24"/>
        </w:rPr>
        <w:t xml:space="preserve"> von stationären Pflegeeinrichtungen </w:t>
      </w:r>
      <w:r w:rsidR="00A03553" w:rsidRPr="00273610">
        <w:rPr>
          <w:rFonts w:ascii="Arial" w:hAnsi="Arial" w:cs="Arial"/>
          <w:szCs w:val="24"/>
        </w:rPr>
        <w:t xml:space="preserve">wiederum </w:t>
      </w:r>
      <w:r w:rsidR="00292168" w:rsidRPr="00273610">
        <w:rPr>
          <w:rFonts w:ascii="Arial" w:hAnsi="Arial" w:cs="Arial"/>
          <w:szCs w:val="24"/>
        </w:rPr>
        <w:t>legen einen besonderen Wert auf persönliche Erinnerungen</w:t>
      </w:r>
      <w:r w:rsidR="00A03553" w:rsidRPr="00273610">
        <w:rPr>
          <w:rFonts w:ascii="Arial" w:hAnsi="Arial" w:cs="Arial"/>
          <w:szCs w:val="24"/>
        </w:rPr>
        <w:t xml:space="preserve"> (siehe</w:t>
      </w:r>
      <w:r w:rsidR="008F2B02" w:rsidRPr="00273610">
        <w:rPr>
          <w:rFonts w:ascii="Arial" w:hAnsi="Arial" w:cs="Arial"/>
          <w:szCs w:val="24"/>
        </w:rPr>
        <w:t xml:space="preserve"> </w:t>
      </w:r>
      <w:r w:rsidR="008F2B02" w:rsidRPr="00273610">
        <w:rPr>
          <w:rFonts w:ascii="Arial" w:hAnsi="Arial" w:cs="Arial"/>
          <w:szCs w:val="24"/>
        </w:rPr>
        <w:fldChar w:fldCharType="begin"/>
      </w:r>
      <w:r w:rsidR="008F2B02" w:rsidRPr="00273610">
        <w:rPr>
          <w:rFonts w:ascii="Arial" w:hAnsi="Arial" w:cs="Arial"/>
          <w:szCs w:val="24"/>
        </w:rPr>
        <w:instrText xml:space="preserve"> REF _Ref476435566 \h </w:instrText>
      </w:r>
      <w:r w:rsidR="009C5835" w:rsidRPr="00273610">
        <w:rPr>
          <w:rFonts w:ascii="Arial" w:hAnsi="Arial" w:cs="Arial"/>
          <w:szCs w:val="24"/>
        </w:rPr>
        <w:instrText xml:space="preserve"> \* MERGEFORMAT </w:instrText>
      </w:r>
      <w:r w:rsidR="008F2B02" w:rsidRPr="00273610">
        <w:rPr>
          <w:rFonts w:ascii="Arial" w:hAnsi="Arial" w:cs="Arial"/>
          <w:szCs w:val="24"/>
        </w:rPr>
      </w:r>
      <w:r w:rsidR="008F2B02" w:rsidRPr="00273610">
        <w:rPr>
          <w:rFonts w:ascii="Arial" w:hAnsi="Arial" w:cs="Arial"/>
          <w:szCs w:val="24"/>
        </w:rPr>
        <w:fldChar w:fldCharType="separate"/>
      </w:r>
      <w:r w:rsidR="00E05847" w:rsidRPr="00273610">
        <w:rPr>
          <w:rFonts w:ascii="Arial" w:hAnsi="Arial" w:cs="Arial"/>
          <w:szCs w:val="24"/>
        </w:rPr>
        <w:t xml:space="preserve">Abbildung </w:t>
      </w:r>
      <w:r w:rsidR="00E05847">
        <w:rPr>
          <w:rFonts w:ascii="Arial" w:hAnsi="Arial" w:cs="Arial"/>
          <w:noProof/>
          <w:szCs w:val="24"/>
        </w:rPr>
        <w:t>4</w:t>
      </w:r>
      <w:r w:rsidR="008F2B02" w:rsidRPr="00273610">
        <w:rPr>
          <w:rFonts w:ascii="Arial" w:hAnsi="Arial" w:cs="Arial"/>
          <w:szCs w:val="24"/>
        </w:rPr>
        <w:fldChar w:fldCharType="end"/>
      </w:r>
      <w:r w:rsidR="00A03553" w:rsidRPr="00273610">
        <w:rPr>
          <w:rFonts w:ascii="Arial" w:hAnsi="Arial" w:cs="Arial"/>
          <w:szCs w:val="24"/>
        </w:rPr>
        <w:t>)</w:t>
      </w:r>
      <w:r w:rsidR="00292168" w:rsidRPr="00273610">
        <w:rPr>
          <w:rFonts w:ascii="Arial" w:hAnsi="Arial" w:cs="Arial"/>
          <w:szCs w:val="24"/>
        </w:rPr>
        <w:t xml:space="preserve">. </w:t>
      </w:r>
      <w:r w:rsidR="00EE1AAF" w:rsidRPr="00273610">
        <w:rPr>
          <w:rFonts w:ascii="Arial" w:hAnsi="Arial" w:cs="Arial"/>
          <w:szCs w:val="24"/>
        </w:rPr>
        <w:t>W</w:t>
      </w:r>
      <w:r w:rsidR="00A03553" w:rsidRPr="00273610">
        <w:rPr>
          <w:rFonts w:ascii="Arial" w:hAnsi="Arial" w:cs="Arial"/>
          <w:szCs w:val="24"/>
        </w:rPr>
        <w:t xml:space="preserve">enn </w:t>
      </w:r>
      <w:r w:rsidR="003D5563" w:rsidRPr="00273610">
        <w:rPr>
          <w:rFonts w:ascii="Arial" w:hAnsi="Arial" w:cs="Arial"/>
          <w:szCs w:val="24"/>
        </w:rPr>
        <w:t xml:space="preserve">es </w:t>
      </w:r>
      <w:r w:rsidR="00A03553" w:rsidRPr="00273610">
        <w:rPr>
          <w:rFonts w:ascii="Arial" w:hAnsi="Arial" w:cs="Arial"/>
          <w:szCs w:val="24"/>
        </w:rPr>
        <w:t>trotzdem</w:t>
      </w:r>
      <w:r w:rsidR="008A5FE1" w:rsidRPr="00273610">
        <w:rPr>
          <w:rFonts w:ascii="Arial" w:hAnsi="Arial" w:cs="Arial"/>
          <w:szCs w:val="24"/>
        </w:rPr>
        <w:t xml:space="preserve"> </w:t>
      </w:r>
      <w:r w:rsidR="00A03553" w:rsidRPr="00273610">
        <w:rPr>
          <w:rFonts w:ascii="Arial" w:hAnsi="Arial" w:cs="Arial"/>
          <w:szCs w:val="24"/>
        </w:rPr>
        <w:t xml:space="preserve">dazu kommt, dass ein </w:t>
      </w:r>
      <w:r w:rsidR="00EE1AAF" w:rsidRPr="00273610">
        <w:rPr>
          <w:rFonts w:ascii="Arial" w:hAnsi="Arial" w:cs="Arial"/>
          <w:szCs w:val="24"/>
        </w:rPr>
        <w:t>Bewohner einer stationären Pflegeeinrichtung</w:t>
      </w:r>
      <w:r w:rsidR="00292168" w:rsidRPr="00273610">
        <w:rPr>
          <w:rFonts w:ascii="Arial" w:hAnsi="Arial" w:cs="Arial"/>
          <w:szCs w:val="24"/>
        </w:rPr>
        <w:t xml:space="preserve"> Medikam</w:t>
      </w:r>
      <w:r w:rsidR="00A03553" w:rsidRPr="00273610">
        <w:rPr>
          <w:rFonts w:ascii="Arial" w:hAnsi="Arial" w:cs="Arial"/>
          <w:szCs w:val="24"/>
        </w:rPr>
        <w:t>ente komplett ablehnt, dann wird</w:t>
      </w:r>
      <w:r w:rsidR="00292168" w:rsidRPr="00273610">
        <w:rPr>
          <w:rFonts w:ascii="Arial" w:hAnsi="Arial" w:cs="Arial"/>
          <w:szCs w:val="24"/>
        </w:rPr>
        <w:t xml:space="preserve"> die Medikation in Abspra</w:t>
      </w:r>
      <w:r w:rsidR="00A81DC4" w:rsidRPr="00273610">
        <w:rPr>
          <w:rFonts w:ascii="Arial" w:hAnsi="Arial" w:cs="Arial"/>
          <w:szCs w:val="24"/>
        </w:rPr>
        <w:t xml:space="preserve">che mit dem Arzt geändert bzw. </w:t>
      </w:r>
      <w:r w:rsidR="00A03553" w:rsidRPr="00273610">
        <w:rPr>
          <w:rFonts w:ascii="Arial" w:hAnsi="Arial" w:cs="Arial"/>
          <w:szCs w:val="24"/>
        </w:rPr>
        <w:t xml:space="preserve">Medikamente, die zu groß zum Schlucken sind, </w:t>
      </w:r>
      <w:r w:rsidR="00EE1AAF" w:rsidRPr="00273610">
        <w:rPr>
          <w:rFonts w:ascii="Arial" w:hAnsi="Arial" w:cs="Arial"/>
          <w:szCs w:val="24"/>
        </w:rPr>
        <w:t>gemörsert</w:t>
      </w:r>
      <w:r w:rsidR="00A81DC4" w:rsidRPr="00273610">
        <w:rPr>
          <w:rFonts w:ascii="Arial" w:hAnsi="Arial" w:cs="Arial"/>
          <w:szCs w:val="24"/>
        </w:rPr>
        <w:t xml:space="preserve"> und mit dem </w:t>
      </w:r>
      <w:r w:rsidR="00CB7AD7" w:rsidRPr="00273610">
        <w:rPr>
          <w:rFonts w:ascii="Arial" w:hAnsi="Arial" w:cs="Arial"/>
          <w:szCs w:val="24"/>
        </w:rPr>
        <w:t>Essen verabreicht</w:t>
      </w:r>
      <w:r w:rsidR="008F30F4" w:rsidRPr="00273610">
        <w:rPr>
          <w:rFonts w:ascii="Arial" w:hAnsi="Arial" w:cs="Arial"/>
          <w:szCs w:val="24"/>
        </w:rPr>
        <w:t>.</w:t>
      </w:r>
      <w:r w:rsidR="00CB7AD7" w:rsidRPr="00273610">
        <w:rPr>
          <w:rFonts w:ascii="Arial" w:hAnsi="Arial" w:cs="Arial"/>
          <w:szCs w:val="24"/>
        </w:rPr>
        <w:t xml:space="preserve"> </w:t>
      </w:r>
      <w:r w:rsidR="008F2B02" w:rsidRPr="00273610">
        <w:rPr>
          <w:rFonts w:ascii="Arial" w:hAnsi="Arial" w:cs="Arial"/>
          <w:szCs w:val="24"/>
        </w:rPr>
        <w:t>(Befragungen von Pfleger und Pflegedienstleiter von stationären Pflegeeinrichtungen</w:t>
      </w:r>
      <w:r w:rsidR="00A81DC4" w:rsidRPr="00273610">
        <w:rPr>
          <w:rFonts w:ascii="Arial" w:hAnsi="Arial" w:cs="Arial"/>
          <w:szCs w:val="24"/>
        </w:rPr>
        <w:t>)</w:t>
      </w:r>
    </w:p>
    <w:p w14:paraId="56FF7D92" w14:textId="7EF10D69" w:rsidR="00292168" w:rsidRPr="00273610" w:rsidRDefault="00292168" w:rsidP="00564A0B">
      <w:pPr>
        <w:spacing w:line="360" w:lineRule="auto"/>
        <w:jc w:val="both"/>
        <w:rPr>
          <w:rFonts w:ascii="Arial" w:hAnsi="Arial" w:cs="Arial"/>
          <w:szCs w:val="24"/>
        </w:rPr>
      </w:pPr>
    </w:p>
    <w:p w14:paraId="4F984D9F" w14:textId="77777777" w:rsidR="00A81DC4" w:rsidRPr="00273610" w:rsidRDefault="00292168" w:rsidP="00A81DC4">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49B52AA6" wp14:editId="3E01132A">
            <wp:extent cx="4572000" cy="2552700"/>
            <wp:effectExtent l="0" t="0" r="0" b="0"/>
            <wp:docPr id="25" name="Diagramm 25">
              <a:extLst xmlns:a="http://schemas.openxmlformats.org/drawingml/2006/main">
                <a:ext uri="{FF2B5EF4-FFF2-40B4-BE49-F238E27FC236}">
                  <a16:creationId xmlns:a16="http://schemas.microsoft.com/office/drawing/2014/main" id="{E0B61057-442F-4AF1-9562-7A55ABCEB3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09C6517" w14:textId="3D80F5A0" w:rsidR="00292168" w:rsidRPr="007316ED" w:rsidRDefault="00A81DC4" w:rsidP="00A81DC4">
      <w:pPr>
        <w:pStyle w:val="Beschriftung"/>
        <w:jc w:val="center"/>
        <w:rPr>
          <w:rFonts w:ascii="Arial" w:hAnsi="Arial" w:cs="Arial"/>
        </w:rPr>
      </w:pPr>
      <w:bookmarkStart w:id="111" w:name="_Ref476435566"/>
      <w:bookmarkStart w:id="112" w:name="_Ref476435560"/>
      <w:bookmarkStart w:id="113" w:name="_Toc477029965"/>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1F4EC2">
        <w:rPr>
          <w:rFonts w:ascii="Arial" w:hAnsi="Arial" w:cs="Arial"/>
          <w:noProof/>
        </w:rPr>
        <w:t>4</w:t>
      </w:r>
      <w:r w:rsidR="009C483C" w:rsidRPr="007316ED">
        <w:rPr>
          <w:rFonts w:ascii="Arial" w:hAnsi="Arial" w:cs="Arial"/>
        </w:rPr>
        <w:fldChar w:fldCharType="end"/>
      </w:r>
      <w:bookmarkEnd w:id="111"/>
      <w:r w:rsidRPr="007316ED">
        <w:rPr>
          <w:rFonts w:ascii="Arial" w:hAnsi="Arial" w:cs="Arial"/>
        </w:rPr>
        <w:t>: Gegenmaßnahmen der Non-Adhärenz</w:t>
      </w:r>
      <w:bookmarkEnd w:id="112"/>
      <w:bookmarkEnd w:id="113"/>
    </w:p>
    <w:p w14:paraId="344D1260" w14:textId="0857FC5F" w:rsidR="00A81DC4" w:rsidRPr="007316ED" w:rsidRDefault="00A81DC4" w:rsidP="008F2B02">
      <w:pPr>
        <w:pStyle w:val="Beschriftung"/>
        <w:jc w:val="center"/>
        <w:rPr>
          <w:rFonts w:ascii="Arial" w:hAnsi="Arial" w:cs="Arial"/>
        </w:rPr>
      </w:pPr>
      <w:r w:rsidRPr="007316ED">
        <w:rPr>
          <w:rFonts w:ascii="Arial" w:hAnsi="Arial" w:cs="Arial"/>
        </w:rPr>
        <w:t>(Quelle: Befragungen von Pflegern und Pflegedienstleiter von stationären Pflegeeinrichtungen)</w:t>
      </w:r>
    </w:p>
    <w:p w14:paraId="6D941F93" w14:textId="06CA1F2D" w:rsidR="00FD07FC" w:rsidRDefault="00FD07FC" w:rsidP="00564A0B">
      <w:pPr>
        <w:spacing w:line="360" w:lineRule="auto"/>
        <w:jc w:val="both"/>
        <w:rPr>
          <w:rFonts w:ascii="Arial" w:hAnsi="Arial" w:cs="Arial"/>
        </w:rPr>
      </w:pPr>
    </w:p>
    <w:p w14:paraId="131AB19B" w14:textId="41348C14" w:rsidR="00273610" w:rsidRDefault="00273610" w:rsidP="00564A0B">
      <w:pPr>
        <w:spacing w:line="360" w:lineRule="auto"/>
        <w:jc w:val="both"/>
        <w:rPr>
          <w:rFonts w:ascii="Arial" w:hAnsi="Arial" w:cs="Arial"/>
        </w:rPr>
      </w:pPr>
    </w:p>
    <w:p w14:paraId="17EEAEBD" w14:textId="3EB223ED" w:rsidR="00273610" w:rsidRDefault="00273610" w:rsidP="00564A0B">
      <w:pPr>
        <w:spacing w:line="360" w:lineRule="auto"/>
        <w:jc w:val="both"/>
        <w:rPr>
          <w:rFonts w:ascii="Arial" w:hAnsi="Arial" w:cs="Arial"/>
        </w:rPr>
      </w:pPr>
    </w:p>
    <w:p w14:paraId="53191B3B" w14:textId="663858AA" w:rsidR="00273610" w:rsidRDefault="00273610" w:rsidP="00564A0B">
      <w:pPr>
        <w:spacing w:line="360" w:lineRule="auto"/>
        <w:jc w:val="both"/>
        <w:rPr>
          <w:rFonts w:ascii="Arial" w:hAnsi="Arial" w:cs="Arial"/>
        </w:rPr>
      </w:pPr>
    </w:p>
    <w:p w14:paraId="1AAE65D3" w14:textId="403993D1" w:rsidR="007316ED" w:rsidRDefault="007316ED" w:rsidP="00564A0B">
      <w:pPr>
        <w:spacing w:line="360" w:lineRule="auto"/>
        <w:jc w:val="both"/>
        <w:rPr>
          <w:rFonts w:ascii="Arial" w:hAnsi="Arial" w:cs="Arial"/>
        </w:rPr>
      </w:pPr>
    </w:p>
    <w:p w14:paraId="7BE89F6D" w14:textId="77777777" w:rsidR="007316ED" w:rsidRPr="009C5835" w:rsidRDefault="007316ED" w:rsidP="00564A0B">
      <w:pPr>
        <w:spacing w:line="360" w:lineRule="auto"/>
        <w:jc w:val="both"/>
        <w:rPr>
          <w:rFonts w:ascii="Arial" w:hAnsi="Arial" w:cs="Arial"/>
        </w:rPr>
      </w:pPr>
    </w:p>
    <w:p w14:paraId="4522DAD4" w14:textId="31968F9E" w:rsidR="00F20820" w:rsidRPr="009C5835" w:rsidRDefault="00495301" w:rsidP="000C716E">
      <w:pPr>
        <w:pStyle w:val="berschrift2"/>
        <w:numPr>
          <w:ilvl w:val="2"/>
          <w:numId w:val="2"/>
        </w:numPr>
        <w:spacing w:line="320" w:lineRule="exact"/>
        <w:rPr>
          <w:rFonts w:ascii="Arial" w:hAnsi="Arial" w:cs="Arial"/>
        </w:rPr>
      </w:pPr>
      <w:bookmarkStart w:id="114" w:name="_Toc462229573"/>
      <w:bookmarkStart w:id="115" w:name="_Toc462230393"/>
      <w:bookmarkStart w:id="116" w:name="_Toc462231022"/>
      <w:bookmarkStart w:id="117" w:name="_Ref476418099"/>
      <w:bookmarkStart w:id="118" w:name="_Ref476436470"/>
      <w:bookmarkStart w:id="119" w:name="_Toc477029913"/>
      <w:r w:rsidRPr="009C5835">
        <w:rPr>
          <w:rFonts w:ascii="Arial" w:hAnsi="Arial" w:cs="Arial"/>
        </w:rPr>
        <w:lastRenderedPageBreak/>
        <w:t>Wohnsituation</w:t>
      </w:r>
      <w:bookmarkEnd w:id="114"/>
      <w:bookmarkEnd w:id="115"/>
      <w:bookmarkEnd w:id="116"/>
      <w:bookmarkEnd w:id="117"/>
      <w:bookmarkEnd w:id="118"/>
      <w:bookmarkEnd w:id="119"/>
    </w:p>
    <w:p w14:paraId="78107477" w14:textId="2AAF0020" w:rsidR="00693AA5" w:rsidRPr="009C5835" w:rsidRDefault="00693AA5" w:rsidP="00693AA5">
      <w:pPr>
        <w:rPr>
          <w:rFonts w:ascii="Arial" w:hAnsi="Arial" w:cs="Arial"/>
        </w:rPr>
      </w:pPr>
    </w:p>
    <w:p w14:paraId="093C4A8E" w14:textId="28FB37A9" w:rsidR="001274FE" w:rsidRPr="00273610" w:rsidRDefault="00693AA5" w:rsidP="00ED75AA">
      <w:pPr>
        <w:spacing w:line="360" w:lineRule="auto"/>
        <w:jc w:val="both"/>
        <w:rPr>
          <w:rFonts w:ascii="Arial" w:hAnsi="Arial" w:cs="Arial"/>
          <w:szCs w:val="24"/>
        </w:rPr>
      </w:pPr>
      <w:r w:rsidRPr="00273610">
        <w:rPr>
          <w:rFonts w:ascii="Arial" w:hAnsi="Arial" w:cs="Arial"/>
          <w:szCs w:val="24"/>
        </w:rPr>
        <w:t>Das selbstbestimmte und eigenständige Leben ist für viele Personen, ob jung oder alt, das erstrebenswerte Ziel. Denn dadurch ist eine Unabhängigkeit gewährleistet, sodass das eigene Leben und die Wohnsituation selbstbestimmt organisiert werden kann.</w:t>
      </w:r>
      <w:r w:rsidR="0096319C" w:rsidRPr="00273610">
        <w:rPr>
          <w:rFonts w:ascii="Arial" w:hAnsi="Arial" w:cs="Arial"/>
          <w:szCs w:val="24"/>
        </w:rPr>
        <w:t xml:space="preserve"> </w:t>
      </w:r>
      <w:r w:rsidR="00D565B4" w:rsidRPr="00273610">
        <w:rPr>
          <w:rFonts w:ascii="Arial" w:hAnsi="Arial" w:cs="Arial"/>
          <w:szCs w:val="24"/>
        </w:rPr>
        <w:t>So ist es nicht verwunderlich, dass das Verlangen nach Selbständigkeit und Unabhängigkeit im Alter weiterhin besteht</w:t>
      </w:r>
      <w:r w:rsidR="00093A60" w:rsidRPr="00273610">
        <w:rPr>
          <w:rFonts w:ascii="Arial" w:hAnsi="Arial" w:cs="Arial"/>
          <w:szCs w:val="24"/>
        </w:rPr>
        <w:t>.</w:t>
      </w:r>
      <w:r w:rsidR="00D565B4" w:rsidRPr="00273610">
        <w:rPr>
          <w:rFonts w:ascii="Arial" w:hAnsi="Arial" w:cs="Arial"/>
          <w:szCs w:val="24"/>
        </w:rPr>
        <w:t xml:space="preserve"> </w:t>
      </w:r>
      <w:r w:rsidR="00D565B4" w:rsidRPr="00273610">
        <w:rPr>
          <w:rFonts w:ascii="Arial" w:hAnsi="Arial" w:cs="Arial"/>
          <w:szCs w:val="24"/>
        </w:rPr>
        <w:fldChar w:fldCharType="begin"/>
      </w:r>
      <w:r w:rsidR="00C07C92" w:rsidRPr="00273610">
        <w:rPr>
          <w:rFonts w:ascii="Arial" w:hAnsi="Arial" w:cs="Arial"/>
          <w:szCs w:val="24"/>
        </w:rPr>
        <w:instrText>ADDIN CITAVI.PLACEHOLDER b98b1d22-c7e7-4455-b406-e91b2040609c PFBsYWNlaG9sZGVyPg0KICA8QWRkSW5WZXJzaW9uPjUuMy4xLjA8L0FkZEluVmVyc2lvbj4NCiAgPElkPmI5OGIxZDIyLWM3ZTctNDQ1NS1iNDA2LWU5MWIyMDQwNjA5YzwvSWQ+DQogIDxFbnRyaWVzPg0KICAgIDxFbnRyeT4NCiAgICAgIDxJZD4xMGU0Y2RhMi00NzA4LTRkZGQtYjQxYS05ZTc1ZmJhNzM3Nzg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D565B4" w:rsidRPr="00273610">
        <w:rPr>
          <w:rFonts w:ascii="Arial" w:hAnsi="Arial" w:cs="Arial"/>
          <w:szCs w:val="24"/>
        </w:rPr>
        <w:fldChar w:fldCharType="separate"/>
      </w:r>
      <w:bookmarkStart w:id="120" w:name="_CTVP001b98b1d22c7e74455b406e91b2040609c"/>
      <w:r w:rsidR="00C07C92" w:rsidRPr="00273610">
        <w:rPr>
          <w:rFonts w:ascii="Arial" w:hAnsi="Arial" w:cs="Arial"/>
          <w:szCs w:val="24"/>
        </w:rPr>
        <w:t>(vgl. Georgieff 2008, S. 17)</w:t>
      </w:r>
      <w:bookmarkEnd w:id="120"/>
      <w:r w:rsidR="00D565B4" w:rsidRPr="00273610">
        <w:rPr>
          <w:rFonts w:ascii="Arial" w:hAnsi="Arial" w:cs="Arial"/>
          <w:szCs w:val="24"/>
        </w:rPr>
        <w:fldChar w:fldCharType="end"/>
      </w:r>
      <w:r w:rsidR="00D565B4" w:rsidRPr="00273610">
        <w:rPr>
          <w:rFonts w:ascii="Arial" w:hAnsi="Arial" w:cs="Arial"/>
          <w:szCs w:val="24"/>
        </w:rPr>
        <w:t xml:space="preserve"> </w:t>
      </w:r>
      <w:r w:rsidR="00FC0690" w:rsidRPr="00273610">
        <w:rPr>
          <w:rFonts w:ascii="Arial" w:hAnsi="Arial" w:cs="Arial"/>
          <w:szCs w:val="24"/>
        </w:rPr>
        <w:t xml:space="preserve">Dies wird dadurch bestätigt, dass </w:t>
      </w:r>
      <w:r w:rsidR="001274FE" w:rsidRPr="00273610">
        <w:rPr>
          <w:rFonts w:ascii="Arial" w:hAnsi="Arial" w:cs="Arial"/>
          <w:szCs w:val="24"/>
        </w:rPr>
        <w:t xml:space="preserve">laut einer durchgeführten Statistik von „Deutsches Zentrum für Altersfragen“ (DAZ) </w:t>
      </w:r>
      <w:r w:rsidR="00FC0690" w:rsidRPr="00273610">
        <w:rPr>
          <w:rFonts w:ascii="Arial" w:hAnsi="Arial" w:cs="Arial"/>
          <w:szCs w:val="24"/>
        </w:rPr>
        <w:t xml:space="preserve">96,4 </w:t>
      </w:r>
      <w:r w:rsidR="002959E4" w:rsidRPr="00273610">
        <w:rPr>
          <w:rFonts w:ascii="Arial" w:hAnsi="Arial" w:cs="Arial"/>
          <w:szCs w:val="24"/>
        </w:rPr>
        <w:t>Prozent</w:t>
      </w:r>
      <w:r w:rsidR="00FC0690" w:rsidRPr="00273610">
        <w:rPr>
          <w:rFonts w:ascii="Arial" w:hAnsi="Arial" w:cs="Arial"/>
          <w:szCs w:val="24"/>
        </w:rPr>
        <w:t xml:space="preserve"> </w:t>
      </w:r>
      <w:r w:rsidR="0096319C" w:rsidRPr="00273610">
        <w:rPr>
          <w:rFonts w:ascii="Arial" w:hAnsi="Arial" w:cs="Arial"/>
          <w:szCs w:val="24"/>
        </w:rPr>
        <w:t>der über 65-Jährigen einen eigenen Haushalt</w:t>
      </w:r>
      <w:r w:rsidR="00FC0690" w:rsidRPr="00273610">
        <w:rPr>
          <w:rFonts w:ascii="Arial" w:hAnsi="Arial" w:cs="Arial"/>
          <w:szCs w:val="24"/>
        </w:rPr>
        <w:t xml:space="preserve"> führen</w:t>
      </w:r>
      <w:r w:rsidR="000677EF" w:rsidRPr="00273610">
        <w:rPr>
          <w:rFonts w:ascii="Arial" w:hAnsi="Arial" w:cs="Arial"/>
          <w:szCs w:val="24"/>
        </w:rPr>
        <w:t>.</w:t>
      </w:r>
      <w:r w:rsidR="00C67BAA" w:rsidRPr="00273610">
        <w:rPr>
          <w:rFonts w:ascii="Arial" w:hAnsi="Arial" w:cs="Arial"/>
          <w:szCs w:val="24"/>
        </w:rPr>
        <w:t xml:space="preserve"> </w:t>
      </w:r>
      <w:r w:rsidR="00C67BAA" w:rsidRPr="00273610">
        <w:rPr>
          <w:rFonts w:ascii="Arial" w:hAnsi="Arial" w:cs="Arial"/>
          <w:szCs w:val="24"/>
        </w:rPr>
        <w:fldChar w:fldCharType="begin"/>
      </w:r>
      <w:r w:rsidR="00C67BAA" w:rsidRPr="00273610">
        <w:rPr>
          <w:rFonts w:ascii="Arial" w:hAnsi="Arial" w:cs="Arial"/>
          <w:szCs w:val="24"/>
        </w:rPr>
        <w:instrText>ADDIN CITAVI.PLACEHOLDER ecb249ad-712c-4872-b519-d9aa7c700966 PFBsYWNlaG9sZGVyPg0KICA8QWRkSW5WZXJzaW9uPjUuMy4xLjA8L0FkZEluVmVyc2lvbj4NCiAgPElkPmVjYjI0OWFkLTcxMmMtNDg3Mi1iNTE5LWQ5YWE3YzcwMDk2NjwvSWQ+DQogIDxFbnRyaWVzPg0KICAgIDxFbnRyeT4NCiAgICAgIDxJZD44NGQ2ZDhkZC02ZDFmLTQ5M2YtOWI4Ny1hYjFmYWM4MTI5MDQ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rsidRPr="00273610">
        <w:rPr>
          <w:rFonts w:ascii="Arial" w:hAnsi="Arial" w:cs="Arial"/>
          <w:szCs w:val="24"/>
        </w:rPr>
        <w:fldChar w:fldCharType="separate"/>
      </w:r>
      <w:bookmarkStart w:id="121" w:name="_CTVP001ecb249ad712c4872b519d9aa7c700966"/>
      <w:r w:rsidR="00C67BAA" w:rsidRPr="00273610">
        <w:rPr>
          <w:rFonts w:ascii="Arial" w:hAnsi="Arial" w:cs="Arial"/>
          <w:szCs w:val="24"/>
        </w:rPr>
        <w:t>(vgl. Hoffmann et al. 2014, S. 4)</w:t>
      </w:r>
      <w:bookmarkEnd w:id="121"/>
      <w:r w:rsidR="00C67BAA" w:rsidRPr="00273610">
        <w:rPr>
          <w:rFonts w:ascii="Arial" w:hAnsi="Arial" w:cs="Arial"/>
          <w:szCs w:val="24"/>
        </w:rPr>
        <w:fldChar w:fldCharType="end"/>
      </w:r>
      <w:r w:rsidR="00C67BAA" w:rsidRPr="00273610">
        <w:rPr>
          <w:rFonts w:ascii="Arial" w:hAnsi="Arial" w:cs="Arial"/>
          <w:szCs w:val="24"/>
        </w:rPr>
        <w:t xml:space="preserve"> </w:t>
      </w:r>
      <w:r w:rsidR="008435D5" w:rsidRPr="00273610">
        <w:rPr>
          <w:rFonts w:ascii="Arial" w:hAnsi="Arial" w:cs="Arial"/>
          <w:szCs w:val="24"/>
        </w:rPr>
        <w:t>Der Bezug zu der eigenen Wohnung ist dadurch im Alter ausgeprägter als in den früheren Lebens</w:t>
      </w:r>
      <w:r w:rsidR="00BE2CFD" w:rsidRPr="00273610">
        <w:rPr>
          <w:rFonts w:ascii="Arial" w:hAnsi="Arial" w:cs="Arial"/>
          <w:szCs w:val="24"/>
        </w:rPr>
        <w:t>p</w:t>
      </w:r>
      <w:r w:rsidR="008435D5" w:rsidRPr="00273610">
        <w:rPr>
          <w:rFonts w:ascii="Arial" w:hAnsi="Arial" w:cs="Arial"/>
          <w:szCs w:val="24"/>
        </w:rPr>
        <w:t>hasen</w:t>
      </w:r>
      <w:r w:rsidR="00BE2CFD" w:rsidRPr="00273610">
        <w:rPr>
          <w:rFonts w:ascii="Arial" w:hAnsi="Arial" w:cs="Arial"/>
          <w:szCs w:val="24"/>
        </w:rPr>
        <w:t>.</w:t>
      </w:r>
      <w:r w:rsidR="00BE2CFD" w:rsidRPr="00273610">
        <w:rPr>
          <w:rFonts w:ascii="Arial" w:hAnsi="Arial" w:cs="Arial"/>
          <w:color w:val="FF0000"/>
          <w:szCs w:val="24"/>
        </w:rPr>
        <w:t xml:space="preserve"> </w:t>
      </w:r>
      <w:r w:rsidR="008435D5" w:rsidRPr="00273610">
        <w:rPr>
          <w:rFonts w:ascii="Arial" w:hAnsi="Arial" w:cs="Arial"/>
          <w:szCs w:val="24"/>
        </w:rPr>
        <w:fldChar w:fldCharType="begin"/>
      </w:r>
      <w:r w:rsidR="008435D5" w:rsidRPr="00273610">
        <w:rPr>
          <w:rFonts w:ascii="Arial" w:hAnsi="Arial" w:cs="Arial"/>
          <w:szCs w:val="24"/>
        </w:rPr>
        <w:instrText>ADDIN CITAVI.PLACEHOLDER 58e6655c-6ba3-4efd-83ec-af18286afc7b PFBsYWNlaG9sZGVyPg0KICA8QWRkSW5WZXJzaW9uPjUuMy4xLjA8L0FkZEluVmVyc2lvbj4NCiAgPElkPjU4ZTY2NTVjLTZiYTMtNGVmZC04M2VjLWFmMTgyODZhZmM3YjwvSWQ+DQogIDxFbnRyaWVzPg0KICAgIDxFbnRyeT4NCiAgICAgIDxJZD44YjIzYWYxZS03MWUzLTRhMWQtYjBhYy05NDE2ZDdmMDA5Mzc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rsidRPr="00273610">
        <w:rPr>
          <w:rFonts w:ascii="Arial" w:hAnsi="Arial" w:cs="Arial"/>
          <w:szCs w:val="24"/>
        </w:rPr>
        <w:fldChar w:fldCharType="separate"/>
      </w:r>
      <w:bookmarkStart w:id="122" w:name="_CTVP00158e6655c6ba34efd83ecaf18286afc7b"/>
      <w:r w:rsidR="008435D5" w:rsidRPr="00273610">
        <w:rPr>
          <w:rFonts w:ascii="Arial" w:hAnsi="Arial" w:cs="Arial"/>
          <w:szCs w:val="24"/>
        </w:rPr>
        <w:t>(vgl. Georgieff 2008, S. 17)</w:t>
      </w:r>
      <w:bookmarkEnd w:id="122"/>
      <w:r w:rsidR="008435D5" w:rsidRPr="00273610">
        <w:rPr>
          <w:rFonts w:ascii="Arial" w:hAnsi="Arial" w:cs="Arial"/>
          <w:szCs w:val="24"/>
        </w:rPr>
        <w:fldChar w:fldCharType="end"/>
      </w:r>
      <w:r w:rsidR="008435D5" w:rsidRPr="00273610">
        <w:rPr>
          <w:rFonts w:ascii="Arial" w:hAnsi="Arial" w:cs="Arial"/>
          <w:szCs w:val="24"/>
        </w:rPr>
        <w:t xml:space="preserve"> Dies liegt unter anderem </w:t>
      </w:r>
      <w:r w:rsidR="00774916" w:rsidRPr="00273610">
        <w:rPr>
          <w:rFonts w:ascii="Arial" w:hAnsi="Arial" w:cs="Arial"/>
          <w:szCs w:val="24"/>
        </w:rPr>
        <w:t>an</w:t>
      </w:r>
      <w:r w:rsidR="00A6230B" w:rsidRPr="00273610">
        <w:rPr>
          <w:rFonts w:ascii="Arial" w:hAnsi="Arial" w:cs="Arial"/>
          <w:color w:val="FF0000"/>
          <w:szCs w:val="24"/>
        </w:rPr>
        <w:t xml:space="preserve"> </w:t>
      </w:r>
      <w:r w:rsidR="008435D5" w:rsidRPr="00273610">
        <w:rPr>
          <w:rFonts w:ascii="Arial" w:hAnsi="Arial" w:cs="Arial"/>
          <w:szCs w:val="24"/>
        </w:rPr>
        <w:t xml:space="preserve">der Tatsache, dass im Alter die Menschen kleinere Aktionsräume und Umweltbezüge aufweisen </w:t>
      </w:r>
      <w:r w:rsidR="008435D5" w:rsidRPr="00273610">
        <w:rPr>
          <w:rFonts w:ascii="Arial" w:hAnsi="Arial" w:cs="Arial"/>
          <w:szCs w:val="24"/>
        </w:rPr>
        <w:fldChar w:fldCharType="begin"/>
      </w:r>
      <w:r w:rsidR="008435D5" w:rsidRPr="00273610">
        <w:rPr>
          <w:rFonts w:ascii="Arial" w:hAnsi="Arial" w:cs="Arial"/>
          <w:szCs w:val="24"/>
        </w:rPr>
        <w:instrText>ADDIN CITAVI.PLACEHOLDER 2f53d9c7-cc4f-4823-a27a-dd3722e61e6f 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2VkaW5nIHVuZCBFZ2dlbiAyMDExLCBTLiAzKTwvVGV4dD4NCiAgICA8L1RleHRVbml0Pg0KICA8L1RleHRVbml0cz4NCjwvUGxhY2Vob2xkZXI+</w:instrText>
      </w:r>
      <w:r w:rsidR="008435D5" w:rsidRPr="00273610">
        <w:rPr>
          <w:rFonts w:ascii="Arial" w:hAnsi="Arial" w:cs="Arial"/>
          <w:szCs w:val="24"/>
        </w:rPr>
        <w:fldChar w:fldCharType="separate"/>
      </w:r>
      <w:bookmarkStart w:id="123" w:name="_CTVP0012f53d9c7cc4f4823a27add3722e61e6f"/>
      <w:r w:rsidR="008435D5" w:rsidRPr="00273610">
        <w:rPr>
          <w:rFonts w:ascii="Arial" w:hAnsi="Arial" w:cs="Arial"/>
          <w:szCs w:val="24"/>
        </w:rPr>
        <w:t>(vgl. Keding und Eggen 2011, S. 3)</w:t>
      </w:r>
      <w:bookmarkEnd w:id="123"/>
      <w:r w:rsidR="008435D5" w:rsidRPr="00273610">
        <w:rPr>
          <w:rFonts w:ascii="Arial" w:hAnsi="Arial" w:cs="Arial"/>
          <w:szCs w:val="24"/>
        </w:rPr>
        <w:fldChar w:fldCharType="end"/>
      </w:r>
      <w:r w:rsidR="008435D5" w:rsidRPr="00273610">
        <w:rPr>
          <w:rFonts w:ascii="Arial" w:hAnsi="Arial" w:cs="Arial"/>
          <w:szCs w:val="24"/>
        </w:rPr>
        <w:t xml:space="preserve">, sodass 90 </w:t>
      </w:r>
      <w:r w:rsidR="002959E4" w:rsidRPr="00273610">
        <w:rPr>
          <w:rFonts w:ascii="Arial" w:hAnsi="Arial" w:cs="Arial"/>
          <w:szCs w:val="24"/>
        </w:rPr>
        <w:t>Prozent</w:t>
      </w:r>
      <w:r w:rsidR="008435D5" w:rsidRPr="00273610">
        <w:rPr>
          <w:rFonts w:ascii="Arial" w:hAnsi="Arial" w:cs="Arial"/>
          <w:szCs w:val="24"/>
        </w:rPr>
        <w:t xml:space="preserve"> der Zeit in der Wohnung verbracht wird</w:t>
      </w:r>
      <w:r w:rsidR="00481873" w:rsidRPr="00273610">
        <w:rPr>
          <w:rFonts w:ascii="Arial" w:hAnsi="Arial" w:cs="Arial"/>
          <w:szCs w:val="24"/>
        </w:rPr>
        <w:t>.</w:t>
      </w:r>
      <w:r w:rsidR="008435D5" w:rsidRPr="00273610">
        <w:rPr>
          <w:rFonts w:ascii="Arial" w:hAnsi="Arial" w:cs="Arial"/>
          <w:szCs w:val="24"/>
        </w:rPr>
        <w:t xml:space="preserve"> </w:t>
      </w:r>
      <w:r w:rsidR="008435D5" w:rsidRPr="00273610">
        <w:rPr>
          <w:rFonts w:ascii="Arial" w:hAnsi="Arial" w:cs="Arial"/>
          <w:szCs w:val="24"/>
        </w:rPr>
        <w:fldChar w:fldCharType="begin"/>
      </w:r>
      <w:r w:rsidR="008435D5" w:rsidRPr="00273610">
        <w:rPr>
          <w:rFonts w:ascii="Arial" w:hAnsi="Arial" w:cs="Arial"/>
          <w:szCs w:val="24"/>
        </w:rPr>
        <w:instrText>ADDIN CITAVI.PLACEHOLDER 62382a0f-823b-4543-95ee-7da83464cbec PFBsYWNlaG9sZGVyPg0KICA8QWRkSW5WZXJzaW9uPjUuMy4xLjA8L0FkZEluVmVyc2lvbj4NCiAgPElkPjYyMzgyYTBmLTgyM2ItNDU0My05NWVlLTdkYTgzNDY0Y2JlYzwvSWQ+DQogIDxFbnRyaWVzPg0KICAgIDxFbnRyeT4NCiAgICAgIDxJZD4xNmU2MjM2OC1mMjM1LTQyYjMtOTFmYy05Y2RmZmI5NWI5YWU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rsidRPr="00273610">
        <w:rPr>
          <w:rFonts w:ascii="Arial" w:hAnsi="Arial" w:cs="Arial"/>
          <w:szCs w:val="24"/>
        </w:rPr>
        <w:fldChar w:fldCharType="separate"/>
      </w:r>
      <w:bookmarkStart w:id="124" w:name="_CTVP00162382a0f823b454395ee7da83464cbec"/>
      <w:r w:rsidR="008435D5" w:rsidRPr="00273610">
        <w:rPr>
          <w:rFonts w:ascii="Arial" w:hAnsi="Arial" w:cs="Arial"/>
          <w:szCs w:val="24"/>
        </w:rPr>
        <w:t>(vgl. Georgieff 2008, S. 17)</w:t>
      </w:r>
      <w:bookmarkEnd w:id="124"/>
      <w:r w:rsidR="008435D5" w:rsidRPr="00273610">
        <w:rPr>
          <w:rFonts w:ascii="Arial" w:hAnsi="Arial" w:cs="Arial"/>
          <w:szCs w:val="24"/>
        </w:rPr>
        <w:fldChar w:fldCharType="end"/>
      </w:r>
      <w:r w:rsidR="008435D5" w:rsidRPr="00273610">
        <w:rPr>
          <w:rFonts w:ascii="Arial" w:hAnsi="Arial" w:cs="Arial"/>
          <w:szCs w:val="24"/>
        </w:rPr>
        <w:t xml:space="preserve"> </w:t>
      </w:r>
      <w:r w:rsidR="000677EF" w:rsidRPr="00273610">
        <w:rPr>
          <w:rFonts w:ascii="Arial" w:hAnsi="Arial" w:cs="Arial"/>
          <w:szCs w:val="24"/>
        </w:rPr>
        <w:t>Das autonome Wohnen i</w:t>
      </w:r>
      <w:r w:rsidR="00ED75AA" w:rsidRPr="00273610">
        <w:rPr>
          <w:rFonts w:ascii="Arial" w:hAnsi="Arial" w:cs="Arial"/>
          <w:szCs w:val="24"/>
        </w:rPr>
        <w:t>st dadurch ein wichtiger Faktor</w:t>
      </w:r>
      <w:r w:rsidR="000677EF" w:rsidRPr="00273610">
        <w:rPr>
          <w:rFonts w:ascii="Arial" w:hAnsi="Arial" w:cs="Arial"/>
          <w:szCs w:val="24"/>
        </w:rPr>
        <w:t xml:space="preserve"> für die älteren Personen, sodass sogar bei gesundheitlichen Beeinträchtigungen das selbstständige wohnen bevorzugt wird </w:t>
      </w:r>
      <w:r w:rsidR="00C67BAA" w:rsidRPr="00273610">
        <w:rPr>
          <w:rFonts w:ascii="Arial" w:hAnsi="Arial" w:cs="Arial"/>
          <w:szCs w:val="24"/>
        </w:rPr>
        <w:fldChar w:fldCharType="begin"/>
      </w:r>
      <w:r w:rsidR="00C67BAA" w:rsidRPr="00273610">
        <w:rPr>
          <w:rFonts w:ascii="Arial" w:hAnsi="Arial" w:cs="Arial"/>
          <w:szCs w:val="24"/>
        </w:rPr>
        <w:instrText>ADDIN CITAVI.PLACEHOLDER 1bc2543a-e3d0-4e73-8d4f-0534496e3dc3 PFBsYWNlaG9sZGVyPg0KICA8QWRkSW5WZXJzaW9uPjUuMy4xLjA8L0FkZEluVmVyc2lvbj4NCiAgPElkPjFiYzI1NDNhLWUzZDAtNGU3My04ZDRmLTA1MzQ0OTZlM2RjMzwvSWQ+DQogIDxFbnRyaWVzPg0KICAgIDxFbnRyeT4NCiAgICAgIDxJZD44NDRhMTgyZS00MTIzLTRiODMtOTViZi01ZDdiMjg5NzkwODM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ZXRlciBHZW9yZ2llZmYgMjAwOSwgUy4gMTQgeml0Lm4uIEdyYXVlbC9TcGVsbGVyYmVyZyAyMDA3OyBTY2huZWVrbG90aCB1bmQgV2FobCAyMDA4LCBTLiAyMzEpPC9UZXh0Pg0KICAgIDwvVGV4dFVuaXQ+DQogIDwvVGV4dFVuaXRzPg0KPC9QbGFjZWhvbGRlcj4=</w:instrText>
      </w:r>
      <w:r w:rsidR="00C67BAA" w:rsidRPr="00273610">
        <w:rPr>
          <w:rFonts w:ascii="Arial" w:hAnsi="Arial" w:cs="Arial"/>
          <w:szCs w:val="24"/>
        </w:rPr>
        <w:fldChar w:fldCharType="separate"/>
      </w:r>
      <w:bookmarkStart w:id="125" w:name="_CTVP0011bc2543ae3d04e738d4f0534496e3dc3"/>
      <w:r w:rsidR="00C67BAA" w:rsidRPr="00273610">
        <w:rPr>
          <w:rFonts w:ascii="Arial" w:hAnsi="Arial" w:cs="Arial"/>
          <w:szCs w:val="24"/>
        </w:rPr>
        <w:t>(vgl. Peter Georgieff 2009, S. 14 zit.</w:t>
      </w:r>
      <w:r w:rsidR="00723ABF" w:rsidRPr="00273610">
        <w:rPr>
          <w:rFonts w:ascii="Arial" w:hAnsi="Arial" w:cs="Arial"/>
          <w:szCs w:val="24"/>
        </w:rPr>
        <w:t xml:space="preserve"> </w:t>
      </w:r>
      <w:r w:rsidR="00E6773B" w:rsidRPr="00273610">
        <w:rPr>
          <w:rFonts w:ascii="Arial" w:hAnsi="Arial" w:cs="Arial"/>
          <w:szCs w:val="24"/>
        </w:rPr>
        <w:t xml:space="preserve">n. Grauel und </w:t>
      </w:r>
      <w:r w:rsidR="00C67BAA" w:rsidRPr="00273610">
        <w:rPr>
          <w:rFonts w:ascii="Arial" w:hAnsi="Arial" w:cs="Arial"/>
          <w:szCs w:val="24"/>
        </w:rPr>
        <w:t>Spellerberg 2007</w:t>
      </w:r>
      <w:bookmarkEnd w:id="125"/>
      <w:r w:rsidR="00C67BAA" w:rsidRPr="00273610">
        <w:rPr>
          <w:rFonts w:ascii="Arial" w:hAnsi="Arial" w:cs="Arial"/>
          <w:szCs w:val="24"/>
        </w:rPr>
        <w:t>)</w:t>
      </w:r>
      <w:r w:rsidR="00C67BAA" w:rsidRPr="00273610">
        <w:rPr>
          <w:rFonts w:ascii="Arial" w:hAnsi="Arial" w:cs="Arial"/>
          <w:szCs w:val="24"/>
        </w:rPr>
        <w:fldChar w:fldCharType="end"/>
      </w:r>
      <w:r w:rsidR="00C67BAA" w:rsidRPr="00273610">
        <w:rPr>
          <w:rFonts w:ascii="Arial" w:hAnsi="Arial" w:cs="Arial"/>
          <w:szCs w:val="24"/>
        </w:rPr>
        <w:t xml:space="preserve"> </w:t>
      </w:r>
      <w:r w:rsidR="000677EF" w:rsidRPr="00273610">
        <w:rPr>
          <w:rFonts w:ascii="Arial" w:hAnsi="Arial" w:cs="Arial"/>
          <w:szCs w:val="24"/>
        </w:rPr>
        <w:t xml:space="preserve">und der Umzug in eine stationäre Pflegeeinrichtung als </w:t>
      </w:r>
      <w:r w:rsidR="00ED75AA" w:rsidRPr="00273610">
        <w:rPr>
          <w:rFonts w:ascii="Arial" w:hAnsi="Arial" w:cs="Arial"/>
          <w:szCs w:val="24"/>
        </w:rPr>
        <w:t xml:space="preserve">ein Autonomieverlust sowie </w:t>
      </w:r>
      <w:r w:rsidR="00C37761" w:rsidRPr="00273610">
        <w:rPr>
          <w:rFonts w:ascii="Arial" w:hAnsi="Arial" w:cs="Arial"/>
          <w:szCs w:val="24"/>
        </w:rPr>
        <w:t>Verlust</w:t>
      </w:r>
      <w:r w:rsidR="00912F77" w:rsidRPr="00273610">
        <w:rPr>
          <w:rFonts w:ascii="Arial" w:hAnsi="Arial" w:cs="Arial"/>
          <w:szCs w:val="24"/>
        </w:rPr>
        <w:t xml:space="preserve"> der</w:t>
      </w:r>
      <w:r w:rsidR="00ED75AA" w:rsidRPr="00273610">
        <w:rPr>
          <w:rFonts w:ascii="Arial" w:hAnsi="Arial" w:cs="Arial"/>
          <w:szCs w:val="24"/>
        </w:rPr>
        <w:t xml:space="preserve"> Lebensqualität </w:t>
      </w:r>
      <w:r w:rsidR="00AE48B2" w:rsidRPr="00273610">
        <w:rPr>
          <w:rFonts w:ascii="Arial" w:hAnsi="Arial" w:cs="Arial"/>
          <w:szCs w:val="24"/>
        </w:rPr>
        <w:t>angesehen</w:t>
      </w:r>
      <w:r w:rsidR="00ED75AA" w:rsidRPr="00273610">
        <w:rPr>
          <w:rFonts w:ascii="Arial" w:hAnsi="Arial" w:cs="Arial"/>
          <w:szCs w:val="24"/>
        </w:rPr>
        <w:t xml:space="preserve"> wird.</w:t>
      </w:r>
      <w:r w:rsidR="00C67BAA" w:rsidRPr="00273610">
        <w:rPr>
          <w:rFonts w:ascii="Arial" w:hAnsi="Arial" w:cs="Arial"/>
          <w:szCs w:val="24"/>
        </w:rPr>
        <w:t xml:space="preserve"> </w:t>
      </w:r>
      <w:r w:rsidR="00C67BAA" w:rsidRPr="00273610">
        <w:rPr>
          <w:rFonts w:ascii="Arial" w:hAnsi="Arial" w:cs="Arial"/>
          <w:szCs w:val="24"/>
        </w:rPr>
        <w:fldChar w:fldCharType="begin"/>
      </w:r>
      <w:r w:rsidR="00C67BAA" w:rsidRPr="00273610">
        <w:rPr>
          <w:rFonts w:ascii="Arial" w:hAnsi="Arial" w:cs="Arial"/>
          <w:szCs w:val="24"/>
        </w:rPr>
        <w:instrText>ADDIN CITAVI.PLACEHOLDER b3ff2118-a772-4365-874b-9a75ae33c763 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2NobmVla2xvdGggdW5kIFdhaGwgMjAwOCwgUy4gMjMxKTwvVGV4dD4NCiAgICA8L1RleHRVbml0Pg0KICA8L1RleHRVbml0cz4NCjwvUGxhY2Vob2xkZXI+</w:instrText>
      </w:r>
      <w:r w:rsidR="00C67BAA" w:rsidRPr="00273610">
        <w:rPr>
          <w:rFonts w:ascii="Arial" w:hAnsi="Arial" w:cs="Arial"/>
          <w:szCs w:val="24"/>
        </w:rPr>
        <w:fldChar w:fldCharType="separate"/>
      </w:r>
      <w:bookmarkStart w:id="126" w:name="_CTVP001b3ff2118a7724365874b9a75ae33c763"/>
      <w:r w:rsidR="00C67BAA" w:rsidRPr="00273610">
        <w:rPr>
          <w:rFonts w:ascii="Arial" w:hAnsi="Arial" w:cs="Arial"/>
          <w:szCs w:val="24"/>
        </w:rPr>
        <w:t>(vgl. Schneekloth und Wahl 2008, S. 231)</w:t>
      </w:r>
      <w:bookmarkEnd w:id="126"/>
      <w:r w:rsidR="00C67BAA" w:rsidRPr="00273610">
        <w:rPr>
          <w:rFonts w:ascii="Arial" w:hAnsi="Arial" w:cs="Arial"/>
          <w:szCs w:val="24"/>
        </w:rPr>
        <w:fldChar w:fldCharType="end"/>
      </w:r>
      <w:r w:rsidR="00C67BAA" w:rsidRPr="00273610">
        <w:rPr>
          <w:rFonts w:ascii="Arial" w:hAnsi="Arial" w:cs="Arial"/>
          <w:szCs w:val="24"/>
        </w:rPr>
        <w:t xml:space="preserve"> </w:t>
      </w:r>
      <w:r w:rsidR="001C3D8C" w:rsidRPr="00273610">
        <w:rPr>
          <w:rFonts w:ascii="Arial" w:hAnsi="Arial" w:cs="Arial"/>
          <w:szCs w:val="24"/>
        </w:rPr>
        <w:t xml:space="preserve">So wohnen nur 3,6 </w:t>
      </w:r>
      <w:r w:rsidR="002959E4" w:rsidRPr="00273610">
        <w:rPr>
          <w:rFonts w:ascii="Arial" w:hAnsi="Arial" w:cs="Arial"/>
          <w:szCs w:val="24"/>
        </w:rPr>
        <w:t>Prozent</w:t>
      </w:r>
      <w:r w:rsidR="001C3D8C" w:rsidRPr="00273610">
        <w:rPr>
          <w:rFonts w:ascii="Arial" w:hAnsi="Arial" w:cs="Arial"/>
          <w:szCs w:val="24"/>
        </w:rPr>
        <w:t xml:space="preserve"> von den 65</w:t>
      </w:r>
      <w:r w:rsidR="00ED75AA" w:rsidRPr="00273610">
        <w:rPr>
          <w:rFonts w:ascii="Arial" w:hAnsi="Arial" w:cs="Arial"/>
          <w:szCs w:val="24"/>
        </w:rPr>
        <w:t xml:space="preserve"> bis 80-Jährigen in einer Gemeinschaftsunterkunft</w:t>
      </w:r>
      <w:r w:rsidR="00791637" w:rsidRPr="00273610">
        <w:rPr>
          <w:rFonts w:ascii="Arial" w:hAnsi="Arial" w:cs="Arial"/>
          <w:szCs w:val="24"/>
        </w:rPr>
        <w:t>,</w:t>
      </w:r>
      <w:r w:rsidR="0096319C" w:rsidRPr="00273610">
        <w:rPr>
          <w:rFonts w:ascii="Arial" w:hAnsi="Arial" w:cs="Arial"/>
          <w:szCs w:val="24"/>
        </w:rPr>
        <w:t xml:space="preserve"> wie</w:t>
      </w:r>
      <w:r w:rsidR="00C67BAA" w:rsidRPr="00273610">
        <w:rPr>
          <w:rFonts w:ascii="Arial" w:hAnsi="Arial" w:cs="Arial"/>
          <w:szCs w:val="24"/>
        </w:rPr>
        <w:t xml:space="preserve"> einem</w:t>
      </w:r>
      <w:r w:rsidR="0096319C" w:rsidRPr="00273610">
        <w:rPr>
          <w:rFonts w:ascii="Arial" w:hAnsi="Arial" w:cs="Arial"/>
          <w:szCs w:val="24"/>
        </w:rPr>
        <w:t xml:space="preserve"> Alten-</w:t>
      </w:r>
      <w:bookmarkStart w:id="127" w:name="_CTVP0015b41bcb2196041d2b7f7f1676b9f80af"/>
      <w:r w:rsidR="00F24D09" w:rsidRPr="00273610">
        <w:rPr>
          <w:rFonts w:ascii="Arial" w:hAnsi="Arial" w:cs="Arial"/>
          <w:szCs w:val="24"/>
        </w:rPr>
        <w:t xml:space="preserve"> oder Pflegeheim</w:t>
      </w:r>
      <w:r w:rsidR="00AD6465" w:rsidRPr="00273610">
        <w:rPr>
          <w:rFonts w:ascii="Arial" w:hAnsi="Arial" w:cs="Arial"/>
          <w:szCs w:val="24"/>
        </w:rPr>
        <w:t>.</w:t>
      </w:r>
      <w:r w:rsidR="0096319C" w:rsidRPr="00273610">
        <w:rPr>
          <w:rFonts w:ascii="Arial" w:hAnsi="Arial" w:cs="Arial"/>
          <w:szCs w:val="24"/>
        </w:rPr>
        <w:t xml:space="preserve"> </w:t>
      </w:r>
      <w:bookmarkEnd w:id="127"/>
      <w:r w:rsidR="00C67BAA" w:rsidRPr="00273610">
        <w:rPr>
          <w:rFonts w:ascii="Arial" w:hAnsi="Arial" w:cs="Arial"/>
          <w:szCs w:val="24"/>
        </w:rPr>
        <w:fldChar w:fldCharType="begin"/>
      </w:r>
      <w:r w:rsidR="00C67BAA" w:rsidRPr="00273610">
        <w:rPr>
          <w:rFonts w:ascii="Arial" w:hAnsi="Arial" w:cs="Arial"/>
          <w:szCs w:val="24"/>
        </w:rPr>
        <w:instrText>ADDIN CITAVI.PLACEHOLDER 39958c6d-374c-47e3-94c4-3703e420c8e2 PFBsYWNlaG9sZGVyPg0KICA8QWRkSW5WZXJzaW9uPjUuMy4xLjA8L0FkZEluVmVyc2lvbj4NCiAgPElkPjM5OTU4YzZkLTM3NGMtNDdlMy05NGM0LTM3MDNlNDIwYzhlMjwvSWQ+DQogIDxFbnRyaWVzPg0KICAgIDxFbnRyeT4NCiAgICAgIDxJZD40MmI1NmQ0Zi1hM2U3LTQ1NTUtODgzOS0zODNkMTBlMDMzYTY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rsidRPr="00273610">
        <w:rPr>
          <w:rFonts w:ascii="Arial" w:hAnsi="Arial" w:cs="Arial"/>
          <w:szCs w:val="24"/>
        </w:rPr>
        <w:fldChar w:fldCharType="separate"/>
      </w:r>
      <w:bookmarkStart w:id="128" w:name="_CTVP00139958c6d374c47e394c43703e420c8e2"/>
      <w:r w:rsidR="00C67BAA" w:rsidRPr="00273610">
        <w:rPr>
          <w:rFonts w:ascii="Arial" w:hAnsi="Arial" w:cs="Arial"/>
          <w:szCs w:val="24"/>
        </w:rPr>
        <w:t>(vgl. Hoffmann et al. 2014, S. 4)</w:t>
      </w:r>
      <w:bookmarkEnd w:id="128"/>
      <w:r w:rsidR="00C67BAA" w:rsidRPr="00273610">
        <w:rPr>
          <w:rFonts w:ascii="Arial" w:hAnsi="Arial" w:cs="Arial"/>
          <w:szCs w:val="24"/>
        </w:rPr>
        <w:fldChar w:fldCharType="end"/>
      </w:r>
    </w:p>
    <w:p w14:paraId="76FDB54B" w14:textId="3560FF78" w:rsidR="009A64A9" w:rsidRPr="009C5835" w:rsidRDefault="009A64A9" w:rsidP="009A64A9">
      <w:pPr>
        <w:rPr>
          <w:rFonts w:ascii="Arial" w:hAnsi="Arial" w:cs="Arial"/>
        </w:rPr>
      </w:pPr>
    </w:p>
    <w:p w14:paraId="7DB71D38" w14:textId="2DC8E33F" w:rsidR="00C91DB2" w:rsidRPr="009C5835" w:rsidRDefault="00C91DB2" w:rsidP="0036267D">
      <w:pPr>
        <w:pStyle w:val="berschrift2"/>
        <w:numPr>
          <w:ilvl w:val="2"/>
          <w:numId w:val="2"/>
        </w:numPr>
        <w:spacing w:line="320" w:lineRule="exact"/>
        <w:rPr>
          <w:rFonts w:ascii="Arial" w:hAnsi="Arial" w:cs="Arial"/>
        </w:rPr>
      </w:pPr>
      <w:bookmarkStart w:id="129" w:name="_Ref476418148"/>
      <w:bookmarkStart w:id="130" w:name="_Toc477029914"/>
      <w:r w:rsidRPr="009C5835">
        <w:rPr>
          <w:rFonts w:ascii="Arial" w:hAnsi="Arial" w:cs="Arial"/>
        </w:rPr>
        <w:t>T</w:t>
      </w:r>
      <w:r w:rsidR="00CC7DAD" w:rsidRPr="009C5835">
        <w:rPr>
          <w:rFonts w:ascii="Arial" w:hAnsi="Arial" w:cs="Arial"/>
        </w:rPr>
        <w:t>echnikakzeptanz</w:t>
      </w:r>
      <w:bookmarkEnd w:id="129"/>
      <w:bookmarkEnd w:id="130"/>
    </w:p>
    <w:p w14:paraId="0EC2BF8E" w14:textId="40C451EA" w:rsidR="002219A4" w:rsidRPr="009C5835" w:rsidRDefault="002219A4" w:rsidP="002219A4">
      <w:pPr>
        <w:rPr>
          <w:rFonts w:ascii="Arial" w:hAnsi="Arial" w:cs="Arial"/>
        </w:rPr>
      </w:pPr>
    </w:p>
    <w:p w14:paraId="1E14C612" w14:textId="631FD869" w:rsidR="00F902DC" w:rsidRPr="00273610" w:rsidRDefault="00F902DC" w:rsidP="002219A4">
      <w:pPr>
        <w:spacing w:line="360" w:lineRule="auto"/>
        <w:jc w:val="both"/>
        <w:rPr>
          <w:rFonts w:ascii="Arial" w:hAnsi="Arial" w:cs="Arial"/>
          <w:szCs w:val="24"/>
        </w:rPr>
      </w:pPr>
      <w:r w:rsidRPr="00273610">
        <w:rPr>
          <w:rFonts w:ascii="Arial" w:hAnsi="Arial" w:cs="Arial"/>
          <w:szCs w:val="24"/>
        </w:rPr>
        <w:t>Die Diplom Psychologin Claßen (2012)</w:t>
      </w:r>
      <w:r w:rsidR="00E8369A" w:rsidRPr="00273610">
        <w:rPr>
          <w:rFonts w:ascii="Arial" w:hAnsi="Arial" w:cs="Arial"/>
          <w:szCs w:val="24"/>
        </w:rPr>
        <w:t xml:space="preserve"> hat sich in ih</w:t>
      </w:r>
      <w:r w:rsidRPr="00273610">
        <w:rPr>
          <w:rFonts w:ascii="Arial" w:hAnsi="Arial" w:cs="Arial"/>
          <w:szCs w:val="24"/>
        </w:rPr>
        <w:t xml:space="preserve">rer Dissertation mit dem Titel </w:t>
      </w:r>
      <w:r w:rsidR="002219A4" w:rsidRPr="00273610">
        <w:rPr>
          <w:rFonts w:ascii="Arial" w:hAnsi="Arial" w:cs="Arial"/>
          <w:szCs w:val="24"/>
        </w:rPr>
        <w:t>„Zur Psychologie von Technikakzeptanz im höheren Lebensalter: Die Rolle von Technikgenerationen“</w:t>
      </w:r>
      <w:r w:rsidR="00D37E72" w:rsidRPr="00273610">
        <w:rPr>
          <w:rFonts w:ascii="Arial" w:hAnsi="Arial" w:cs="Arial"/>
          <w:szCs w:val="24"/>
        </w:rPr>
        <w:t xml:space="preserve"> </w:t>
      </w:r>
      <w:r w:rsidRPr="00273610">
        <w:rPr>
          <w:rFonts w:ascii="Arial" w:hAnsi="Arial" w:cs="Arial"/>
          <w:szCs w:val="24"/>
        </w:rPr>
        <w:t xml:space="preserve">mit dem Thema der Technikakzeptanz von älteren Personen beschäftigt </w:t>
      </w:r>
      <w:r w:rsidR="00D37E72" w:rsidRPr="00273610">
        <w:rPr>
          <w:rFonts w:ascii="Arial" w:hAnsi="Arial" w:cs="Arial"/>
          <w:szCs w:val="24"/>
        </w:rPr>
        <w:t>und fand heraus, dass die oft vorher</w:t>
      </w:r>
      <w:r w:rsidR="00A87849" w:rsidRPr="00273610">
        <w:rPr>
          <w:rFonts w:ascii="Arial" w:hAnsi="Arial" w:cs="Arial"/>
          <w:szCs w:val="24"/>
        </w:rPr>
        <w:t>r</w:t>
      </w:r>
      <w:r w:rsidR="00D37E72" w:rsidRPr="00273610">
        <w:rPr>
          <w:rFonts w:ascii="Arial" w:hAnsi="Arial" w:cs="Arial"/>
          <w:szCs w:val="24"/>
        </w:rPr>
        <w:t>schende Stigmatisierung, dass ältere Personen gegenüber der Technik negati</w:t>
      </w:r>
      <w:r w:rsidR="00CE0467" w:rsidRPr="00273610">
        <w:rPr>
          <w:rFonts w:ascii="Arial" w:hAnsi="Arial" w:cs="Arial"/>
          <w:szCs w:val="24"/>
        </w:rPr>
        <w:t>v oder krit</w:t>
      </w:r>
      <w:r w:rsidR="002836C3" w:rsidRPr="00273610">
        <w:rPr>
          <w:rFonts w:ascii="Arial" w:hAnsi="Arial" w:cs="Arial"/>
          <w:szCs w:val="24"/>
        </w:rPr>
        <w:t>i</w:t>
      </w:r>
      <w:r w:rsidR="00CE0467" w:rsidRPr="00273610">
        <w:rPr>
          <w:rFonts w:ascii="Arial" w:hAnsi="Arial" w:cs="Arial"/>
          <w:szCs w:val="24"/>
        </w:rPr>
        <w:t xml:space="preserve">sch eingestellt sind, in der Realität nicht vorhanden ist und </w:t>
      </w:r>
      <w:r w:rsidR="0036267D" w:rsidRPr="00273610">
        <w:rPr>
          <w:rFonts w:ascii="Arial" w:hAnsi="Arial" w:cs="Arial"/>
          <w:szCs w:val="24"/>
        </w:rPr>
        <w:t>ältere Personen</w:t>
      </w:r>
      <w:r w:rsidR="00E25D14" w:rsidRPr="00273610">
        <w:rPr>
          <w:rFonts w:ascii="Arial" w:hAnsi="Arial" w:cs="Arial"/>
          <w:szCs w:val="24"/>
        </w:rPr>
        <w:t xml:space="preserve"> tenden</w:t>
      </w:r>
      <w:r w:rsidR="00CE0467" w:rsidRPr="00273610">
        <w:rPr>
          <w:rFonts w:ascii="Arial" w:hAnsi="Arial" w:cs="Arial"/>
          <w:szCs w:val="24"/>
        </w:rPr>
        <w:t>ziel</w:t>
      </w:r>
      <w:r w:rsidR="00E25D14" w:rsidRPr="00273610">
        <w:rPr>
          <w:rFonts w:ascii="Arial" w:hAnsi="Arial" w:cs="Arial"/>
          <w:szCs w:val="24"/>
        </w:rPr>
        <w:t>l</w:t>
      </w:r>
      <w:r w:rsidR="00CE0467" w:rsidRPr="00273610">
        <w:rPr>
          <w:rFonts w:ascii="Arial" w:hAnsi="Arial" w:cs="Arial"/>
          <w:szCs w:val="24"/>
        </w:rPr>
        <w:t xml:space="preserve"> nicht abgeneigt sind Technik zu</w:t>
      </w:r>
      <w:r w:rsidR="00E3141F" w:rsidRPr="00273610">
        <w:rPr>
          <w:rFonts w:ascii="Arial" w:hAnsi="Arial" w:cs="Arial"/>
          <w:szCs w:val="24"/>
        </w:rPr>
        <w:t xml:space="preserve"> n</w:t>
      </w:r>
      <w:r w:rsidR="0036267D" w:rsidRPr="00273610">
        <w:rPr>
          <w:rFonts w:ascii="Arial" w:hAnsi="Arial" w:cs="Arial"/>
          <w:szCs w:val="24"/>
        </w:rPr>
        <w:t>utzen.</w:t>
      </w:r>
      <w:r w:rsidR="009B58B9" w:rsidRPr="00273610">
        <w:rPr>
          <w:rFonts w:ascii="Arial" w:hAnsi="Arial" w:cs="Arial"/>
          <w:szCs w:val="24"/>
        </w:rPr>
        <w:t xml:space="preserve"> Dies konnte auch durch</w:t>
      </w:r>
      <w:r w:rsidR="00DF70ED" w:rsidRPr="00273610">
        <w:rPr>
          <w:rFonts w:ascii="Arial" w:hAnsi="Arial" w:cs="Arial"/>
          <w:szCs w:val="24"/>
        </w:rPr>
        <w:t xml:space="preserve"> eine Umfrage im Rahmen des Forschungsprojekts „sentha</w:t>
      </w:r>
      <w:r w:rsidR="009B58B9" w:rsidRPr="00273610">
        <w:rPr>
          <w:rFonts w:ascii="Arial" w:hAnsi="Arial" w:cs="Arial"/>
          <w:szCs w:val="24"/>
        </w:rPr>
        <w:t xml:space="preserve"> – Seniorengerechte Technik im häuslichen Alltag</w:t>
      </w:r>
      <w:r w:rsidR="00DF70ED" w:rsidRPr="00273610">
        <w:rPr>
          <w:rFonts w:ascii="Arial" w:hAnsi="Arial" w:cs="Arial"/>
          <w:szCs w:val="24"/>
        </w:rPr>
        <w:t xml:space="preserve">“ </w:t>
      </w:r>
      <w:r w:rsidR="00DF70ED" w:rsidRPr="00273610">
        <w:rPr>
          <w:rFonts w:ascii="Arial" w:hAnsi="Arial" w:cs="Arial"/>
          <w:szCs w:val="24"/>
        </w:rPr>
        <w:fldChar w:fldCharType="begin"/>
      </w:r>
      <w:r w:rsidR="00DF70ED" w:rsidRPr="00273610">
        <w:rPr>
          <w:rFonts w:ascii="Arial" w:hAnsi="Arial" w:cs="Arial"/>
          <w:szCs w:val="24"/>
        </w:rPr>
        <w:instrText>ADDIN CITAVI.PLACEHOLDER c0ef6558-e8a6-4954-92e0-4568c2d2e7bf 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ZyaWVzZG9yZiB1bmQgSGVpbmUgMjAwNyk8L1RleHQ+DQogICAgPC9UZXh0VW5pdD4NCiAgPC9UZXh0VW5pdHM+DQo8L1BsYWNlaG9sZGVyPg==</w:instrText>
      </w:r>
      <w:r w:rsidR="00DF70ED" w:rsidRPr="00273610">
        <w:rPr>
          <w:rFonts w:ascii="Arial" w:hAnsi="Arial" w:cs="Arial"/>
          <w:szCs w:val="24"/>
        </w:rPr>
        <w:fldChar w:fldCharType="separate"/>
      </w:r>
      <w:bookmarkStart w:id="131" w:name="_CTVP001c0ef6558e8a6495492e04568c2d2e7bf"/>
      <w:r w:rsidR="00DF70ED" w:rsidRPr="00273610">
        <w:rPr>
          <w:rFonts w:ascii="Arial" w:hAnsi="Arial" w:cs="Arial"/>
          <w:szCs w:val="24"/>
        </w:rPr>
        <w:t>(vgl. Friesdorf und Heine 2007)</w:t>
      </w:r>
      <w:bookmarkEnd w:id="131"/>
      <w:r w:rsidR="00DF70ED" w:rsidRPr="00273610">
        <w:rPr>
          <w:rFonts w:ascii="Arial" w:hAnsi="Arial" w:cs="Arial"/>
          <w:szCs w:val="24"/>
        </w:rPr>
        <w:fldChar w:fldCharType="end"/>
      </w:r>
      <w:r w:rsidR="009B58B9" w:rsidRPr="00273610">
        <w:rPr>
          <w:rFonts w:ascii="Arial" w:hAnsi="Arial" w:cs="Arial"/>
          <w:szCs w:val="24"/>
        </w:rPr>
        <w:t xml:space="preserve"> </w:t>
      </w:r>
      <w:r w:rsidR="00DF70ED" w:rsidRPr="00273610">
        <w:rPr>
          <w:rFonts w:ascii="Arial" w:hAnsi="Arial" w:cs="Arial"/>
          <w:szCs w:val="24"/>
        </w:rPr>
        <w:t xml:space="preserve">bestätigt werden. Demnach waren </w:t>
      </w:r>
      <w:r w:rsidR="009B58B9" w:rsidRPr="00273610">
        <w:rPr>
          <w:rFonts w:ascii="Arial" w:hAnsi="Arial" w:cs="Arial"/>
          <w:szCs w:val="24"/>
        </w:rPr>
        <w:t xml:space="preserve">fast zwei Drittel der 1417 Befragten im Alter von 55 bis 90 Jahren </w:t>
      </w:r>
      <w:r w:rsidR="00CF55BA" w:rsidRPr="00273610">
        <w:rPr>
          <w:rFonts w:ascii="Arial" w:hAnsi="Arial" w:cs="Arial"/>
          <w:szCs w:val="24"/>
        </w:rPr>
        <w:t>dem technischen Fortschritt</w:t>
      </w:r>
      <w:r w:rsidR="00933FC5" w:rsidRPr="00273610">
        <w:rPr>
          <w:rFonts w:ascii="Arial" w:hAnsi="Arial" w:cs="Arial"/>
          <w:szCs w:val="24"/>
        </w:rPr>
        <w:t xml:space="preserve"> </w:t>
      </w:r>
      <w:r w:rsidR="00CF55BA" w:rsidRPr="00273610">
        <w:rPr>
          <w:rFonts w:ascii="Arial" w:hAnsi="Arial" w:cs="Arial"/>
          <w:szCs w:val="24"/>
        </w:rPr>
        <w:t>positiv</w:t>
      </w:r>
      <w:r w:rsidR="00933FC5" w:rsidRPr="00273610">
        <w:rPr>
          <w:rFonts w:ascii="Arial" w:hAnsi="Arial" w:cs="Arial"/>
          <w:szCs w:val="24"/>
        </w:rPr>
        <w:t xml:space="preserve"> z</w:t>
      </w:r>
      <w:r w:rsidR="009B58B9" w:rsidRPr="00273610">
        <w:rPr>
          <w:rFonts w:ascii="Arial" w:hAnsi="Arial" w:cs="Arial"/>
          <w:szCs w:val="24"/>
        </w:rPr>
        <w:t>ugeneigt</w:t>
      </w:r>
      <w:r w:rsidR="00DF70ED" w:rsidRPr="00273610">
        <w:rPr>
          <w:rFonts w:ascii="Arial" w:hAnsi="Arial" w:cs="Arial"/>
          <w:szCs w:val="24"/>
        </w:rPr>
        <w:t>. (vgl. ebd.)</w:t>
      </w:r>
      <w:r w:rsidR="00175EC5" w:rsidRPr="00273610">
        <w:rPr>
          <w:rFonts w:ascii="Arial" w:hAnsi="Arial" w:cs="Arial"/>
          <w:szCs w:val="24"/>
        </w:rPr>
        <w:t xml:space="preserve"> Daraus lässt sich schließen, dass ältere Personen </w:t>
      </w:r>
      <w:r w:rsidR="00FD15C5" w:rsidRPr="00273610">
        <w:rPr>
          <w:rFonts w:ascii="Arial" w:hAnsi="Arial" w:cs="Arial"/>
          <w:szCs w:val="24"/>
        </w:rPr>
        <w:t xml:space="preserve">der Technik </w:t>
      </w:r>
      <w:r w:rsidR="00182A58" w:rsidRPr="00273610">
        <w:rPr>
          <w:rFonts w:ascii="Arial" w:hAnsi="Arial" w:cs="Arial"/>
          <w:szCs w:val="24"/>
        </w:rPr>
        <w:lastRenderedPageBreak/>
        <w:t>nicht a</w:t>
      </w:r>
      <w:r w:rsidR="00175EC5" w:rsidRPr="00273610">
        <w:rPr>
          <w:rFonts w:ascii="Arial" w:hAnsi="Arial" w:cs="Arial"/>
          <w:szCs w:val="24"/>
        </w:rPr>
        <w:t>bgeneigt</w:t>
      </w:r>
      <w:r w:rsidR="00FD15C5" w:rsidRPr="00273610">
        <w:rPr>
          <w:rFonts w:ascii="Arial" w:hAnsi="Arial" w:cs="Arial"/>
          <w:szCs w:val="24"/>
        </w:rPr>
        <w:t xml:space="preserve"> sind</w:t>
      </w:r>
      <w:r w:rsidR="00F8240D" w:rsidRPr="00273610">
        <w:rPr>
          <w:rFonts w:ascii="Arial" w:hAnsi="Arial" w:cs="Arial"/>
          <w:szCs w:val="24"/>
        </w:rPr>
        <w:t xml:space="preserve"> und sich andere Faktoren auf die Akzeptanz auswirken, als nur die Klassifizierung anhand des Alters.</w:t>
      </w:r>
    </w:p>
    <w:p w14:paraId="386B1247" w14:textId="77777777" w:rsidR="00182A58" w:rsidRPr="00273610" w:rsidRDefault="00182A58" w:rsidP="002219A4">
      <w:pPr>
        <w:spacing w:line="360" w:lineRule="auto"/>
        <w:jc w:val="both"/>
        <w:rPr>
          <w:rFonts w:ascii="Arial" w:hAnsi="Arial" w:cs="Arial"/>
          <w:szCs w:val="24"/>
        </w:rPr>
      </w:pPr>
    </w:p>
    <w:p w14:paraId="06DB8DB2" w14:textId="1642A485" w:rsidR="00CE0467" w:rsidRPr="00273610" w:rsidRDefault="00F8240D" w:rsidP="002219A4">
      <w:pPr>
        <w:spacing w:line="360" w:lineRule="auto"/>
        <w:jc w:val="both"/>
        <w:rPr>
          <w:rFonts w:ascii="Arial" w:hAnsi="Arial" w:cs="Arial"/>
          <w:szCs w:val="24"/>
        </w:rPr>
      </w:pPr>
      <w:r w:rsidRPr="00273610">
        <w:rPr>
          <w:rFonts w:ascii="Arial" w:hAnsi="Arial" w:cs="Arial"/>
          <w:szCs w:val="24"/>
        </w:rPr>
        <w:t>Diese Faktoren wurden unter anderem von Claßen</w:t>
      </w:r>
      <w:r w:rsidR="00C734F0" w:rsidRPr="00273610">
        <w:rPr>
          <w:rFonts w:ascii="Arial" w:hAnsi="Arial" w:cs="Arial"/>
          <w:szCs w:val="24"/>
        </w:rPr>
        <w:t xml:space="preserve"> </w:t>
      </w:r>
      <w:r w:rsidR="00C734F0" w:rsidRPr="00273610">
        <w:rPr>
          <w:rFonts w:ascii="Arial" w:hAnsi="Arial" w:cs="Arial"/>
          <w:szCs w:val="24"/>
        </w:rPr>
        <w:fldChar w:fldCharType="begin"/>
      </w:r>
      <w:r w:rsidR="00C734F0" w:rsidRPr="00273610">
        <w:rPr>
          <w:rFonts w:ascii="Arial" w:hAnsi="Arial" w:cs="Arial"/>
          <w:szCs w:val="24"/>
        </w:rPr>
        <w:instrText>ADDIN CITAVI.PLACEHOLDER 389ad949-aa64-4bc7-bf7f-37d79c67ee33 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yKTwvVGV4dD4NCiAgICA8L1RleHRVbml0Pg0KICA8L1RleHRVbml0cz4NCjwvUGxhY2Vob2xkZXI+</w:instrText>
      </w:r>
      <w:r w:rsidR="00C734F0" w:rsidRPr="00273610">
        <w:rPr>
          <w:rFonts w:ascii="Arial" w:hAnsi="Arial" w:cs="Arial"/>
          <w:szCs w:val="24"/>
        </w:rPr>
        <w:fldChar w:fldCharType="separate"/>
      </w:r>
      <w:bookmarkStart w:id="132" w:name="_CTVP001389ad949aa644bc7bf7f37d79c67ee33"/>
      <w:r w:rsidR="00C734F0" w:rsidRPr="00273610">
        <w:rPr>
          <w:rFonts w:ascii="Arial" w:hAnsi="Arial" w:cs="Arial"/>
          <w:szCs w:val="24"/>
        </w:rPr>
        <w:t>(2012)</w:t>
      </w:r>
      <w:bookmarkEnd w:id="132"/>
      <w:r w:rsidR="00C734F0" w:rsidRPr="00273610">
        <w:rPr>
          <w:rFonts w:ascii="Arial" w:hAnsi="Arial" w:cs="Arial"/>
          <w:szCs w:val="24"/>
        </w:rPr>
        <w:fldChar w:fldCharType="end"/>
      </w:r>
      <w:r w:rsidRPr="00273610">
        <w:rPr>
          <w:rFonts w:ascii="Arial" w:hAnsi="Arial" w:cs="Arial"/>
          <w:szCs w:val="24"/>
        </w:rPr>
        <w:t xml:space="preserve"> in ihrer Dissertation </w:t>
      </w:r>
      <w:r w:rsidR="00F23132" w:rsidRPr="00273610">
        <w:rPr>
          <w:rFonts w:ascii="Arial" w:hAnsi="Arial" w:cs="Arial"/>
          <w:szCs w:val="24"/>
        </w:rPr>
        <w:t>behandelt</w:t>
      </w:r>
      <w:r w:rsidRPr="00273610">
        <w:rPr>
          <w:rFonts w:ascii="Arial" w:hAnsi="Arial" w:cs="Arial"/>
          <w:szCs w:val="24"/>
        </w:rPr>
        <w:t>. So wurden von ihr nicht nur die</w:t>
      </w:r>
      <w:r w:rsidR="00182A58" w:rsidRPr="00273610">
        <w:rPr>
          <w:rFonts w:ascii="Arial" w:hAnsi="Arial" w:cs="Arial"/>
          <w:szCs w:val="24"/>
        </w:rPr>
        <w:t xml:space="preserve"> technologischen Aspekte</w:t>
      </w:r>
      <w:r w:rsidR="00CE0467" w:rsidRPr="00273610">
        <w:rPr>
          <w:rFonts w:ascii="Arial" w:hAnsi="Arial" w:cs="Arial"/>
          <w:szCs w:val="24"/>
        </w:rPr>
        <w:t xml:space="preserve"> des Produktes (Kompatibilität</w:t>
      </w:r>
      <w:r w:rsidRPr="00273610">
        <w:rPr>
          <w:rFonts w:ascii="Arial" w:hAnsi="Arial" w:cs="Arial"/>
          <w:szCs w:val="24"/>
        </w:rPr>
        <w:t xml:space="preserve"> und Zuverlässigkeit, Prestige) als ausschlaggebend klassifiziert, sondern auch </w:t>
      </w:r>
      <w:r w:rsidR="00182A58" w:rsidRPr="00273610">
        <w:rPr>
          <w:rFonts w:ascii="Arial" w:hAnsi="Arial" w:cs="Arial"/>
          <w:szCs w:val="24"/>
        </w:rPr>
        <w:t>die</w:t>
      </w:r>
      <w:r w:rsidR="00CE0467" w:rsidRPr="00273610">
        <w:rPr>
          <w:rFonts w:ascii="Arial" w:hAnsi="Arial" w:cs="Arial"/>
          <w:szCs w:val="24"/>
        </w:rPr>
        <w:t xml:space="preserve"> Schnittstelle zwischen Mensch und Maschine (Technikerfahrung, Kosten und Nutzen) sowie </w:t>
      </w:r>
      <w:r w:rsidR="00F23132" w:rsidRPr="00273610">
        <w:rPr>
          <w:rFonts w:ascii="Arial" w:hAnsi="Arial" w:cs="Arial"/>
          <w:szCs w:val="24"/>
        </w:rPr>
        <w:t>die soziodemographischen As</w:t>
      </w:r>
      <w:r w:rsidR="00182A58" w:rsidRPr="00273610">
        <w:rPr>
          <w:rFonts w:ascii="Arial" w:hAnsi="Arial" w:cs="Arial"/>
          <w:szCs w:val="24"/>
        </w:rPr>
        <w:t>pekte</w:t>
      </w:r>
      <w:r w:rsidRPr="00273610">
        <w:rPr>
          <w:rFonts w:ascii="Arial" w:hAnsi="Arial" w:cs="Arial"/>
          <w:szCs w:val="24"/>
        </w:rPr>
        <w:t xml:space="preserve"> der älteren Personen</w:t>
      </w:r>
      <w:r w:rsidR="00CE0467" w:rsidRPr="00273610">
        <w:rPr>
          <w:rFonts w:ascii="Arial" w:hAnsi="Arial" w:cs="Arial"/>
          <w:szCs w:val="24"/>
        </w:rPr>
        <w:t xml:space="preserve"> </w:t>
      </w:r>
      <w:r w:rsidR="007831A2" w:rsidRPr="00273610">
        <w:rPr>
          <w:rFonts w:ascii="Arial" w:hAnsi="Arial" w:cs="Arial"/>
          <w:szCs w:val="24"/>
        </w:rPr>
        <w:t>(Bildung und Beruf, Geschlecht, gesundheitlicher Zustand, Persönl</w:t>
      </w:r>
      <w:r w:rsidR="00CE0467" w:rsidRPr="00273610">
        <w:rPr>
          <w:rFonts w:ascii="Arial" w:hAnsi="Arial" w:cs="Arial"/>
          <w:szCs w:val="24"/>
        </w:rPr>
        <w:t xml:space="preserve">ichkeit, Alter und Lebensphase). </w:t>
      </w:r>
      <w:r w:rsidR="00FD15C5" w:rsidRPr="00273610">
        <w:rPr>
          <w:rFonts w:ascii="Arial" w:hAnsi="Arial" w:cs="Arial"/>
          <w:szCs w:val="24"/>
        </w:rPr>
        <w:fldChar w:fldCharType="begin"/>
      </w:r>
      <w:r w:rsidR="00FD15C5" w:rsidRPr="00273610">
        <w:rPr>
          <w:rFonts w:ascii="Arial" w:hAnsi="Arial" w:cs="Arial"/>
          <w:szCs w:val="24"/>
        </w:rPr>
        <w:instrText>ADDIN CITAVI.PLACEHOLDER 93e6b759-d607-42c8-b2e4-ba04adc58014 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DbGHDn2VuIEthdHJpbiAyMDEyOyBUaGV1c3NpZyAyMDEyIHppdC4gbi4gTWV5ZXIgMjAxMSwgUy4gMzApPC9UZXh0Pg0KICAgIDwvVGV4dFVuaXQ+DQogIDwvVGV4dFVuaXRzPg0KPC9QbGFjZWhvbGRlcj4=</w:instrText>
      </w:r>
      <w:r w:rsidR="00FD15C5" w:rsidRPr="00273610">
        <w:rPr>
          <w:rFonts w:ascii="Arial" w:hAnsi="Arial" w:cs="Arial"/>
          <w:szCs w:val="24"/>
        </w:rPr>
        <w:fldChar w:fldCharType="separate"/>
      </w:r>
      <w:bookmarkStart w:id="133" w:name="_CTVP00193e6b759d60742c8b2e4ba04adc58014"/>
      <w:r w:rsidR="00FD15C5" w:rsidRPr="00273610">
        <w:rPr>
          <w:rFonts w:ascii="Arial" w:hAnsi="Arial" w:cs="Arial"/>
          <w:szCs w:val="24"/>
        </w:rPr>
        <w:t>(vgl. Claßen Katrin 2012; Theussig 2012 zit. n. Meyer 2011, S. 30)</w:t>
      </w:r>
      <w:bookmarkEnd w:id="133"/>
      <w:r w:rsidR="00FD15C5" w:rsidRPr="00273610">
        <w:rPr>
          <w:rFonts w:ascii="Arial" w:hAnsi="Arial" w:cs="Arial"/>
          <w:szCs w:val="24"/>
        </w:rPr>
        <w:fldChar w:fldCharType="end"/>
      </w:r>
    </w:p>
    <w:p w14:paraId="31D53DB0" w14:textId="77777777" w:rsidR="007316ED" w:rsidRDefault="007316ED" w:rsidP="00BB6F23">
      <w:pPr>
        <w:spacing w:line="360" w:lineRule="auto"/>
        <w:jc w:val="both"/>
        <w:rPr>
          <w:rFonts w:ascii="Arial" w:hAnsi="Arial" w:cs="Arial"/>
          <w:szCs w:val="24"/>
        </w:rPr>
      </w:pPr>
    </w:p>
    <w:p w14:paraId="0C5953CB" w14:textId="27F9B659" w:rsidR="00BB1821" w:rsidRPr="00273610" w:rsidRDefault="00773C2A" w:rsidP="00BB6F23">
      <w:pPr>
        <w:spacing w:line="360" w:lineRule="auto"/>
        <w:jc w:val="both"/>
        <w:rPr>
          <w:rFonts w:ascii="Arial" w:hAnsi="Arial" w:cs="Arial"/>
          <w:szCs w:val="24"/>
        </w:rPr>
      </w:pPr>
      <w:r w:rsidRPr="00273610">
        <w:rPr>
          <w:rFonts w:ascii="Arial" w:hAnsi="Arial" w:cs="Arial"/>
          <w:szCs w:val="24"/>
        </w:rPr>
        <w:t xml:space="preserve">Mit diesem Thema </w:t>
      </w:r>
      <w:r w:rsidR="009F234E" w:rsidRPr="00273610">
        <w:rPr>
          <w:rFonts w:ascii="Arial" w:hAnsi="Arial" w:cs="Arial"/>
          <w:szCs w:val="24"/>
        </w:rPr>
        <w:t xml:space="preserve">befassten sich auch die Wissenschaftler </w:t>
      </w:r>
      <w:r w:rsidR="00CE0467" w:rsidRPr="00273610">
        <w:rPr>
          <w:rFonts w:ascii="Arial" w:hAnsi="Arial" w:cs="Arial"/>
          <w:szCs w:val="24"/>
        </w:rPr>
        <w:t>Chen und Kollegen</w:t>
      </w:r>
      <w:r w:rsidR="009F234E" w:rsidRPr="00273610">
        <w:rPr>
          <w:rFonts w:ascii="Arial" w:hAnsi="Arial" w:cs="Arial"/>
          <w:szCs w:val="24"/>
        </w:rPr>
        <w:t xml:space="preserve"> </w:t>
      </w:r>
      <w:r w:rsidR="009F234E" w:rsidRPr="00273610">
        <w:rPr>
          <w:rFonts w:ascii="Arial" w:hAnsi="Arial" w:cs="Arial"/>
          <w:szCs w:val="24"/>
        </w:rPr>
        <w:fldChar w:fldCharType="begin"/>
      </w:r>
      <w:r w:rsidR="009F234E" w:rsidRPr="00273610">
        <w:rPr>
          <w:rFonts w:ascii="Arial" w:hAnsi="Arial" w:cs="Arial"/>
          <w:szCs w:val="24"/>
        </w:rPr>
        <w:instrText>ADDIN CITAVI.PLACEHOLDER 793a2421-0f4a-485f-8aee-e430bbf2c0d1 PFBsYWNlaG9sZGVyPg0KICA8QWRkSW5WZXJzaW9uPjUuMy4xLjA8L0FkZEluVmVyc2lvbj4NCiAgPElkPjc5M2EyNDIxLTBmNGEtNDg1Zi04YWVlLWU0MzBiYmYyYzBkMTwvSWQ+DQogIDxFbnRyaWVzPg0KICAgIDxFbnRyeT4NCiAgICAgIDxJZD5jNTQ3ODAxZC1lZTljLTRmYTEtYWY4Yy0wOTA5MDQ4NWQ0YTE8L0lkPg0KICAgICAgPFJlZmVyZW5jZUlkPjA4ZDMzZjdiLTFjNmEtNDI0OC04MWUxLTRjMWVkMjk4MDkz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009F234E" w:rsidRPr="00273610">
        <w:rPr>
          <w:rFonts w:ascii="Arial" w:hAnsi="Arial" w:cs="Arial"/>
          <w:szCs w:val="24"/>
        </w:rPr>
        <w:fldChar w:fldCharType="separate"/>
      </w:r>
      <w:bookmarkStart w:id="134" w:name="_CTVP001793a24210f4a485f8aeee430bbf2c0d1"/>
      <w:r w:rsidR="009F234E" w:rsidRPr="00273610">
        <w:rPr>
          <w:rFonts w:ascii="Arial" w:hAnsi="Arial" w:cs="Arial"/>
          <w:szCs w:val="24"/>
        </w:rPr>
        <w:t>(2012)</w:t>
      </w:r>
      <w:bookmarkEnd w:id="134"/>
      <w:r w:rsidR="009F234E" w:rsidRPr="00273610">
        <w:rPr>
          <w:rFonts w:ascii="Arial" w:hAnsi="Arial" w:cs="Arial"/>
          <w:szCs w:val="24"/>
        </w:rPr>
        <w:fldChar w:fldCharType="end"/>
      </w:r>
      <w:r w:rsidR="009F234E" w:rsidRPr="00273610">
        <w:rPr>
          <w:rFonts w:ascii="Arial" w:hAnsi="Arial" w:cs="Arial"/>
          <w:szCs w:val="24"/>
        </w:rPr>
        <w:t xml:space="preserve"> und konnten</w:t>
      </w:r>
      <w:r w:rsidR="00CE0467" w:rsidRPr="00273610">
        <w:rPr>
          <w:rFonts w:ascii="Arial" w:hAnsi="Arial" w:cs="Arial"/>
          <w:szCs w:val="24"/>
        </w:rPr>
        <w:t xml:space="preserve"> </w:t>
      </w:r>
      <w:r w:rsidR="00ED3C5F" w:rsidRPr="00273610">
        <w:rPr>
          <w:rFonts w:ascii="Arial" w:hAnsi="Arial" w:cs="Arial"/>
          <w:szCs w:val="24"/>
        </w:rPr>
        <w:t xml:space="preserve">anhand einer empirischen Studie, </w:t>
      </w:r>
      <w:r w:rsidR="00CE0467" w:rsidRPr="00273610">
        <w:rPr>
          <w:rFonts w:ascii="Arial" w:hAnsi="Arial" w:cs="Arial"/>
          <w:szCs w:val="24"/>
        </w:rPr>
        <w:t xml:space="preserve">mit der Hilfe des </w:t>
      </w:r>
      <w:r w:rsidR="006F1905" w:rsidRPr="00273610">
        <w:rPr>
          <w:rFonts w:ascii="Arial" w:hAnsi="Arial" w:cs="Arial"/>
          <w:szCs w:val="24"/>
        </w:rPr>
        <w:t>„Technical Acceptance Model“ (TAM)</w:t>
      </w:r>
      <w:r w:rsidR="00ED3C5F" w:rsidRPr="00273610">
        <w:rPr>
          <w:rFonts w:ascii="Arial" w:hAnsi="Arial" w:cs="Arial"/>
          <w:szCs w:val="24"/>
        </w:rPr>
        <w:t>,</w:t>
      </w:r>
      <w:r w:rsidR="006F1905" w:rsidRPr="00273610">
        <w:rPr>
          <w:rFonts w:ascii="Arial" w:hAnsi="Arial" w:cs="Arial"/>
          <w:szCs w:val="24"/>
        </w:rPr>
        <w:t xml:space="preserve"> </w:t>
      </w:r>
      <w:r w:rsidR="00CE0467" w:rsidRPr="00273610">
        <w:rPr>
          <w:rFonts w:ascii="Arial" w:hAnsi="Arial" w:cs="Arial"/>
          <w:szCs w:val="24"/>
        </w:rPr>
        <w:t xml:space="preserve">Faktoren herausfinden, die sich als positiv </w:t>
      </w:r>
      <w:r w:rsidR="000E10B4" w:rsidRPr="00273610">
        <w:rPr>
          <w:rFonts w:ascii="Arial" w:hAnsi="Arial" w:cs="Arial"/>
          <w:szCs w:val="24"/>
        </w:rPr>
        <w:t xml:space="preserve">oder negativ </w:t>
      </w:r>
      <w:r w:rsidR="00CE0467" w:rsidRPr="00273610">
        <w:rPr>
          <w:rFonts w:ascii="Arial" w:hAnsi="Arial" w:cs="Arial"/>
          <w:szCs w:val="24"/>
        </w:rPr>
        <w:t xml:space="preserve">auf die </w:t>
      </w:r>
      <w:r w:rsidR="00D33650" w:rsidRPr="00273610">
        <w:rPr>
          <w:rFonts w:ascii="Arial" w:hAnsi="Arial" w:cs="Arial"/>
          <w:szCs w:val="24"/>
        </w:rPr>
        <w:t>Technikakzeptanz</w:t>
      </w:r>
      <w:r w:rsidR="00CE0467" w:rsidRPr="00273610">
        <w:rPr>
          <w:rFonts w:ascii="Arial" w:hAnsi="Arial" w:cs="Arial"/>
          <w:szCs w:val="24"/>
        </w:rPr>
        <w:t xml:space="preserve"> </w:t>
      </w:r>
      <w:r w:rsidR="009F234E" w:rsidRPr="00273610">
        <w:rPr>
          <w:rFonts w:ascii="Arial" w:hAnsi="Arial" w:cs="Arial"/>
          <w:szCs w:val="24"/>
        </w:rPr>
        <w:t xml:space="preserve">von älteren Personen </w:t>
      </w:r>
      <w:r w:rsidR="00CE0467" w:rsidRPr="00273610">
        <w:rPr>
          <w:rFonts w:ascii="Arial" w:hAnsi="Arial" w:cs="Arial"/>
          <w:szCs w:val="24"/>
        </w:rPr>
        <w:t xml:space="preserve">auswirken. </w:t>
      </w:r>
      <w:r w:rsidR="009F234E" w:rsidRPr="00273610">
        <w:rPr>
          <w:rFonts w:ascii="Arial" w:hAnsi="Arial" w:cs="Arial"/>
          <w:szCs w:val="24"/>
        </w:rPr>
        <w:t>So stellte sich heraus, dass ältere Menschen Technologien verwenden, wenn sich d</w:t>
      </w:r>
      <w:r w:rsidR="00F23132" w:rsidRPr="00273610">
        <w:rPr>
          <w:rFonts w:ascii="Arial" w:hAnsi="Arial" w:cs="Arial"/>
          <w:szCs w:val="24"/>
        </w:rPr>
        <w:t>ie individuellen Vortei</w:t>
      </w:r>
      <w:r w:rsidR="00F557AA" w:rsidRPr="00273610">
        <w:rPr>
          <w:rFonts w:ascii="Arial" w:hAnsi="Arial" w:cs="Arial"/>
          <w:szCs w:val="24"/>
        </w:rPr>
        <w:t xml:space="preserve">le den Nachteilen überwiegen und ein </w:t>
      </w:r>
      <w:r w:rsidR="006F1905" w:rsidRPr="00273610">
        <w:rPr>
          <w:rFonts w:ascii="Arial" w:hAnsi="Arial" w:cs="Arial"/>
          <w:szCs w:val="24"/>
        </w:rPr>
        <w:t xml:space="preserve">Nutzen angesehen </w:t>
      </w:r>
      <w:r w:rsidR="00F557AA" w:rsidRPr="00273610">
        <w:rPr>
          <w:rFonts w:ascii="Arial" w:hAnsi="Arial" w:cs="Arial"/>
          <w:szCs w:val="24"/>
        </w:rPr>
        <w:t>wird.</w:t>
      </w:r>
      <w:r w:rsidR="00437529" w:rsidRPr="00273610">
        <w:rPr>
          <w:rFonts w:ascii="Arial" w:hAnsi="Arial" w:cs="Arial"/>
          <w:szCs w:val="24"/>
        </w:rPr>
        <w:t xml:space="preserve"> </w:t>
      </w:r>
      <w:r w:rsidR="001E4021" w:rsidRPr="00273610">
        <w:rPr>
          <w:rFonts w:ascii="Arial" w:hAnsi="Arial" w:cs="Arial"/>
          <w:szCs w:val="24"/>
        </w:rPr>
        <w:t xml:space="preserve">Ebenfalls spielte der gesundheitliche Status der Individuen eine </w:t>
      </w:r>
      <w:r w:rsidR="00F23132" w:rsidRPr="00273610">
        <w:rPr>
          <w:rFonts w:ascii="Arial" w:hAnsi="Arial" w:cs="Arial"/>
          <w:szCs w:val="24"/>
        </w:rPr>
        <w:t>entscheidende</w:t>
      </w:r>
      <w:r w:rsidR="001E4021" w:rsidRPr="00273610">
        <w:rPr>
          <w:rFonts w:ascii="Arial" w:hAnsi="Arial" w:cs="Arial"/>
          <w:szCs w:val="24"/>
        </w:rPr>
        <w:t xml:space="preserve"> Rolle zur Akzept</w:t>
      </w:r>
      <w:r w:rsidR="00E303A1" w:rsidRPr="00273610">
        <w:rPr>
          <w:rFonts w:ascii="Arial" w:hAnsi="Arial" w:cs="Arial"/>
          <w:szCs w:val="24"/>
        </w:rPr>
        <w:t>anz von Technologie.</w:t>
      </w:r>
      <w:r w:rsidR="001E4021" w:rsidRPr="00273610">
        <w:rPr>
          <w:rFonts w:ascii="Arial" w:hAnsi="Arial" w:cs="Arial"/>
          <w:szCs w:val="24"/>
        </w:rPr>
        <w:t xml:space="preserve"> Ältere Personen, die keine gesundheitlichen Einschränkungen aufweisen, sind offener gegenüber Technologie</w:t>
      </w:r>
      <w:r w:rsidR="006721C0" w:rsidRPr="00273610">
        <w:rPr>
          <w:rFonts w:ascii="Arial" w:hAnsi="Arial" w:cs="Arial"/>
          <w:szCs w:val="24"/>
        </w:rPr>
        <w:t>, als ältere Personen mit gesundheitlichen Einschränkungen</w:t>
      </w:r>
      <w:r w:rsidR="001E4021" w:rsidRPr="00273610">
        <w:rPr>
          <w:rFonts w:ascii="Arial" w:hAnsi="Arial" w:cs="Arial"/>
          <w:szCs w:val="24"/>
        </w:rPr>
        <w:t xml:space="preserve">. Dies konnte </w:t>
      </w:r>
      <w:r w:rsidR="009F234E" w:rsidRPr="00273610">
        <w:rPr>
          <w:rFonts w:ascii="Arial" w:hAnsi="Arial" w:cs="Arial"/>
          <w:szCs w:val="24"/>
        </w:rPr>
        <w:t xml:space="preserve">in einer unabhängigen durchgeführten Studie </w:t>
      </w:r>
      <w:r w:rsidR="001E4021" w:rsidRPr="00273610">
        <w:rPr>
          <w:rFonts w:ascii="Arial" w:hAnsi="Arial" w:cs="Arial"/>
          <w:szCs w:val="24"/>
        </w:rPr>
        <w:t xml:space="preserve">von Tomita et al. </w:t>
      </w:r>
      <w:r w:rsidR="001E4021" w:rsidRPr="00273610">
        <w:rPr>
          <w:rFonts w:ascii="Arial" w:hAnsi="Arial" w:cs="Arial"/>
          <w:szCs w:val="24"/>
        </w:rPr>
        <w:fldChar w:fldCharType="begin"/>
      </w:r>
      <w:r w:rsidR="001E4021" w:rsidRPr="00273610">
        <w:rPr>
          <w:rFonts w:ascii="Arial" w:hAnsi="Arial" w:cs="Arial"/>
          <w:szCs w:val="24"/>
        </w:rPr>
        <w:instrText>ADDIN CITAVI.PLACEHOLDER 08ad1bed-4ade-41ab-a46b-cf57ee977d45 PFBsYWNlaG9sZGVyPg0KICA8QWRkSW5WZXJzaW9uPjUuMy4xLjA8L0FkZEluVmVyc2lvbj4NCiAgPElkPjA4YWQxYmVkLTRhZGUtNDFhYi1hNDZiLWNmNTdlZTk3N2Q0NTwvSWQ+DQogIDxFbnRyaWVzPg0KICAgIDxFbnRyeT4NCiAgICAgIDxJZD43MGQ1ODlkMy03OGJlLTQwOTMtOWE2YS1kYmQzMDY1MTY3NzY8L0lkPg0KICAgICAgPFJlZmVyZW5jZUlkPjNmZWJiZWUyLTcyOTQtNDg4ZC05ZTk4LTgyN2JmYmE5NmUwMT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A0KTwvVGV4dD4NCiAgICA8L1RleHRVbml0Pg0KICA8L1RleHRVbml0cz4NCjwvUGxhY2Vob2xkZXI+</w:instrText>
      </w:r>
      <w:r w:rsidR="001E4021" w:rsidRPr="00273610">
        <w:rPr>
          <w:rFonts w:ascii="Arial" w:hAnsi="Arial" w:cs="Arial"/>
          <w:szCs w:val="24"/>
        </w:rPr>
        <w:fldChar w:fldCharType="separate"/>
      </w:r>
      <w:bookmarkStart w:id="135" w:name="_CTVP00108ad1bed4ade41aba46bcf57ee977d45"/>
      <w:r w:rsidR="001E4021" w:rsidRPr="00273610">
        <w:rPr>
          <w:rFonts w:ascii="Arial" w:hAnsi="Arial" w:cs="Arial"/>
          <w:szCs w:val="24"/>
        </w:rPr>
        <w:t>(2004)</w:t>
      </w:r>
      <w:bookmarkEnd w:id="135"/>
      <w:r w:rsidR="001E4021" w:rsidRPr="00273610">
        <w:rPr>
          <w:rFonts w:ascii="Arial" w:hAnsi="Arial" w:cs="Arial"/>
          <w:szCs w:val="24"/>
        </w:rPr>
        <w:fldChar w:fldCharType="end"/>
      </w:r>
      <w:r w:rsidR="001E4021" w:rsidRPr="00273610">
        <w:rPr>
          <w:rFonts w:ascii="Arial" w:hAnsi="Arial" w:cs="Arial"/>
          <w:szCs w:val="24"/>
        </w:rPr>
        <w:t xml:space="preserve"> nachgewiesen werden, indem sich der Faktor Depressivität unter anderem als ein Prädikator für die Nicht-Nutzung</w:t>
      </w:r>
      <w:r w:rsidR="000E10B4" w:rsidRPr="00273610">
        <w:rPr>
          <w:rFonts w:ascii="Arial" w:hAnsi="Arial" w:cs="Arial"/>
          <w:szCs w:val="24"/>
        </w:rPr>
        <w:t xml:space="preserve"> von technologischen Geräten</w:t>
      </w:r>
      <w:r w:rsidR="001E4021" w:rsidRPr="00273610">
        <w:rPr>
          <w:rFonts w:ascii="Arial" w:hAnsi="Arial" w:cs="Arial"/>
          <w:szCs w:val="24"/>
        </w:rPr>
        <w:t xml:space="preserve"> darstellte.</w:t>
      </w:r>
      <w:r w:rsidR="00D33650" w:rsidRPr="00273610">
        <w:rPr>
          <w:rFonts w:ascii="Arial" w:hAnsi="Arial" w:cs="Arial"/>
          <w:szCs w:val="24"/>
        </w:rPr>
        <w:t xml:space="preserve"> Weiterhin </w:t>
      </w:r>
      <w:r w:rsidR="001932E2" w:rsidRPr="00273610">
        <w:rPr>
          <w:rFonts w:ascii="Arial" w:hAnsi="Arial" w:cs="Arial"/>
          <w:szCs w:val="24"/>
        </w:rPr>
        <w:t xml:space="preserve">wiesen </w:t>
      </w:r>
      <w:r w:rsidR="00D33650" w:rsidRPr="00273610">
        <w:rPr>
          <w:rFonts w:ascii="Arial" w:hAnsi="Arial" w:cs="Arial"/>
          <w:szCs w:val="24"/>
        </w:rPr>
        <w:t xml:space="preserve">Personen, die ein kleines familiäres und soziales Umfeld </w:t>
      </w:r>
      <w:r w:rsidR="00F15169" w:rsidRPr="00273610">
        <w:rPr>
          <w:rFonts w:ascii="Arial" w:hAnsi="Arial" w:cs="Arial"/>
          <w:szCs w:val="24"/>
        </w:rPr>
        <w:t>haben</w:t>
      </w:r>
      <w:r w:rsidR="00D33650" w:rsidRPr="00273610">
        <w:rPr>
          <w:rFonts w:ascii="Arial" w:hAnsi="Arial" w:cs="Arial"/>
          <w:szCs w:val="24"/>
        </w:rPr>
        <w:t xml:space="preserve"> und mobiler sind, einen sinkenden Bedarf an der Nutzung von Technologien auf.</w:t>
      </w:r>
      <w:r w:rsidR="001C3D8C" w:rsidRPr="00273610">
        <w:rPr>
          <w:rFonts w:ascii="Arial" w:hAnsi="Arial" w:cs="Arial"/>
          <w:szCs w:val="24"/>
        </w:rPr>
        <w:t xml:space="preserve"> </w:t>
      </w:r>
      <w:r w:rsidR="001C3D8C" w:rsidRPr="00273610">
        <w:rPr>
          <w:rFonts w:ascii="Arial" w:hAnsi="Arial" w:cs="Arial"/>
          <w:szCs w:val="24"/>
        </w:rPr>
        <w:fldChar w:fldCharType="begin"/>
      </w:r>
      <w:r w:rsidR="001C3D8C" w:rsidRPr="00273610">
        <w:rPr>
          <w:rFonts w:ascii="Arial" w:hAnsi="Arial" w:cs="Arial"/>
          <w:szCs w:val="24"/>
        </w:rPr>
        <w:instrText>ADDIN CITAVI.PLACEHOLDER 12912268-3d5a-4475-a020-de94ef18e92a 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NoZW4gZXQgYWwuIDIwMTIpPC9UZXh0Pg0KICAgIDwvVGV4dFVuaXQ+DQogIDwvVGV4dFVuaXRzPg0KPC9QbGFjZWhvbGRlcj4=</w:instrText>
      </w:r>
      <w:r w:rsidR="001C3D8C" w:rsidRPr="00273610">
        <w:rPr>
          <w:rFonts w:ascii="Arial" w:hAnsi="Arial" w:cs="Arial"/>
          <w:szCs w:val="24"/>
        </w:rPr>
        <w:fldChar w:fldCharType="separate"/>
      </w:r>
      <w:bookmarkStart w:id="136" w:name="_CTVP001129122683d5a4475a020de94ef18e92a"/>
      <w:r w:rsidR="001C3D8C" w:rsidRPr="00273610">
        <w:rPr>
          <w:rFonts w:ascii="Arial" w:hAnsi="Arial" w:cs="Arial"/>
          <w:szCs w:val="24"/>
        </w:rPr>
        <w:t>(vgl. Chen et al. 2012)</w:t>
      </w:r>
      <w:bookmarkEnd w:id="136"/>
      <w:r w:rsidR="001C3D8C" w:rsidRPr="00273610">
        <w:rPr>
          <w:rFonts w:ascii="Arial" w:hAnsi="Arial" w:cs="Arial"/>
          <w:szCs w:val="24"/>
        </w:rPr>
        <w:fldChar w:fldCharType="end"/>
      </w:r>
      <w:r w:rsidR="001E4021" w:rsidRPr="00273610">
        <w:rPr>
          <w:rFonts w:ascii="Arial" w:hAnsi="Arial" w:cs="Arial"/>
          <w:szCs w:val="24"/>
        </w:rPr>
        <w:t xml:space="preserve"> </w:t>
      </w:r>
      <w:r w:rsidR="00D33650" w:rsidRPr="00273610">
        <w:rPr>
          <w:rFonts w:ascii="Arial" w:hAnsi="Arial" w:cs="Arial"/>
          <w:szCs w:val="24"/>
        </w:rPr>
        <w:t xml:space="preserve">Die </w:t>
      </w:r>
      <w:r w:rsidR="009F234E" w:rsidRPr="00273610">
        <w:rPr>
          <w:rFonts w:ascii="Arial" w:hAnsi="Arial" w:cs="Arial"/>
          <w:szCs w:val="24"/>
        </w:rPr>
        <w:t xml:space="preserve">finanzielle Zufriedenheit, der Lebensraum sowie </w:t>
      </w:r>
      <w:r w:rsidR="006721C0" w:rsidRPr="00273610">
        <w:rPr>
          <w:rFonts w:ascii="Arial" w:hAnsi="Arial" w:cs="Arial"/>
          <w:szCs w:val="24"/>
        </w:rPr>
        <w:t xml:space="preserve">die Zufriedenheit mit dem eigenen Leben </w:t>
      </w:r>
      <w:r w:rsidR="00D33650" w:rsidRPr="00273610">
        <w:rPr>
          <w:rFonts w:ascii="Arial" w:hAnsi="Arial" w:cs="Arial"/>
          <w:szCs w:val="24"/>
        </w:rPr>
        <w:t xml:space="preserve">erwiesen sich </w:t>
      </w:r>
      <w:r w:rsidR="00ED58FE" w:rsidRPr="00273610">
        <w:rPr>
          <w:rFonts w:ascii="Arial" w:hAnsi="Arial" w:cs="Arial"/>
          <w:szCs w:val="24"/>
        </w:rPr>
        <w:t xml:space="preserve">wiederum </w:t>
      </w:r>
      <w:r w:rsidR="00D33650" w:rsidRPr="00273610">
        <w:rPr>
          <w:rFonts w:ascii="Arial" w:hAnsi="Arial" w:cs="Arial"/>
          <w:szCs w:val="24"/>
        </w:rPr>
        <w:t xml:space="preserve">als Faktoren, die keine Auswirkungen auf die Technikakzeptanz </w:t>
      </w:r>
      <w:r w:rsidR="00ED3C5F" w:rsidRPr="00273610">
        <w:rPr>
          <w:rFonts w:ascii="Arial" w:hAnsi="Arial" w:cs="Arial"/>
          <w:szCs w:val="24"/>
        </w:rPr>
        <w:t>haben</w:t>
      </w:r>
      <w:r w:rsidR="006721C0" w:rsidRPr="00273610">
        <w:rPr>
          <w:rFonts w:ascii="Arial" w:hAnsi="Arial" w:cs="Arial"/>
          <w:szCs w:val="24"/>
        </w:rPr>
        <w:t>.</w:t>
      </w:r>
      <w:r w:rsidR="00883A72" w:rsidRPr="00273610">
        <w:rPr>
          <w:rFonts w:ascii="Arial" w:hAnsi="Arial" w:cs="Arial"/>
          <w:szCs w:val="24"/>
        </w:rPr>
        <w:t xml:space="preserve"> </w:t>
      </w:r>
      <w:r w:rsidR="001C3D8C" w:rsidRPr="00273610">
        <w:rPr>
          <w:rFonts w:ascii="Arial" w:hAnsi="Arial" w:cs="Arial"/>
          <w:szCs w:val="24"/>
        </w:rPr>
        <w:t>(vgl. ebd.)</w:t>
      </w:r>
    </w:p>
    <w:p w14:paraId="1AFF4835" w14:textId="38116EF1" w:rsidR="00F63223" w:rsidRDefault="00F63223" w:rsidP="00F63223">
      <w:pPr>
        <w:rPr>
          <w:rFonts w:ascii="Arial" w:hAnsi="Arial" w:cs="Arial"/>
          <w:szCs w:val="24"/>
        </w:rPr>
      </w:pPr>
    </w:p>
    <w:p w14:paraId="0FD9F051" w14:textId="6FBE779F" w:rsidR="00273610" w:rsidRDefault="00273610" w:rsidP="00F63223">
      <w:pPr>
        <w:rPr>
          <w:rFonts w:ascii="Arial" w:hAnsi="Arial" w:cs="Arial"/>
          <w:szCs w:val="24"/>
        </w:rPr>
      </w:pPr>
    </w:p>
    <w:p w14:paraId="78FFF184" w14:textId="4820A31C" w:rsidR="00273610" w:rsidRDefault="00273610" w:rsidP="00F63223">
      <w:pPr>
        <w:rPr>
          <w:rFonts w:ascii="Arial" w:hAnsi="Arial" w:cs="Arial"/>
          <w:szCs w:val="24"/>
        </w:rPr>
      </w:pPr>
    </w:p>
    <w:p w14:paraId="271E50CD" w14:textId="74D84AE0" w:rsidR="00273610" w:rsidRDefault="00273610" w:rsidP="00F63223">
      <w:pPr>
        <w:rPr>
          <w:rFonts w:ascii="Arial" w:hAnsi="Arial" w:cs="Arial"/>
          <w:szCs w:val="24"/>
        </w:rPr>
      </w:pPr>
    </w:p>
    <w:p w14:paraId="28BD7275" w14:textId="34CA2B34" w:rsidR="00273610" w:rsidRDefault="00273610" w:rsidP="00F63223">
      <w:pPr>
        <w:rPr>
          <w:rFonts w:ascii="Arial" w:hAnsi="Arial" w:cs="Arial"/>
          <w:szCs w:val="24"/>
        </w:rPr>
      </w:pPr>
    </w:p>
    <w:p w14:paraId="4AE831AC" w14:textId="61109E4F" w:rsidR="00273610" w:rsidRDefault="00273610" w:rsidP="00F63223">
      <w:pPr>
        <w:rPr>
          <w:rFonts w:ascii="Arial" w:hAnsi="Arial" w:cs="Arial"/>
          <w:szCs w:val="24"/>
        </w:rPr>
      </w:pPr>
    </w:p>
    <w:p w14:paraId="55962C91" w14:textId="77777777" w:rsidR="00273610" w:rsidRPr="00273610" w:rsidRDefault="00273610" w:rsidP="00F63223">
      <w:pPr>
        <w:rPr>
          <w:rFonts w:ascii="Arial" w:hAnsi="Arial" w:cs="Arial"/>
          <w:szCs w:val="24"/>
        </w:rPr>
      </w:pPr>
    </w:p>
    <w:p w14:paraId="51029C7A" w14:textId="43AD38B6" w:rsidR="00F121CC" w:rsidRPr="009C5835" w:rsidRDefault="00F121CC" w:rsidP="00F121CC">
      <w:pPr>
        <w:pStyle w:val="berschrift2"/>
        <w:numPr>
          <w:ilvl w:val="1"/>
          <w:numId w:val="2"/>
        </w:numPr>
        <w:rPr>
          <w:rFonts w:ascii="Arial" w:hAnsi="Arial" w:cs="Arial"/>
        </w:rPr>
      </w:pPr>
      <w:bookmarkStart w:id="137" w:name="_Toc462229566"/>
      <w:bookmarkStart w:id="138" w:name="_Toc462230386"/>
      <w:bookmarkStart w:id="139" w:name="_Toc462231015"/>
      <w:bookmarkStart w:id="140" w:name="_Toc477029915"/>
      <w:r w:rsidRPr="009C5835">
        <w:rPr>
          <w:rFonts w:ascii="Arial" w:hAnsi="Arial" w:cs="Arial"/>
        </w:rPr>
        <w:lastRenderedPageBreak/>
        <w:t>Ambient Assisted Living</w:t>
      </w:r>
      <w:bookmarkEnd w:id="137"/>
      <w:bookmarkEnd w:id="138"/>
      <w:bookmarkEnd w:id="139"/>
      <w:bookmarkEnd w:id="140"/>
    </w:p>
    <w:p w14:paraId="46884580" w14:textId="2FC23051" w:rsidR="00814352" w:rsidRPr="009C5835" w:rsidRDefault="00814352" w:rsidP="00814352">
      <w:pPr>
        <w:spacing w:line="360" w:lineRule="auto"/>
        <w:jc w:val="both"/>
        <w:rPr>
          <w:rFonts w:ascii="Arial" w:hAnsi="Arial" w:cs="Arial"/>
        </w:rPr>
      </w:pPr>
    </w:p>
    <w:p w14:paraId="6326E9FD" w14:textId="14CF3D30" w:rsidR="009A358F" w:rsidRPr="00273610" w:rsidRDefault="00814352" w:rsidP="00814352">
      <w:pPr>
        <w:spacing w:line="360" w:lineRule="auto"/>
        <w:jc w:val="both"/>
        <w:rPr>
          <w:rFonts w:ascii="Arial" w:hAnsi="Arial" w:cs="Arial"/>
          <w:szCs w:val="24"/>
        </w:rPr>
      </w:pPr>
      <w:r w:rsidRPr="00273610">
        <w:rPr>
          <w:rFonts w:ascii="Arial" w:hAnsi="Arial" w:cs="Arial"/>
          <w:szCs w:val="24"/>
        </w:rPr>
        <w:t>Der demographische Wandel schreitet weiter voran und führt dazu, dass die deutsche Bevölkerung zunehmend älter wird (siehe</w:t>
      </w:r>
      <w:r w:rsidR="00C37761" w:rsidRPr="00273610">
        <w:rPr>
          <w:rFonts w:ascii="Arial" w:hAnsi="Arial" w:cs="Arial"/>
          <w:szCs w:val="24"/>
        </w:rPr>
        <w:t xml:space="preserve"> </w:t>
      </w:r>
      <w:r w:rsidR="00ED742E" w:rsidRPr="00273610">
        <w:rPr>
          <w:rFonts w:ascii="Arial" w:hAnsi="Arial" w:cs="Arial"/>
          <w:szCs w:val="24"/>
        </w:rPr>
        <w:t>Abschnitt</w:t>
      </w:r>
      <w:r w:rsidR="00D7722F" w:rsidRPr="00273610">
        <w:rPr>
          <w:rFonts w:ascii="Arial" w:hAnsi="Arial" w:cs="Arial"/>
          <w:szCs w:val="24"/>
        </w:rPr>
        <w:t xml:space="preserve"> </w:t>
      </w:r>
      <w:r w:rsidR="00C37761" w:rsidRPr="00273610">
        <w:rPr>
          <w:rFonts w:ascii="Arial" w:hAnsi="Arial" w:cs="Arial"/>
          <w:szCs w:val="24"/>
        </w:rPr>
        <w:fldChar w:fldCharType="begin"/>
      </w:r>
      <w:r w:rsidR="00C37761" w:rsidRPr="00273610">
        <w:rPr>
          <w:rFonts w:ascii="Arial" w:hAnsi="Arial" w:cs="Arial"/>
          <w:szCs w:val="24"/>
        </w:rPr>
        <w:instrText xml:space="preserve"> REF _Ref476436281 \r \h  \* MERGEFORMAT </w:instrText>
      </w:r>
      <w:r w:rsidR="00C37761" w:rsidRPr="00273610">
        <w:rPr>
          <w:rFonts w:ascii="Arial" w:hAnsi="Arial" w:cs="Arial"/>
          <w:szCs w:val="24"/>
        </w:rPr>
      </w:r>
      <w:r w:rsidR="00C37761" w:rsidRPr="00273610">
        <w:rPr>
          <w:rFonts w:ascii="Arial" w:hAnsi="Arial" w:cs="Arial"/>
          <w:szCs w:val="24"/>
        </w:rPr>
        <w:fldChar w:fldCharType="separate"/>
      </w:r>
      <w:r w:rsidR="00E05847">
        <w:rPr>
          <w:rFonts w:ascii="Arial" w:hAnsi="Arial" w:cs="Arial"/>
          <w:szCs w:val="24"/>
        </w:rPr>
        <w:t>2.2</w:t>
      </w:r>
      <w:r w:rsidR="00C37761" w:rsidRPr="00273610">
        <w:rPr>
          <w:rFonts w:ascii="Arial" w:hAnsi="Arial" w:cs="Arial"/>
          <w:szCs w:val="24"/>
        </w:rPr>
        <w:fldChar w:fldCharType="end"/>
      </w:r>
      <w:r w:rsidRPr="00273610">
        <w:rPr>
          <w:rFonts w:ascii="Arial" w:hAnsi="Arial" w:cs="Arial"/>
          <w:szCs w:val="24"/>
        </w:rPr>
        <w:t>)</w:t>
      </w:r>
      <w:r w:rsidR="00BE6B10" w:rsidRPr="00273610">
        <w:rPr>
          <w:rFonts w:ascii="Arial" w:hAnsi="Arial" w:cs="Arial"/>
          <w:szCs w:val="24"/>
        </w:rPr>
        <w:t xml:space="preserve">. Trotz der hohen </w:t>
      </w:r>
      <w:r w:rsidR="00723ABF" w:rsidRPr="00273610">
        <w:rPr>
          <w:rFonts w:ascii="Arial" w:hAnsi="Arial" w:cs="Arial"/>
          <w:szCs w:val="24"/>
        </w:rPr>
        <w:t>Vulnerabilität</w:t>
      </w:r>
      <w:r w:rsidR="00BE6B10" w:rsidRPr="00273610">
        <w:rPr>
          <w:rFonts w:ascii="Arial" w:hAnsi="Arial" w:cs="Arial"/>
          <w:szCs w:val="24"/>
        </w:rPr>
        <w:t xml:space="preserve"> und der alterskorrelierten Krankheiten (siehe </w:t>
      </w:r>
      <w:r w:rsidR="00D7722F" w:rsidRPr="00273610">
        <w:rPr>
          <w:rFonts w:ascii="Arial" w:hAnsi="Arial" w:cs="Arial"/>
          <w:szCs w:val="24"/>
        </w:rPr>
        <w:t xml:space="preserve">Abschnitt </w:t>
      </w:r>
      <w:r w:rsidR="00C37761" w:rsidRPr="00273610">
        <w:rPr>
          <w:rFonts w:ascii="Arial" w:hAnsi="Arial" w:cs="Arial"/>
          <w:szCs w:val="24"/>
        </w:rPr>
        <w:fldChar w:fldCharType="begin"/>
      </w:r>
      <w:r w:rsidR="00C37761" w:rsidRPr="00273610">
        <w:rPr>
          <w:rFonts w:ascii="Arial" w:hAnsi="Arial" w:cs="Arial"/>
          <w:szCs w:val="24"/>
        </w:rPr>
        <w:instrText xml:space="preserve"> REF _Ref476417977 \r \h  \* MERGEFORMAT </w:instrText>
      </w:r>
      <w:r w:rsidR="00C37761" w:rsidRPr="00273610">
        <w:rPr>
          <w:rFonts w:ascii="Arial" w:hAnsi="Arial" w:cs="Arial"/>
          <w:szCs w:val="24"/>
        </w:rPr>
      </w:r>
      <w:r w:rsidR="00C37761" w:rsidRPr="00273610">
        <w:rPr>
          <w:rFonts w:ascii="Arial" w:hAnsi="Arial" w:cs="Arial"/>
          <w:szCs w:val="24"/>
        </w:rPr>
        <w:fldChar w:fldCharType="separate"/>
      </w:r>
      <w:r w:rsidR="00E05847">
        <w:rPr>
          <w:rFonts w:ascii="Arial" w:hAnsi="Arial" w:cs="Arial"/>
          <w:szCs w:val="24"/>
        </w:rPr>
        <w:t>2.3.1</w:t>
      </w:r>
      <w:r w:rsidR="00C37761" w:rsidRPr="00273610">
        <w:rPr>
          <w:rFonts w:ascii="Arial" w:hAnsi="Arial" w:cs="Arial"/>
          <w:szCs w:val="24"/>
        </w:rPr>
        <w:fldChar w:fldCharType="end"/>
      </w:r>
      <w:r w:rsidR="00BE6B10" w:rsidRPr="00273610">
        <w:rPr>
          <w:rFonts w:ascii="Arial" w:hAnsi="Arial" w:cs="Arial"/>
          <w:szCs w:val="24"/>
        </w:rPr>
        <w:t>) ist der Bedarf dieser Kohorte, ein autonomes und selbs</w:t>
      </w:r>
      <w:r w:rsidR="004B4BBB" w:rsidRPr="00273610">
        <w:rPr>
          <w:rFonts w:ascii="Arial" w:hAnsi="Arial" w:cs="Arial"/>
          <w:szCs w:val="24"/>
        </w:rPr>
        <w:t>t</w:t>
      </w:r>
      <w:r w:rsidR="00BE6B10" w:rsidRPr="00273610">
        <w:rPr>
          <w:rFonts w:ascii="Arial" w:hAnsi="Arial" w:cs="Arial"/>
          <w:szCs w:val="24"/>
        </w:rPr>
        <w:t xml:space="preserve">bestimmtes Leben in den eigenen vier Wänden zu führen, weiterhin ungebrochen </w:t>
      </w:r>
      <w:r w:rsidRPr="00273610">
        <w:rPr>
          <w:rFonts w:ascii="Arial" w:hAnsi="Arial" w:cs="Arial"/>
          <w:szCs w:val="24"/>
        </w:rPr>
        <w:t>(siehe</w:t>
      </w:r>
      <w:r w:rsidR="00C37761" w:rsidRPr="00273610">
        <w:rPr>
          <w:rFonts w:ascii="Arial" w:hAnsi="Arial" w:cs="Arial"/>
          <w:b/>
          <w:szCs w:val="24"/>
        </w:rPr>
        <w:t xml:space="preserve"> </w:t>
      </w:r>
      <w:r w:rsidR="00D7722F" w:rsidRPr="00273610">
        <w:rPr>
          <w:rFonts w:ascii="Arial" w:hAnsi="Arial" w:cs="Arial"/>
          <w:szCs w:val="24"/>
        </w:rPr>
        <w:t xml:space="preserve">Abschnitt </w:t>
      </w:r>
      <w:r w:rsidR="00C37761" w:rsidRPr="00273610">
        <w:rPr>
          <w:rFonts w:ascii="Arial" w:hAnsi="Arial" w:cs="Arial"/>
          <w:szCs w:val="24"/>
        </w:rPr>
        <w:fldChar w:fldCharType="begin"/>
      </w:r>
      <w:r w:rsidR="00C37761" w:rsidRPr="00273610">
        <w:rPr>
          <w:rFonts w:ascii="Arial" w:hAnsi="Arial" w:cs="Arial"/>
          <w:szCs w:val="24"/>
        </w:rPr>
        <w:instrText xml:space="preserve"> REF _Ref476436470 \r \h </w:instrText>
      </w:r>
      <w:r w:rsidR="009C5835" w:rsidRPr="00273610">
        <w:rPr>
          <w:rFonts w:ascii="Arial" w:hAnsi="Arial" w:cs="Arial"/>
          <w:szCs w:val="24"/>
        </w:rPr>
        <w:instrText xml:space="preserve"> \* MERGEFORMAT </w:instrText>
      </w:r>
      <w:r w:rsidR="00C37761" w:rsidRPr="00273610">
        <w:rPr>
          <w:rFonts w:ascii="Arial" w:hAnsi="Arial" w:cs="Arial"/>
          <w:szCs w:val="24"/>
        </w:rPr>
      </w:r>
      <w:r w:rsidR="00C37761" w:rsidRPr="00273610">
        <w:rPr>
          <w:rFonts w:ascii="Arial" w:hAnsi="Arial" w:cs="Arial"/>
          <w:szCs w:val="24"/>
        </w:rPr>
        <w:fldChar w:fldCharType="separate"/>
      </w:r>
      <w:r w:rsidR="00E05847">
        <w:rPr>
          <w:rFonts w:ascii="Arial" w:hAnsi="Arial" w:cs="Arial"/>
          <w:szCs w:val="24"/>
        </w:rPr>
        <w:t>2.3.3</w:t>
      </w:r>
      <w:r w:rsidR="00C37761" w:rsidRPr="00273610">
        <w:rPr>
          <w:rFonts w:ascii="Arial" w:hAnsi="Arial" w:cs="Arial"/>
          <w:szCs w:val="24"/>
        </w:rPr>
        <w:fldChar w:fldCharType="end"/>
      </w:r>
      <w:r w:rsidRPr="00273610">
        <w:rPr>
          <w:rFonts w:ascii="Arial" w:hAnsi="Arial" w:cs="Arial"/>
          <w:szCs w:val="24"/>
        </w:rPr>
        <w:t xml:space="preserve">). </w:t>
      </w:r>
      <w:r w:rsidR="00A56C3B" w:rsidRPr="00273610">
        <w:rPr>
          <w:rFonts w:ascii="Arial" w:hAnsi="Arial" w:cs="Arial"/>
          <w:szCs w:val="24"/>
        </w:rPr>
        <w:t xml:space="preserve">Da jedoch das soziale Aktionsumfeld und dadurch die personelle Unterstützung im Alter zunehmend schrumpft, sind die meisten Personen vermehrt von einer </w:t>
      </w:r>
      <w:r w:rsidR="001264D1" w:rsidRPr="00273610">
        <w:rPr>
          <w:rFonts w:ascii="Arial" w:hAnsi="Arial" w:cs="Arial"/>
          <w:szCs w:val="24"/>
        </w:rPr>
        <w:t>Vereinsamung</w:t>
      </w:r>
      <w:r w:rsidR="00A56C3B" w:rsidRPr="00273610">
        <w:rPr>
          <w:rFonts w:ascii="Arial" w:hAnsi="Arial" w:cs="Arial"/>
          <w:szCs w:val="24"/>
        </w:rPr>
        <w:t xml:space="preserve"> betroffen.</w:t>
      </w:r>
      <w:r w:rsidR="00F15BB5" w:rsidRPr="00273610">
        <w:rPr>
          <w:rFonts w:ascii="Arial" w:hAnsi="Arial" w:cs="Arial"/>
          <w:szCs w:val="24"/>
        </w:rPr>
        <w:t xml:space="preserve"> </w:t>
      </w:r>
      <w:r w:rsidR="00F15BB5" w:rsidRPr="00273610">
        <w:rPr>
          <w:rFonts w:ascii="Arial" w:hAnsi="Arial" w:cs="Arial"/>
          <w:szCs w:val="24"/>
        </w:rPr>
        <w:fldChar w:fldCharType="begin"/>
      </w:r>
      <w:r w:rsidR="00F15BB5" w:rsidRPr="00273610">
        <w:rPr>
          <w:rFonts w:ascii="Arial" w:hAnsi="Arial" w:cs="Arial"/>
          <w:szCs w:val="24"/>
        </w:rPr>
        <w:instrText>ADDIN CITAVI.PLACEHOLDER 4804201c-83e1-4665-963d-9a8787c03007 PFBsYWNlaG9sZGVyPg0KICA8QWRkSW5WZXJzaW9uPjUuMy4xLjA8L0FkZEluVmVyc2lvbj4NCiAgPElkPjQ4MDQyMDFjLTgzZTEtNDY2NS05NjNkLTlhODc4N2MwMzAwNzwvSWQ+DQogIDxFbnRyaWVzPg0KICAgIDxFbnRyeT4NCiAgICAgIDxJZD40NzAwNzFjMS1iMmJlLTRiZWUtOWEwOC03ODRjYzllMjA5M2E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HJlZml4PnZnbC4gPC9QcmVmaXg+DQogICAgICA8UmVmZXJlbmNlSWQ+YjYwOWQ4NjItYjk2NC00N2JhLWIyMzUtNDRlYzBlZmU3MjkyPC9SZWZlcmVuY2VJZD4NCiAgICAgIDxSYW5nZT4NCiAgICAgICAgPFN0YXJ0PjA8L1N0YXJ0Pg0KICAgICAgICA8TGVuZ3RoPjIy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2Z2wuIERvaCAyMDEyLCBTLiAy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G9oIDIwMTIsIFMuIDI2KTwvVGV4dD4NCiAgICA8L1RleHRVbml0Pg0KICA8L1RleHRVbml0cz4NCjwvUGxhY2Vob2xkZXI+</w:instrText>
      </w:r>
      <w:r w:rsidR="00F15BB5" w:rsidRPr="00273610">
        <w:rPr>
          <w:rFonts w:ascii="Arial" w:hAnsi="Arial" w:cs="Arial"/>
          <w:szCs w:val="24"/>
        </w:rPr>
        <w:fldChar w:fldCharType="separate"/>
      </w:r>
      <w:bookmarkStart w:id="141" w:name="_CTVP0014804201c83e14665963d9a8787c03007"/>
      <w:r w:rsidR="00F15BB5" w:rsidRPr="00273610">
        <w:rPr>
          <w:rFonts w:ascii="Arial" w:hAnsi="Arial" w:cs="Arial"/>
          <w:szCs w:val="24"/>
        </w:rPr>
        <w:t>(vgl. Doh 2012, S. 26)</w:t>
      </w:r>
      <w:bookmarkEnd w:id="141"/>
      <w:r w:rsidR="00F15BB5" w:rsidRPr="00273610">
        <w:rPr>
          <w:rFonts w:ascii="Arial" w:hAnsi="Arial" w:cs="Arial"/>
          <w:szCs w:val="24"/>
        </w:rPr>
        <w:fldChar w:fldCharType="end"/>
      </w:r>
      <w:r w:rsidR="00A56C3B" w:rsidRPr="00273610">
        <w:rPr>
          <w:rFonts w:ascii="Arial" w:hAnsi="Arial" w:cs="Arial"/>
          <w:szCs w:val="24"/>
        </w:rPr>
        <w:t xml:space="preserve"> Diese Tatsache erweist sich als erschwerend für den weiteren Verble</w:t>
      </w:r>
      <w:r w:rsidR="008D5E62" w:rsidRPr="00273610">
        <w:rPr>
          <w:rFonts w:ascii="Arial" w:hAnsi="Arial" w:cs="Arial"/>
          <w:szCs w:val="24"/>
        </w:rPr>
        <w:t>ib in den eigenen vier Wänden</w:t>
      </w:r>
      <w:r w:rsidR="003B63CE" w:rsidRPr="00273610">
        <w:rPr>
          <w:rFonts w:ascii="Arial" w:hAnsi="Arial" w:cs="Arial"/>
          <w:szCs w:val="24"/>
        </w:rPr>
        <w:t>.</w:t>
      </w:r>
      <w:r w:rsidR="008D5E62" w:rsidRPr="00273610">
        <w:rPr>
          <w:rFonts w:ascii="Arial" w:hAnsi="Arial" w:cs="Arial"/>
          <w:szCs w:val="24"/>
        </w:rPr>
        <w:t xml:space="preserve"> </w:t>
      </w:r>
      <w:r w:rsidR="003B63CE" w:rsidRPr="00273610">
        <w:rPr>
          <w:rFonts w:ascii="Arial" w:hAnsi="Arial" w:cs="Arial"/>
          <w:szCs w:val="24"/>
        </w:rPr>
        <w:t xml:space="preserve">Durch </w:t>
      </w:r>
      <w:r w:rsidR="00623758" w:rsidRPr="00273610">
        <w:rPr>
          <w:rFonts w:ascii="Arial" w:hAnsi="Arial" w:cs="Arial"/>
          <w:szCs w:val="24"/>
        </w:rPr>
        <w:t>Konzepte wie „Ambient Ass</w:t>
      </w:r>
      <w:r w:rsidR="003B63CE" w:rsidRPr="00273610">
        <w:rPr>
          <w:rFonts w:ascii="Arial" w:hAnsi="Arial" w:cs="Arial"/>
          <w:szCs w:val="24"/>
        </w:rPr>
        <w:t>istet Living</w:t>
      </w:r>
      <w:r w:rsidR="008D5E62" w:rsidRPr="00273610">
        <w:rPr>
          <w:rFonts w:ascii="Arial" w:hAnsi="Arial" w:cs="Arial"/>
          <w:szCs w:val="24"/>
        </w:rPr>
        <w:t xml:space="preserve"> (AAL)“</w:t>
      </w:r>
      <w:r w:rsidR="003B63CE" w:rsidRPr="00273610">
        <w:rPr>
          <w:rFonts w:ascii="Arial" w:hAnsi="Arial" w:cs="Arial"/>
          <w:szCs w:val="24"/>
        </w:rPr>
        <w:t xml:space="preserve"> soll den Personen</w:t>
      </w:r>
      <w:r w:rsidR="00065A4A" w:rsidRPr="00273610">
        <w:rPr>
          <w:rFonts w:ascii="Arial" w:hAnsi="Arial" w:cs="Arial"/>
          <w:szCs w:val="24"/>
        </w:rPr>
        <w:t xml:space="preserve"> ein </w:t>
      </w:r>
      <w:r w:rsidR="002460F3" w:rsidRPr="00273610">
        <w:rPr>
          <w:rFonts w:ascii="Arial" w:hAnsi="Arial" w:cs="Arial"/>
          <w:szCs w:val="24"/>
        </w:rPr>
        <w:t>assistiertes</w:t>
      </w:r>
      <w:r w:rsidR="00065A4A" w:rsidRPr="00273610">
        <w:rPr>
          <w:rFonts w:ascii="Arial" w:hAnsi="Arial" w:cs="Arial"/>
          <w:szCs w:val="24"/>
        </w:rPr>
        <w:t xml:space="preserve"> Leben</w:t>
      </w:r>
      <w:r w:rsidR="007134D2" w:rsidRPr="00273610">
        <w:rPr>
          <w:rFonts w:ascii="Arial" w:hAnsi="Arial" w:cs="Arial"/>
          <w:szCs w:val="24"/>
        </w:rPr>
        <w:t xml:space="preserve"> in den eigenen vier Wänden</w:t>
      </w:r>
      <w:r w:rsidR="008733C1" w:rsidRPr="00273610">
        <w:rPr>
          <w:rFonts w:ascii="Arial" w:hAnsi="Arial" w:cs="Arial"/>
          <w:szCs w:val="24"/>
        </w:rPr>
        <w:t>, speziell für ältere Personen mit gesundheitlichen Einschränkungen,</w:t>
      </w:r>
      <w:r w:rsidR="007134D2" w:rsidRPr="00273610">
        <w:rPr>
          <w:rFonts w:ascii="Arial" w:hAnsi="Arial" w:cs="Arial"/>
          <w:szCs w:val="24"/>
        </w:rPr>
        <w:t xml:space="preserve"> </w:t>
      </w:r>
      <w:r w:rsidR="003B63CE" w:rsidRPr="00273610">
        <w:rPr>
          <w:rFonts w:ascii="Arial" w:hAnsi="Arial" w:cs="Arial"/>
          <w:szCs w:val="24"/>
        </w:rPr>
        <w:t>ermöglicht</w:t>
      </w:r>
      <w:r w:rsidR="00065A4A" w:rsidRPr="00273610">
        <w:rPr>
          <w:rFonts w:ascii="Arial" w:hAnsi="Arial" w:cs="Arial"/>
          <w:szCs w:val="24"/>
        </w:rPr>
        <w:t xml:space="preserve"> werden</w:t>
      </w:r>
      <w:r w:rsidR="001E0E3F" w:rsidRPr="00273610">
        <w:rPr>
          <w:rFonts w:ascii="Arial" w:hAnsi="Arial" w:cs="Arial"/>
          <w:szCs w:val="24"/>
        </w:rPr>
        <w:t>. Dies erfolgt</w:t>
      </w:r>
      <w:r w:rsidR="00065A4A" w:rsidRPr="00273610">
        <w:rPr>
          <w:rFonts w:ascii="Arial" w:hAnsi="Arial" w:cs="Arial"/>
          <w:szCs w:val="24"/>
        </w:rPr>
        <w:t xml:space="preserve"> in Bezugnahme durch „technische Assistenzsysteme, die entsprechend den individuellen Bedürfnissen und Notwendigkeiten im häuslichen Umfeld flexible und modular aufgebaute technische Lösungen bereitstellen“</w:t>
      </w:r>
      <w:r w:rsidR="00F15BB5" w:rsidRPr="00273610">
        <w:rPr>
          <w:rFonts w:ascii="Arial" w:hAnsi="Arial" w:cs="Arial"/>
          <w:szCs w:val="24"/>
        </w:rPr>
        <w:t xml:space="preserve"> </w:t>
      </w:r>
      <w:r w:rsidR="00F15BB5" w:rsidRPr="00273610">
        <w:rPr>
          <w:rFonts w:ascii="Arial" w:hAnsi="Arial" w:cs="Arial"/>
          <w:szCs w:val="24"/>
        </w:rPr>
        <w:fldChar w:fldCharType="begin"/>
      </w:r>
      <w:r w:rsidR="00F15BB5" w:rsidRPr="00273610">
        <w:rPr>
          <w:rFonts w:ascii="Arial" w:hAnsi="Arial" w:cs="Arial"/>
          <w:szCs w:val="24"/>
        </w:rPr>
        <w:instrText>ADDIN CITAVI.PLACEHOLDER 521f7af3-599c-4fb6-8b71-38459ad7ef90 PFBsYWNlaG9sZGVyPg0KICA8QWRkSW5WZXJzaW9uPjUuMy4xLjA8L0FkZEluVmVyc2lvbj4NCiAgPElkPjUyMWY3YWYzLTU5OWMtNGZiNi04YjcxLTM4NDU5YWQ3ZWY5MDwvSWQ+DQogIDxFbnRyaWVzPg0KICAgIDxFbnRyeT4NCiAgICAgIDxJZD45ZjdmODlmNS05ZjgwLTQ0OGEtOWUwOC0xNmMzNzE5MWYwMTk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mVmZXJlbmNlSWQ+YjYwOWQ4NjItYjk2NC00N2JhLWIyMzUtNDRlYzBlZmU3MjkyPC9SZWZlcmVuY2VJZD4NCiAgICAgIDxSYW5nZT4NCiAgICAgICAgPFN0YXJ0PjA8L1N0YXJ0Pg0KICAgICAgICA8TGVuZ3RoPjE3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Eb2ggMjAxMiwgUy4gMj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Eb2ggMjAxMiwgUy4gMjYpPC9UZXh0Pg0KICAgIDwvVGV4dFVuaXQ+DQogIDwvVGV4dFVuaXRzPg0KPC9QbGFjZWhvbGRlcj4=</w:instrText>
      </w:r>
      <w:r w:rsidR="00F15BB5" w:rsidRPr="00273610">
        <w:rPr>
          <w:rFonts w:ascii="Arial" w:hAnsi="Arial" w:cs="Arial"/>
          <w:szCs w:val="24"/>
        </w:rPr>
        <w:fldChar w:fldCharType="separate"/>
      </w:r>
      <w:bookmarkStart w:id="142" w:name="_CTVP001521f7af3599c4fb68b7138459ad7ef90"/>
      <w:r w:rsidR="00F15BB5" w:rsidRPr="00273610">
        <w:rPr>
          <w:rFonts w:ascii="Arial" w:hAnsi="Arial" w:cs="Arial"/>
          <w:szCs w:val="24"/>
        </w:rPr>
        <w:t>(Doh 2012, S. 26)</w:t>
      </w:r>
      <w:bookmarkEnd w:id="142"/>
      <w:r w:rsidR="00F15BB5" w:rsidRPr="00273610">
        <w:rPr>
          <w:rFonts w:ascii="Arial" w:hAnsi="Arial" w:cs="Arial"/>
          <w:szCs w:val="24"/>
        </w:rPr>
        <w:fldChar w:fldCharType="end"/>
      </w:r>
      <w:r w:rsidR="00EE1EF4" w:rsidRPr="00273610">
        <w:rPr>
          <w:rFonts w:ascii="Arial" w:hAnsi="Arial" w:cs="Arial"/>
          <w:szCs w:val="24"/>
        </w:rPr>
        <w:t xml:space="preserve"> </w:t>
      </w:r>
    </w:p>
    <w:p w14:paraId="49B1A0A6" w14:textId="77777777" w:rsidR="00E24573" w:rsidRPr="009C5835" w:rsidRDefault="00E24573" w:rsidP="00814352">
      <w:pPr>
        <w:spacing w:line="360" w:lineRule="auto"/>
        <w:jc w:val="both"/>
        <w:rPr>
          <w:rFonts w:ascii="Arial" w:hAnsi="Arial" w:cs="Arial"/>
        </w:rPr>
      </w:pPr>
    </w:p>
    <w:p w14:paraId="0ABF7C92" w14:textId="020E6FC0" w:rsidR="00D20A95" w:rsidRPr="009C5835" w:rsidRDefault="001D1D42" w:rsidP="00D20A95">
      <w:pPr>
        <w:pStyle w:val="berschrift2"/>
        <w:numPr>
          <w:ilvl w:val="2"/>
          <w:numId w:val="2"/>
        </w:numPr>
        <w:spacing w:line="320" w:lineRule="exact"/>
        <w:rPr>
          <w:rFonts w:ascii="Arial" w:hAnsi="Arial" w:cs="Arial"/>
        </w:rPr>
      </w:pPr>
      <w:bookmarkStart w:id="143" w:name="_Toc477029916"/>
      <w:r w:rsidRPr="009C5835">
        <w:rPr>
          <w:rFonts w:ascii="Arial" w:hAnsi="Arial" w:cs="Arial"/>
        </w:rPr>
        <w:t>Geschichte</w:t>
      </w:r>
      <w:bookmarkEnd w:id="143"/>
    </w:p>
    <w:p w14:paraId="05FCEA24" w14:textId="2D6CDB60" w:rsidR="00D51F7F" w:rsidRPr="00273610" w:rsidRDefault="003B63CE" w:rsidP="00D4002E">
      <w:pPr>
        <w:spacing w:before="100" w:beforeAutospacing="1" w:after="100" w:afterAutospacing="1" w:line="360" w:lineRule="auto"/>
        <w:jc w:val="both"/>
        <w:rPr>
          <w:rFonts w:ascii="Arial" w:hAnsi="Arial" w:cs="Arial"/>
          <w:szCs w:val="24"/>
        </w:rPr>
      </w:pPr>
      <w:r w:rsidRPr="00273610">
        <w:rPr>
          <w:rFonts w:ascii="Arial" w:hAnsi="Arial" w:cs="Arial"/>
          <w:szCs w:val="24"/>
        </w:rPr>
        <w:t xml:space="preserve">Für die </w:t>
      </w:r>
      <w:r w:rsidR="005757D2" w:rsidRPr="00273610">
        <w:rPr>
          <w:rFonts w:ascii="Arial" w:hAnsi="Arial" w:cs="Arial"/>
          <w:szCs w:val="24"/>
        </w:rPr>
        <w:t>Gewährleistung der Autonomie von</w:t>
      </w:r>
      <w:r w:rsidRPr="00273610">
        <w:rPr>
          <w:rFonts w:ascii="Arial" w:hAnsi="Arial" w:cs="Arial"/>
          <w:szCs w:val="24"/>
        </w:rPr>
        <w:t xml:space="preserve"> älteren Personen in den eigenen vier Wänden, wurden im Laufe der Zeit </w:t>
      </w:r>
      <w:r w:rsidR="00A90478" w:rsidRPr="00273610">
        <w:rPr>
          <w:rFonts w:ascii="Arial" w:hAnsi="Arial" w:cs="Arial"/>
          <w:szCs w:val="24"/>
        </w:rPr>
        <w:t>AAL-</w:t>
      </w:r>
      <w:r w:rsidRPr="00273610">
        <w:rPr>
          <w:rFonts w:ascii="Arial" w:hAnsi="Arial" w:cs="Arial"/>
          <w:szCs w:val="24"/>
        </w:rPr>
        <w:t xml:space="preserve">Technologiesysteme und </w:t>
      </w:r>
      <w:r w:rsidR="00A90478" w:rsidRPr="00273610">
        <w:rPr>
          <w:rFonts w:ascii="Arial" w:hAnsi="Arial" w:cs="Arial"/>
          <w:szCs w:val="24"/>
        </w:rPr>
        <w:t>-</w:t>
      </w:r>
      <w:r w:rsidRPr="00273610">
        <w:rPr>
          <w:rFonts w:ascii="Arial" w:hAnsi="Arial" w:cs="Arial"/>
          <w:szCs w:val="24"/>
        </w:rPr>
        <w:t xml:space="preserve">Konzepte entwickelt, die den Personen bei der Bewältigung ihrer alltäglichen Aufgaben helfen sollen. </w:t>
      </w:r>
      <w:r w:rsidR="00D277A0" w:rsidRPr="00273610">
        <w:rPr>
          <w:rFonts w:ascii="Arial" w:hAnsi="Arial" w:cs="Arial"/>
          <w:szCs w:val="24"/>
        </w:rPr>
        <w:t>(siehe</w:t>
      </w:r>
      <w:r w:rsidR="00083A96" w:rsidRPr="00273610">
        <w:rPr>
          <w:rFonts w:ascii="Arial" w:hAnsi="Arial" w:cs="Arial"/>
          <w:szCs w:val="24"/>
        </w:rPr>
        <w:t xml:space="preserve"> </w:t>
      </w:r>
      <w:r w:rsidR="00083A96" w:rsidRPr="00273610">
        <w:rPr>
          <w:rFonts w:ascii="Arial" w:hAnsi="Arial" w:cs="Arial"/>
          <w:szCs w:val="24"/>
        </w:rPr>
        <w:fldChar w:fldCharType="begin"/>
      </w:r>
      <w:r w:rsidR="00083A96" w:rsidRPr="00273610">
        <w:rPr>
          <w:rFonts w:ascii="Arial" w:hAnsi="Arial" w:cs="Arial"/>
          <w:szCs w:val="24"/>
        </w:rPr>
        <w:instrText xml:space="preserve"> REF _Ref476680579 \h  \* MERGEFORMAT </w:instrText>
      </w:r>
      <w:r w:rsidR="00083A96" w:rsidRPr="00273610">
        <w:rPr>
          <w:rFonts w:ascii="Arial" w:hAnsi="Arial" w:cs="Arial"/>
          <w:szCs w:val="24"/>
        </w:rPr>
      </w:r>
      <w:r w:rsidR="00083A96" w:rsidRPr="00273610">
        <w:rPr>
          <w:rFonts w:ascii="Arial" w:hAnsi="Arial" w:cs="Arial"/>
          <w:szCs w:val="24"/>
        </w:rPr>
        <w:fldChar w:fldCharType="separate"/>
      </w:r>
      <w:r w:rsidR="00E05847" w:rsidRPr="00273610">
        <w:rPr>
          <w:rFonts w:ascii="Arial" w:hAnsi="Arial" w:cs="Arial"/>
          <w:szCs w:val="24"/>
        </w:rPr>
        <w:t xml:space="preserve">Abbildung </w:t>
      </w:r>
      <w:r w:rsidR="00E05847">
        <w:rPr>
          <w:rFonts w:ascii="Arial" w:hAnsi="Arial" w:cs="Arial"/>
          <w:noProof/>
          <w:szCs w:val="24"/>
        </w:rPr>
        <w:t>5</w:t>
      </w:r>
      <w:r w:rsidR="00083A96" w:rsidRPr="00273610">
        <w:rPr>
          <w:rFonts w:ascii="Arial" w:hAnsi="Arial" w:cs="Arial"/>
          <w:szCs w:val="24"/>
        </w:rPr>
        <w:fldChar w:fldCharType="end"/>
      </w:r>
      <w:r w:rsidR="00D4002E" w:rsidRPr="00273610">
        <w:rPr>
          <w:rFonts w:ascii="Arial" w:hAnsi="Arial" w:cs="Arial"/>
          <w:szCs w:val="24"/>
        </w:rPr>
        <w:t xml:space="preserve">) </w:t>
      </w:r>
    </w:p>
    <w:p w14:paraId="74938DC3" w14:textId="679D3983" w:rsidR="00BD193B" w:rsidRPr="00273610" w:rsidRDefault="00036A98" w:rsidP="00C37761">
      <w:pPr>
        <w:spacing w:before="100" w:beforeAutospacing="1" w:after="100" w:afterAutospacing="1" w:line="360" w:lineRule="auto"/>
        <w:jc w:val="both"/>
        <w:rPr>
          <w:rFonts w:ascii="Arial" w:hAnsi="Arial" w:cs="Arial"/>
          <w:szCs w:val="24"/>
        </w:rPr>
      </w:pPr>
      <w:r w:rsidRPr="00273610">
        <w:rPr>
          <w:rFonts w:ascii="Arial" w:hAnsi="Arial" w:cs="Arial"/>
          <w:szCs w:val="24"/>
        </w:rPr>
        <w:t xml:space="preserve">Die erste Generation von </w:t>
      </w:r>
      <w:r w:rsidR="00A90478" w:rsidRPr="00273610">
        <w:rPr>
          <w:rFonts w:ascii="Arial" w:hAnsi="Arial" w:cs="Arial"/>
          <w:szCs w:val="24"/>
        </w:rPr>
        <w:t>AAL-T</w:t>
      </w:r>
      <w:r w:rsidR="00D4002E" w:rsidRPr="00273610">
        <w:rPr>
          <w:rFonts w:ascii="Arial" w:hAnsi="Arial" w:cs="Arial"/>
          <w:szCs w:val="24"/>
        </w:rPr>
        <w:t xml:space="preserve">echnologien </w:t>
      </w:r>
      <w:r w:rsidRPr="00273610">
        <w:rPr>
          <w:rFonts w:ascii="Arial" w:hAnsi="Arial" w:cs="Arial"/>
          <w:szCs w:val="24"/>
        </w:rPr>
        <w:t xml:space="preserve">bestand </w:t>
      </w:r>
      <w:r w:rsidR="00136666" w:rsidRPr="00273610">
        <w:rPr>
          <w:rFonts w:ascii="Arial" w:hAnsi="Arial" w:cs="Arial"/>
          <w:szCs w:val="24"/>
        </w:rPr>
        <w:t xml:space="preserve">aus </w:t>
      </w:r>
      <w:r w:rsidR="00D4002E" w:rsidRPr="00273610">
        <w:rPr>
          <w:rFonts w:ascii="Arial" w:hAnsi="Arial" w:cs="Arial"/>
          <w:szCs w:val="24"/>
        </w:rPr>
        <w:t>einfachen Geräten</w:t>
      </w:r>
      <w:r w:rsidRPr="00273610">
        <w:rPr>
          <w:rFonts w:ascii="Arial" w:hAnsi="Arial" w:cs="Arial"/>
          <w:szCs w:val="24"/>
        </w:rPr>
        <w:t>, die das aktive Mitwirken von den betroffenen Perso</w:t>
      </w:r>
      <w:r w:rsidR="004B4BBB" w:rsidRPr="00273610">
        <w:rPr>
          <w:rFonts w:ascii="Arial" w:hAnsi="Arial" w:cs="Arial"/>
          <w:szCs w:val="24"/>
        </w:rPr>
        <w:t>n</w:t>
      </w:r>
      <w:r w:rsidRPr="00273610">
        <w:rPr>
          <w:rFonts w:ascii="Arial" w:hAnsi="Arial" w:cs="Arial"/>
          <w:szCs w:val="24"/>
        </w:rPr>
        <w:t xml:space="preserve">en erforderten. </w:t>
      </w:r>
      <w:r w:rsidR="00845104" w:rsidRPr="00273610">
        <w:rPr>
          <w:rFonts w:ascii="Arial" w:hAnsi="Arial" w:cs="Arial"/>
          <w:szCs w:val="24"/>
        </w:rPr>
        <w:t xml:space="preserve">So wurden </w:t>
      </w:r>
      <w:r w:rsidRPr="00273610">
        <w:rPr>
          <w:rFonts w:ascii="Arial" w:hAnsi="Arial" w:cs="Arial"/>
          <w:szCs w:val="24"/>
        </w:rPr>
        <w:t xml:space="preserve">zum Beispiel </w:t>
      </w:r>
      <w:r w:rsidR="00845104" w:rsidRPr="00273610">
        <w:rPr>
          <w:rFonts w:ascii="Arial" w:hAnsi="Arial" w:cs="Arial"/>
          <w:szCs w:val="24"/>
        </w:rPr>
        <w:t>Notruf-Buttons in der Form einer Smart-Watch entwickelt, die aktiviert werden konnten, wenn ein Notfall bestand.</w:t>
      </w:r>
      <w:r w:rsidR="00BE313C" w:rsidRPr="00273610">
        <w:rPr>
          <w:rFonts w:ascii="Arial" w:hAnsi="Arial" w:cs="Arial"/>
          <w:szCs w:val="24"/>
        </w:rPr>
        <w:t xml:space="preserve"> </w:t>
      </w:r>
      <w:r w:rsidR="00BE313C" w:rsidRPr="00273610">
        <w:rPr>
          <w:rFonts w:ascii="Arial" w:hAnsi="Arial" w:cs="Arial"/>
          <w:szCs w:val="24"/>
        </w:rPr>
        <w:fldChar w:fldCharType="begin"/>
      </w:r>
      <w:r w:rsidR="00BE313C" w:rsidRPr="00273610">
        <w:rPr>
          <w:rFonts w:ascii="Arial" w:hAnsi="Arial" w:cs="Arial"/>
          <w:szCs w:val="24"/>
        </w:rPr>
        <w:instrText>ADDIN CITAVI.PLACEHOLDER 7c9a2da6-5a72-4fa0-999d-066cf3a2ffac PFBsYWNlaG9sZGVyPg0KICA8QWRkSW5WZXJzaW9uPjUuMy4xLjA8L0FkZEluVmVyc2lvbj4NCiAgPElkPjdjOWEyZGE2LTVhNzItNGZhMC05OTlkLTA2NmNmM2EyZmZhYzwvSWQ+DQogIDxFbnRyaWVzPg0KICAgIDxFbnRyeT4NCiAgICAgIDxJZD45YzBmZGY2ZS1mYmU3LTQ1OWEtYTc2Zi1lNWI5ZDM2MTdlODY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Nyk8L1RleHQ+DQogICAgPC9UZXh0VW5pdD4NCiAgPC9UZXh0VW5pdHM+DQo8L1BsYWNlaG9sZGVyPg==</w:instrText>
      </w:r>
      <w:r w:rsidR="00BE313C" w:rsidRPr="00273610">
        <w:rPr>
          <w:rFonts w:ascii="Arial" w:hAnsi="Arial" w:cs="Arial"/>
          <w:szCs w:val="24"/>
        </w:rPr>
        <w:fldChar w:fldCharType="separate"/>
      </w:r>
      <w:bookmarkStart w:id="144" w:name="_CTVP0017c9a2da65a724fa0999d066cf3a2ffac"/>
      <w:r w:rsidR="00BE313C" w:rsidRPr="00273610">
        <w:rPr>
          <w:rFonts w:ascii="Arial" w:hAnsi="Arial" w:cs="Arial"/>
          <w:szCs w:val="24"/>
        </w:rPr>
        <w:t>(vgl. Blackman et al. 2016, S. 57)</w:t>
      </w:r>
      <w:bookmarkEnd w:id="144"/>
      <w:r w:rsidR="00BE313C" w:rsidRPr="00273610">
        <w:rPr>
          <w:rFonts w:ascii="Arial" w:hAnsi="Arial" w:cs="Arial"/>
          <w:szCs w:val="24"/>
        </w:rPr>
        <w:fldChar w:fldCharType="end"/>
      </w:r>
      <w:r w:rsidR="00845104" w:rsidRPr="00273610">
        <w:rPr>
          <w:rFonts w:ascii="Arial" w:hAnsi="Arial" w:cs="Arial"/>
          <w:szCs w:val="24"/>
        </w:rPr>
        <w:t xml:space="preserve"> Dar</w:t>
      </w:r>
      <w:r w:rsidR="00A90478" w:rsidRPr="00273610">
        <w:rPr>
          <w:rFonts w:ascii="Arial" w:hAnsi="Arial" w:cs="Arial"/>
          <w:szCs w:val="24"/>
        </w:rPr>
        <w:t>aufhin wurde ein 24h Callcenter-</w:t>
      </w:r>
      <w:r w:rsidR="00845104" w:rsidRPr="00273610">
        <w:rPr>
          <w:rFonts w:ascii="Arial" w:hAnsi="Arial" w:cs="Arial"/>
          <w:szCs w:val="24"/>
        </w:rPr>
        <w:t xml:space="preserve">Service verständigt, der abwägen sollte, ob es sich um einen Notfall handelt und welche Interventionen eingeleitet werden sollen. </w:t>
      </w:r>
      <w:r w:rsidR="00BE313C" w:rsidRPr="00273610">
        <w:rPr>
          <w:rFonts w:ascii="Arial" w:hAnsi="Arial" w:cs="Arial"/>
          <w:szCs w:val="24"/>
        </w:rPr>
        <w:t>(ebd.)</w:t>
      </w:r>
      <w:r w:rsidR="00D4002E" w:rsidRPr="00273610">
        <w:rPr>
          <w:rFonts w:ascii="Arial" w:hAnsi="Arial" w:cs="Arial"/>
          <w:szCs w:val="24"/>
        </w:rPr>
        <w:t xml:space="preserve"> </w:t>
      </w:r>
    </w:p>
    <w:p w14:paraId="16843A76" w14:textId="77777777" w:rsidR="007316ED" w:rsidRDefault="007316ED" w:rsidP="00845104">
      <w:pPr>
        <w:spacing w:line="360" w:lineRule="auto"/>
        <w:jc w:val="both"/>
        <w:rPr>
          <w:rFonts w:ascii="Arial" w:hAnsi="Arial" w:cs="Arial"/>
          <w:szCs w:val="24"/>
        </w:rPr>
      </w:pPr>
    </w:p>
    <w:p w14:paraId="69876D95" w14:textId="77777777" w:rsidR="007316ED" w:rsidRDefault="007316ED" w:rsidP="00845104">
      <w:pPr>
        <w:spacing w:line="360" w:lineRule="auto"/>
        <w:jc w:val="both"/>
        <w:rPr>
          <w:rFonts w:ascii="Arial" w:hAnsi="Arial" w:cs="Arial"/>
          <w:szCs w:val="24"/>
        </w:rPr>
      </w:pPr>
    </w:p>
    <w:p w14:paraId="76C64D78" w14:textId="34E8FEE5" w:rsidR="00BE313C" w:rsidRPr="00273610" w:rsidRDefault="00845104" w:rsidP="00845104">
      <w:pPr>
        <w:spacing w:line="360" w:lineRule="auto"/>
        <w:jc w:val="both"/>
        <w:rPr>
          <w:rFonts w:ascii="Arial" w:hAnsi="Arial" w:cs="Arial"/>
          <w:szCs w:val="24"/>
        </w:rPr>
      </w:pPr>
      <w:r w:rsidRPr="00273610">
        <w:rPr>
          <w:rFonts w:ascii="Arial" w:hAnsi="Arial" w:cs="Arial"/>
          <w:szCs w:val="24"/>
        </w:rPr>
        <w:lastRenderedPageBreak/>
        <w:t>Die Techn</w:t>
      </w:r>
      <w:r w:rsidR="00D20C62" w:rsidRPr="00273610">
        <w:rPr>
          <w:rFonts w:ascii="Arial" w:hAnsi="Arial" w:cs="Arial"/>
          <w:szCs w:val="24"/>
        </w:rPr>
        <w:t>ologien der zweiten Generation</w:t>
      </w:r>
      <w:r w:rsidRPr="00273610">
        <w:rPr>
          <w:rFonts w:ascii="Arial" w:hAnsi="Arial" w:cs="Arial"/>
          <w:szCs w:val="24"/>
        </w:rPr>
        <w:t xml:space="preserve"> von AAL</w:t>
      </w:r>
      <w:r w:rsidR="00DC754A" w:rsidRPr="00273610">
        <w:rPr>
          <w:rFonts w:ascii="Arial" w:hAnsi="Arial" w:cs="Arial"/>
          <w:szCs w:val="24"/>
        </w:rPr>
        <w:t>,</w:t>
      </w:r>
      <w:r w:rsidRPr="00273610">
        <w:rPr>
          <w:rFonts w:ascii="Arial" w:hAnsi="Arial" w:cs="Arial"/>
          <w:szCs w:val="24"/>
        </w:rPr>
        <w:t xml:space="preserve"> sind im </w:t>
      </w:r>
      <w:r w:rsidR="002836C3" w:rsidRPr="00273610">
        <w:rPr>
          <w:rFonts w:ascii="Arial" w:hAnsi="Arial" w:cs="Arial"/>
          <w:szCs w:val="24"/>
        </w:rPr>
        <w:t>Gegensatz</w:t>
      </w:r>
      <w:r w:rsidRPr="00273610">
        <w:rPr>
          <w:rFonts w:ascii="Arial" w:hAnsi="Arial" w:cs="Arial"/>
          <w:szCs w:val="24"/>
        </w:rPr>
        <w:t xml:space="preserve"> zu der ersten Generation</w:t>
      </w:r>
      <w:r w:rsidR="00DC754A" w:rsidRPr="00273610">
        <w:rPr>
          <w:rFonts w:ascii="Arial" w:hAnsi="Arial" w:cs="Arial"/>
          <w:szCs w:val="24"/>
        </w:rPr>
        <w:t>,</w:t>
      </w:r>
      <w:r w:rsidRPr="00273610">
        <w:rPr>
          <w:rFonts w:ascii="Arial" w:hAnsi="Arial" w:cs="Arial"/>
          <w:szCs w:val="24"/>
        </w:rPr>
        <w:t xml:space="preserve"> nicht auf die aktive Interaktion der beteiligten Personen angewiesen. </w:t>
      </w:r>
      <w:r w:rsidR="00D749F2" w:rsidRPr="00273610">
        <w:rPr>
          <w:rFonts w:ascii="Arial" w:hAnsi="Arial" w:cs="Arial"/>
          <w:szCs w:val="24"/>
        </w:rPr>
        <w:t>So zählen zum Beispiel zu diesen Technologien passive und automatisierte</w:t>
      </w:r>
      <w:r w:rsidRPr="00273610">
        <w:rPr>
          <w:rFonts w:ascii="Arial" w:hAnsi="Arial" w:cs="Arial"/>
          <w:szCs w:val="24"/>
        </w:rPr>
        <w:t xml:space="preserve"> Alarmsensoren, die autonom </w:t>
      </w:r>
      <w:r w:rsidR="00AE012A" w:rsidRPr="00273610">
        <w:rPr>
          <w:rFonts w:ascii="Arial" w:hAnsi="Arial" w:cs="Arial"/>
          <w:szCs w:val="24"/>
        </w:rPr>
        <w:t xml:space="preserve">potentielle </w:t>
      </w:r>
      <w:r w:rsidR="004B4BBB" w:rsidRPr="00273610">
        <w:rPr>
          <w:rFonts w:ascii="Arial" w:hAnsi="Arial" w:cs="Arial"/>
          <w:szCs w:val="24"/>
        </w:rPr>
        <w:t>Gefahren, wie zum Beispiel das A</w:t>
      </w:r>
      <w:r w:rsidR="00AE012A" w:rsidRPr="00273610">
        <w:rPr>
          <w:rFonts w:ascii="Arial" w:hAnsi="Arial" w:cs="Arial"/>
          <w:szCs w:val="24"/>
        </w:rPr>
        <w:t xml:space="preserve">ustreten von </w:t>
      </w:r>
      <w:r w:rsidR="00105B23" w:rsidRPr="00273610">
        <w:rPr>
          <w:rFonts w:ascii="Arial" w:hAnsi="Arial" w:cs="Arial"/>
          <w:szCs w:val="24"/>
        </w:rPr>
        <w:t>Gas in der Wohnung, erkennen</w:t>
      </w:r>
      <w:r w:rsidR="00AE012A" w:rsidRPr="00273610">
        <w:rPr>
          <w:rFonts w:ascii="Arial" w:hAnsi="Arial" w:cs="Arial"/>
          <w:szCs w:val="24"/>
        </w:rPr>
        <w:t xml:space="preserve"> und intervenieren</w:t>
      </w:r>
      <w:r w:rsidR="00105B23" w:rsidRPr="00273610">
        <w:rPr>
          <w:rFonts w:ascii="Arial" w:hAnsi="Arial" w:cs="Arial"/>
          <w:szCs w:val="24"/>
        </w:rPr>
        <w:t xml:space="preserve"> können</w:t>
      </w:r>
      <w:r w:rsidR="00AE012A" w:rsidRPr="00273610">
        <w:rPr>
          <w:rFonts w:ascii="Arial" w:hAnsi="Arial" w:cs="Arial"/>
          <w:szCs w:val="24"/>
        </w:rPr>
        <w:t>.</w:t>
      </w:r>
      <w:r w:rsidR="00BE313C" w:rsidRPr="00273610">
        <w:rPr>
          <w:rFonts w:ascii="Arial" w:hAnsi="Arial" w:cs="Arial"/>
          <w:szCs w:val="24"/>
        </w:rPr>
        <w:t xml:space="preserve"> </w:t>
      </w:r>
      <w:r w:rsidR="00BE313C" w:rsidRPr="00273610">
        <w:rPr>
          <w:rFonts w:ascii="Arial" w:hAnsi="Arial" w:cs="Arial"/>
          <w:szCs w:val="24"/>
        </w:rPr>
        <w:fldChar w:fldCharType="begin"/>
      </w:r>
      <w:r w:rsidR="00BE313C" w:rsidRPr="00273610">
        <w:rPr>
          <w:rFonts w:ascii="Arial" w:hAnsi="Arial" w:cs="Arial"/>
          <w:szCs w:val="24"/>
        </w:rPr>
        <w:instrText>ADDIN CITAVI.PLACEHOLDER 1356cbc3-58d3-458b-a090-7e9f53c15444 PFBsYWNlaG9sZGVyPg0KICA8QWRkSW5WZXJzaW9uPjUuMy4xLjA8L0FkZEluVmVyc2lvbj4NCiAgPElkPjEzNTZjYmMzLTU4ZDMtNDU4Yi1hMDkwLTdlOWY1M2MxNTQ0NDwvSWQ+DQogIDxFbnRyaWVzPg0KICAgIDxFbnRyeT4NCiAgICAgIDxJZD5lOWMwODg2NS0wNjdiLTRiOTItODI5OC0yZmM1MWU1Yzg3ZWE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BE313C" w:rsidRPr="00273610">
        <w:rPr>
          <w:rFonts w:ascii="Arial" w:hAnsi="Arial" w:cs="Arial"/>
          <w:szCs w:val="24"/>
        </w:rPr>
        <w:fldChar w:fldCharType="separate"/>
      </w:r>
      <w:bookmarkStart w:id="145" w:name="_CTVP0011356cbc358d3458ba0907e9f53c15444"/>
      <w:r w:rsidR="00BE313C" w:rsidRPr="00273610">
        <w:rPr>
          <w:rFonts w:ascii="Arial" w:hAnsi="Arial" w:cs="Arial"/>
          <w:szCs w:val="24"/>
        </w:rPr>
        <w:t>(vgl. Blackman et al. 2016, S. 58)</w:t>
      </w:r>
      <w:bookmarkEnd w:id="145"/>
      <w:r w:rsidR="00BE313C" w:rsidRPr="00273610">
        <w:rPr>
          <w:rFonts w:ascii="Arial" w:hAnsi="Arial" w:cs="Arial"/>
          <w:szCs w:val="24"/>
        </w:rPr>
        <w:fldChar w:fldCharType="end"/>
      </w:r>
      <w:r w:rsidR="00AE012A" w:rsidRPr="00273610">
        <w:rPr>
          <w:rFonts w:ascii="Arial" w:hAnsi="Arial" w:cs="Arial"/>
          <w:szCs w:val="24"/>
        </w:rPr>
        <w:t xml:space="preserve"> </w:t>
      </w:r>
    </w:p>
    <w:p w14:paraId="5C0A5382" w14:textId="77777777" w:rsidR="00BE313C" w:rsidRPr="00273610" w:rsidRDefault="00BE313C" w:rsidP="00845104">
      <w:pPr>
        <w:spacing w:line="360" w:lineRule="auto"/>
        <w:jc w:val="both"/>
        <w:rPr>
          <w:rFonts w:ascii="Arial" w:hAnsi="Arial" w:cs="Arial"/>
          <w:szCs w:val="24"/>
        </w:rPr>
      </w:pPr>
    </w:p>
    <w:p w14:paraId="224955FA" w14:textId="0ED7E86F" w:rsidR="00845104" w:rsidRPr="00273610" w:rsidRDefault="00AE012A" w:rsidP="00BE7676">
      <w:pPr>
        <w:spacing w:line="360" w:lineRule="auto"/>
        <w:jc w:val="both"/>
        <w:rPr>
          <w:rFonts w:ascii="Arial" w:hAnsi="Arial" w:cs="Arial"/>
          <w:szCs w:val="24"/>
        </w:rPr>
      </w:pPr>
      <w:r w:rsidRPr="00273610">
        <w:rPr>
          <w:rFonts w:ascii="Arial" w:hAnsi="Arial" w:cs="Arial"/>
          <w:szCs w:val="24"/>
        </w:rPr>
        <w:t xml:space="preserve">Die aktuelle dritte Generation geht einen Schritt weiter und </w:t>
      </w:r>
      <w:r w:rsidR="00DB40A5" w:rsidRPr="00273610">
        <w:rPr>
          <w:rFonts w:ascii="Arial" w:hAnsi="Arial" w:cs="Arial"/>
          <w:szCs w:val="24"/>
        </w:rPr>
        <w:t>kann nicht nur potentielle Gef</w:t>
      </w:r>
      <w:r w:rsidRPr="00273610">
        <w:rPr>
          <w:rFonts w:ascii="Arial" w:hAnsi="Arial" w:cs="Arial"/>
          <w:szCs w:val="24"/>
        </w:rPr>
        <w:t>ahr</w:t>
      </w:r>
      <w:r w:rsidR="00723ABF" w:rsidRPr="00273610">
        <w:rPr>
          <w:rFonts w:ascii="Arial" w:hAnsi="Arial" w:cs="Arial"/>
          <w:szCs w:val="24"/>
        </w:rPr>
        <w:t xml:space="preserve">en erkennen und richtig </w:t>
      </w:r>
      <w:r w:rsidR="00A90478" w:rsidRPr="00273610">
        <w:rPr>
          <w:rFonts w:ascii="Arial" w:hAnsi="Arial" w:cs="Arial"/>
          <w:szCs w:val="24"/>
        </w:rPr>
        <w:t>agieren</w:t>
      </w:r>
      <w:r w:rsidRPr="00273610">
        <w:rPr>
          <w:rFonts w:ascii="Arial" w:hAnsi="Arial" w:cs="Arial"/>
          <w:szCs w:val="24"/>
        </w:rPr>
        <w:t>, sondern auch mögliche Gefahren durch Sensoren und Aktoren vorbeugen</w:t>
      </w:r>
      <w:r w:rsidR="00ED742E" w:rsidRPr="00273610">
        <w:rPr>
          <w:rFonts w:ascii="Arial" w:hAnsi="Arial" w:cs="Arial"/>
          <w:szCs w:val="24"/>
        </w:rPr>
        <w:t>.</w:t>
      </w:r>
      <w:r w:rsidR="00D20A95" w:rsidRPr="00273610">
        <w:rPr>
          <w:rFonts w:ascii="Arial" w:hAnsi="Arial" w:cs="Arial"/>
          <w:szCs w:val="24"/>
        </w:rPr>
        <w:t xml:space="preserve"> </w:t>
      </w:r>
      <w:r w:rsidR="00D20A95" w:rsidRPr="00273610">
        <w:rPr>
          <w:rFonts w:ascii="Arial" w:hAnsi="Arial" w:cs="Arial"/>
          <w:szCs w:val="24"/>
        </w:rPr>
        <w:fldChar w:fldCharType="begin"/>
      </w:r>
      <w:r w:rsidR="00D20A95" w:rsidRPr="00273610">
        <w:rPr>
          <w:rFonts w:ascii="Arial" w:hAnsi="Arial" w:cs="Arial"/>
          <w:szCs w:val="24"/>
        </w:rPr>
        <w:instrText>ADDIN CITAVI.PLACEHOLDER 3e793b0b-cfdb-4e3a-b6b0-3f2e1a6056f3 PFBsYWNlaG9sZGVyPg0KICA8QWRkSW5WZXJzaW9uPjUuMy4xLjA8L0FkZEluVmVyc2lvbj4NCiAgPElkPjNlNzkzYjBiLWNmZGItNGUzYS1iNmIwLTNmMmUxYTYwNTZmMzwvSWQ+DQogIDxFbnRyaWVzPg0KICAgIDxFbnRyeT4NCiAgICAgIDxJZD5iZWQ3ZDVkYi01MWJiLTRjN2QtYTVjNC0zZjk0N2I5YzZiZTI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D20A95" w:rsidRPr="00273610">
        <w:rPr>
          <w:rFonts w:ascii="Arial" w:hAnsi="Arial" w:cs="Arial"/>
          <w:szCs w:val="24"/>
        </w:rPr>
        <w:fldChar w:fldCharType="separate"/>
      </w:r>
      <w:bookmarkStart w:id="146" w:name="_CTVP0013e793b0bcfdb4e3ab6b03f2e1a6056f3"/>
      <w:r w:rsidR="00D20A95" w:rsidRPr="00273610">
        <w:rPr>
          <w:rFonts w:ascii="Arial" w:hAnsi="Arial" w:cs="Arial"/>
          <w:szCs w:val="24"/>
        </w:rPr>
        <w:t>(vgl. Blackman et al. 2016, S. 58)</w:t>
      </w:r>
      <w:bookmarkEnd w:id="146"/>
      <w:r w:rsidR="00D20A95" w:rsidRPr="00273610">
        <w:rPr>
          <w:rFonts w:ascii="Arial" w:hAnsi="Arial" w:cs="Arial"/>
          <w:szCs w:val="24"/>
        </w:rPr>
        <w:fldChar w:fldCharType="end"/>
      </w:r>
      <w:r w:rsidR="00D20A95" w:rsidRPr="00273610">
        <w:rPr>
          <w:rFonts w:ascii="Arial" w:hAnsi="Arial" w:cs="Arial"/>
          <w:szCs w:val="24"/>
        </w:rPr>
        <w:t xml:space="preserve"> So kann zum Beispiel ebenfalls eine automatische Übertragung der Vitalwerte von älteren Personen erfolgen, sodass Abweichungen der Werte von der Norm schnell erkannt werden und geeignete </w:t>
      </w:r>
      <w:r w:rsidR="002836C3" w:rsidRPr="00273610">
        <w:rPr>
          <w:rFonts w:ascii="Arial" w:hAnsi="Arial" w:cs="Arial"/>
          <w:szCs w:val="24"/>
        </w:rPr>
        <w:t>Maßnahmen</w:t>
      </w:r>
      <w:r w:rsidR="00D20A95" w:rsidRPr="00273610">
        <w:rPr>
          <w:rFonts w:ascii="Arial" w:hAnsi="Arial" w:cs="Arial"/>
          <w:szCs w:val="24"/>
        </w:rPr>
        <w:t>, wie zum Beispiel Erinnerung</w:t>
      </w:r>
      <w:r w:rsidR="002460F3" w:rsidRPr="00273610">
        <w:rPr>
          <w:rFonts w:ascii="Arial" w:hAnsi="Arial" w:cs="Arial"/>
          <w:szCs w:val="24"/>
        </w:rPr>
        <w:t>en</w:t>
      </w:r>
      <w:r w:rsidR="00D20A95" w:rsidRPr="00273610">
        <w:rPr>
          <w:rFonts w:ascii="Arial" w:hAnsi="Arial" w:cs="Arial"/>
          <w:szCs w:val="24"/>
        </w:rPr>
        <w:t xml:space="preserve"> an die Medikamenteneinnahme, erfolgen können. </w:t>
      </w:r>
      <w:r w:rsidR="00D20A95" w:rsidRPr="00273610">
        <w:rPr>
          <w:rFonts w:ascii="Arial" w:hAnsi="Arial" w:cs="Arial"/>
          <w:szCs w:val="24"/>
        </w:rPr>
        <w:fldChar w:fldCharType="begin"/>
      </w:r>
      <w:r w:rsidR="00D20A95" w:rsidRPr="00273610">
        <w:rPr>
          <w:rFonts w:ascii="Arial" w:hAnsi="Arial" w:cs="Arial"/>
          <w:szCs w:val="24"/>
        </w:rPr>
        <w:instrText>ADDIN CITAVI.PLACEHOLDER 9a015099-80fa-4f9c-a03b-bc58fc253452 PFBsYWNlaG9sZGVyPg0KICA8QWRkSW5WZXJzaW9uPjUuMy4xLjA8L0FkZEluVmVyc2lvbj4NCiAgPElkPjlhMDE1MDk5LTgwZmEtNGY5Yy1hMDNiLWJjNThmYzI1MzQ1MjwvSWQ+DQogIDxFbnRyaWVzPg0KICAgIDxFbnRyeT4NCiAgICAgIDxJZD40ZGU5OTZiNi03MjlhLTQ3MDQtODUyNC1mYTAxOGM4MzExNjc8L0lkPg0KICAgICAgPFBhZ2VSYW5nZT48IVtDREFUQVs8c3A+DQogIDxuPjE1PC9uPg0KICA8aW4+dHJ1ZTwvaW4+DQogIDxvcz4xNTwvb3M+DQogIDxwcz4xNTwvcHM+DQo8L3NwPg0KPG9zPjE1PC9vcz5dXT48L1BhZ2VSYW5nZT4NCiAgICAgIDxTdGFydFBhZ2U+MTU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1KTwvVGV4dD4NCiAgICA8L1RleHRVbml0Pg0KICA8L1RleHRVbml0cz4NCjwvUGxhY2Vob2xkZXI+</w:instrText>
      </w:r>
      <w:r w:rsidR="00D20A95" w:rsidRPr="00273610">
        <w:rPr>
          <w:rFonts w:ascii="Arial" w:hAnsi="Arial" w:cs="Arial"/>
          <w:szCs w:val="24"/>
        </w:rPr>
        <w:fldChar w:fldCharType="separate"/>
      </w:r>
      <w:bookmarkStart w:id="147" w:name="_CTVP0019a01509980fa4f9ca03bbc58fc253452"/>
      <w:r w:rsidR="00D20A95" w:rsidRPr="00273610">
        <w:rPr>
          <w:rFonts w:ascii="Arial" w:hAnsi="Arial" w:cs="Arial"/>
          <w:szCs w:val="24"/>
        </w:rPr>
        <w:t>(vgl. Thyrolf 2013, S. 15)</w:t>
      </w:r>
      <w:bookmarkEnd w:id="147"/>
      <w:r w:rsidR="00D20A95" w:rsidRPr="00273610">
        <w:rPr>
          <w:rFonts w:ascii="Arial" w:hAnsi="Arial" w:cs="Arial"/>
          <w:szCs w:val="24"/>
        </w:rPr>
        <w:fldChar w:fldCharType="end"/>
      </w:r>
    </w:p>
    <w:p w14:paraId="5BDC82F0" w14:textId="5435447A" w:rsidR="00845104" w:rsidRPr="00273610" w:rsidRDefault="00845104" w:rsidP="00845104">
      <w:pPr>
        <w:rPr>
          <w:rFonts w:ascii="Arial" w:hAnsi="Arial" w:cs="Arial"/>
          <w:szCs w:val="24"/>
        </w:rPr>
      </w:pPr>
    </w:p>
    <w:p w14:paraId="767590C8" w14:textId="77777777" w:rsidR="00565467" w:rsidRPr="009C5835" w:rsidRDefault="00845104" w:rsidP="00565467">
      <w:pPr>
        <w:keepNext/>
        <w:jc w:val="center"/>
        <w:rPr>
          <w:rFonts w:ascii="Arial" w:hAnsi="Arial" w:cs="Arial"/>
        </w:rPr>
      </w:pPr>
      <w:r w:rsidRPr="009C5835">
        <w:rPr>
          <w:rFonts w:ascii="Arial" w:hAnsi="Arial" w:cs="Arial"/>
          <w:noProof/>
        </w:rPr>
        <w:drawing>
          <wp:inline distT="0" distB="0" distL="0" distR="0" wp14:anchorId="74D29F79" wp14:editId="4FEFA23D">
            <wp:extent cx="4724400" cy="1835316"/>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39859" cy="1841322"/>
                    </a:xfrm>
                    <a:prstGeom prst="rect">
                      <a:avLst/>
                    </a:prstGeom>
                  </pic:spPr>
                </pic:pic>
              </a:graphicData>
            </a:graphic>
          </wp:inline>
        </w:drawing>
      </w:r>
    </w:p>
    <w:p w14:paraId="25A8DB3A" w14:textId="2865E54B" w:rsidR="0087650C" w:rsidRPr="007316ED" w:rsidRDefault="00565467" w:rsidP="00C15E26">
      <w:pPr>
        <w:pStyle w:val="Beschriftung"/>
        <w:jc w:val="center"/>
        <w:rPr>
          <w:rFonts w:ascii="Arial" w:hAnsi="Arial" w:cs="Arial"/>
        </w:rPr>
      </w:pPr>
      <w:bookmarkStart w:id="148" w:name="_Ref476680579"/>
      <w:bookmarkStart w:id="149" w:name="_Toc477029966"/>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1F4EC2">
        <w:rPr>
          <w:rFonts w:ascii="Arial" w:hAnsi="Arial" w:cs="Arial"/>
          <w:noProof/>
        </w:rPr>
        <w:t>5</w:t>
      </w:r>
      <w:r w:rsidR="009C483C" w:rsidRPr="007316ED">
        <w:rPr>
          <w:rFonts w:ascii="Arial" w:hAnsi="Arial" w:cs="Arial"/>
        </w:rPr>
        <w:fldChar w:fldCharType="end"/>
      </w:r>
      <w:bookmarkEnd w:id="148"/>
      <w:r w:rsidRPr="007316ED">
        <w:rPr>
          <w:rFonts w:ascii="Arial" w:hAnsi="Arial" w:cs="Arial"/>
        </w:rPr>
        <w:t>: Generationen von Ambient Assited Living</w:t>
      </w:r>
      <w:bookmarkEnd w:id="149"/>
    </w:p>
    <w:p w14:paraId="28BB8A76" w14:textId="458D6483" w:rsidR="004F7C3B" w:rsidRPr="007316ED" w:rsidRDefault="00C15E26" w:rsidP="000F7223">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4c30935b-fee7-4d5c-af96-34d3840d565c PFBsYWNlaG9sZGVyPg0KICA8QWRkSW5WZXJzaW9uPjUuNC4wLjI8L0FkZEluVmVyc2lvbj4NCiAgPElkPjRjMzA5MzViLWZlZTctNGQ1Yy1hZjk2LTM0ZDM4NDBkNTY1YzwvSWQ+DQogIDxFbnRyaWVzPg0KICAgIDxFbnRyeT4NCiAgICAgIDxJZD5hYWMzNWEwZC03Y2E5LTQyZjItODgyYS1jZTM5ZDBkZGUzMWI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wgUy4gNTcpPC9UZXh0Pg0KICAgIDwvVGV4dFVuaXQ+DQogIDwvVGV4dFVuaXRzPg0KPC9QbGFjZWhvbGRlcj4=</w:instrText>
      </w:r>
      <w:r w:rsidRPr="007316ED">
        <w:rPr>
          <w:rFonts w:ascii="Arial" w:hAnsi="Arial" w:cs="Arial"/>
        </w:rPr>
        <w:fldChar w:fldCharType="separate"/>
      </w:r>
      <w:bookmarkStart w:id="150" w:name="_CTVP0014c30935bfee74d5caf9634d3840d565c"/>
      <w:r w:rsidR="00EE2ABD" w:rsidRPr="007316ED">
        <w:rPr>
          <w:rFonts w:ascii="Arial" w:hAnsi="Arial" w:cs="Arial"/>
        </w:rPr>
        <w:t xml:space="preserve">(Quelle: </w:t>
      </w:r>
      <w:r w:rsidRPr="007316ED">
        <w:rPr>
          <w:rFonts w:ascii="Arial" w:hAnsi="Arial" w:cs="Arial"/>
        </w:rPr>
        <w:t>Blackman et al. 2016, S. 57)</w:t>
      </w:r>
      <w:bookmarkEnd w:id="150"/>
      <w:r w:rsidRPr="007316ED">
        <w:rPr>
          <w:rFonts w:ascii="Arial" w:hAnsi="Arial" w:cs="Arial"/>
        </w:rPr>
        <w:fldChar w:fldCharType="end"/>
      </w:r>
    </w:p>
    <w:p w14:paraId="35EC9136" w14:textId="211B8936" w:rsidR="001D1D42" w:rsidRPr="009C5835" w:rsidRDefault="00ED742E" w:rsidP="001D1D42">
      <w:pPr>
        <w:pStyle w:val="berschrift2"/>
        <w:numPr>
          <w:ilvl w:val="2"/>
          <w:numId w:val="2"/>
        </w:numPr>
        <w:spacing w:line="320" w:lineRule="exact"/>
        <w:rPr>
          <w:rFonts w:ascii="Arial" w:hAnsi="Arial" w:cs="Arial"/>
        </w:rPr>
      </w:pPr>
      <w:bookmarkStart w:id="151" w:name="_Toc477029917"/>
      <w:r>
        <w:rPr>
          <w:rFonts w:ascii="Arial" w:hAnsi="Arial" w:cs="Arial"/>
        </w:rPr>
        <w:t>Gegenwärtiger Stand</w:t>
      </w:r>
      <w:bookmarkEnd w:id="151"/>
    </w:p>
    <w:p w14:paraId="2D37F4C8" w14:textId="3B4FBF02" w:rsidR="00004E6B" w:rsidRPr="00273610" w:rsidRDefault="0067682E" w:rsidP="00004E6B">
      <w:pPr>
        <w:spacing w:before="100" w:beforeAutospacing="1" w:after="100" w:afterAutospacing="1" w:line="360" w:lineRule="auto"/>
        <w:jc w:val="both"/>
        <w:rPr>
          <w:rFonts w:ascii="Arial" w:hAnsi="Arial" w:cs="Arial"/>
          <w:szCs w:val="24"/>
        </w:rPr>
      </w:pPr>
      <w:r w:rsidRPr="00273610">
        <w:rPr>
          <w:rFonts w:ascii="Arial" w:hAnsi="Arial" w:cs="Arial"/>
          <w:szCs w:val="24"/>
        </w:rPr>
        <w:t xml:space="preserve">Mittlerweile sind in Europa 22 Staaten, zu denen auch Deutschland zählt, an Projekten zur Erforschung von </w:t>
      </w:r>
      <w:r w:rsidR="00004E6B" w:rsidRPr="00273610">
        <w:rPr>
          <w:rFonts w:ascii="Arial" w:hAnsi="Arial" w:cs="Arial"/>
          <w:szCs w:val="24"/>
        </w:rPr>
        <w:t>neuen Konzepten und Technologien im Rahmen von Ambient Assited Living beteiligt</w:t>
      </w:r>
      <w:r w:rsidRPr="00273610">
        <w:rPr>
          <w:rFonts w:ascii="Arial" w:hAnsi="Arial" w:cs="Arial"/>
          <w:szCs w:val="24"/>
        </w:rPr>
        <w:t xml:space="preserve">. </w:t>
      </w:r>
      <w:r w:rsidR="00004E6B" w:rsidRPr="00273610">
        <w:rPr>
          <w:rFonts w:ascii="Arial" w:hAnsi="Arial" w:cs="Arial"/>
          <w:szCs w:val="24"/>
        </w:rPr>
        <w:t xml:space="preserve">Diese Forschungen haben dazu beigetragen, dass im Laufe der Zeit der Forschungsbereich Ambient Assisted Living vermehrt technologische und methodische Errungenschaften dazugewinnen konnte. Zu diesen neuen Errungenschaften gehört zum Beispiel die Anwendung </w:t>
      </w:r>
      <w:r w:rsidR="00004E6B" w:rsidRPr="00273610">
        <w:rPr>
          <w:rFonts w:ascii="Arial" w:hAnsi="Arial" w:cs="Arial"/>
          <w:i/>
          <w:szCs w:val="24"/>
        </w:rPr>
        <w:t>Aladdin</w:t>
      </w:r>
      <w:r w:rsidR="00004E6B" w:rsidRPr="00273610">
        <w:rPr>
          <w:rFonts w:ascii="Arial" w:hAnsi="Arial" w:cs="Arial"/>
          <w:szCs w:val="24"/>
        </w:rPr>
        <w:t xml:space="preserve">, welches Demenzkranken helfen soll Aufgaben besser zu managen und soziale Kontakte aufrechtzuhalten. Ähnliche Ansätze verfolgen auch die Anwendungen </w:t>
      </w:r>
      <w:r w:rsidR="00004E6B" w:rsidRPr="00273610">
        <w:rPr>
          <w:rFonts w:ascii="Arial" w:hAnsi="Arial" w:cs="Arial"/>
          <w:i/>
          <w:szCs w:val="24"/>
        </w:rPr>
        <w:t>Rosetta</w:t>
      </w:r>
      <w:r w:rsidR="00004E6B" w:rsidRPr="00273610">
        <w:rPr>
          <w:rFonts w:ascii="Arial" w:hAnsi="Arial" w:cs="Arial"/>
          <w:szCs w:val="24"/>
        </w:rPr>
        <w:t xml:space="preserve"> und </w:t>
      </w:r>
      <w:r w:rsidR="00004E6B" w:rsidRPr="00273610">
        <w:rPr>
          <w:rFonts w:ascii="Arial" w:hAnsi="Arial" w:cs="Arial"/>
          <w:i/>
          <w:szCs w:val="24"/>
        </w:rPr>
        <w:t>Memo-Net</w:t>
      </w:r>
      <w:r w:rsidR="00004E6B" w:rsidRPr="00273610">
        <w:rPr>
          <w:rFonts w:ascii="Arial" w:hAnsi="Arial" w:cs="Arial"/>
          <w:szCs w:val="24"/>
        </w:rPr>
        <w:t xml:space="preserve">. </w:t>
      </w:r>
      <w:r w:rsidR="00004E6B" w:rsidRPr="00273610">
        <w:rPr>
          <w:rFonts w:ascii="Arial" w:hAnsi="Arial" w:cs="Arial"/>
          <w:szCs w:val="24"/>
        </w:rPr>
        <w:fldChar w:fldCharType="begin"/>
      </w:r>
      <w:r w:rsidR="00004E6B" w:rsidRPr="00273610">
        <w:rPr>
          <w:rFonts w:ascii="Arial" w:hAnsi="Arial" w:cs="Arial"/>
          <w:szCs w:val="24"/>
        </w:rPr>
        <w:instrText>ADDIN CITAVI.PLACEHOLDER 8dd08948-0696-4728-87f9-1c0d9718b726 PFBsYWNlaG9sZGVyPg0KICA8QWRkSW5WZXJzaW9uPjUuMy4xLjA8L0FkZEluVmVyc2lvbj4NCiAgPElkPjhkZDA4OTQ4LTA2OTYtNDcyOC04N2Y5LTFjMGQ5NzE4YjcyNjwvSWQ+DQogIDxFbnRyaWVzPg0KICAgIDxFbnRyeT4NCiAgICAgIDxJZD5kMTU1MGFlZS00YjAzLTQwODgtOTMxNS1jOGMwM2E0MzQzZmU8L0lkPg0KICAgICAgPFByZWZpeD52Z2wuIDwvUHJlZml4Pg0KICAgICAgPFJlZmVyZW5jZUlkPjI0NDdkNmRiLTRlMjUtNDkyNS1iMmEyLTNjY2YyYWI0NDBkODwvUmVmZXJlbmNlSWQ+DQogICAgICA8UmFuZ2U+DQogICAgICAgIDxTdGFydD4wPC9TdGFydD4NCiAgICAgICAgPExlbmd0aD4yNz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2Z2wuIEJsYWNrbWFuIGV0IGFsLi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k8L1RleHQ+DQogICAgPC9UZXh0VW5pdD4NCiAgPC9UZXh0VW5pdHM+DQo8L1BsYWNlaG9sZGVyPg==</w:instrText>
      </w:r>
      <w:r w:rsidR="00004E6B" w:rsidRPr="00273610">
        <w:rPr>
          <w:rFonts w:ascii="Arial" w:hAnsi="Arial" w:cs="Arial"/>
          <w:szCs w:val="24"/>
        </w:rPr>
        <w:fldChar w:fldCharType="separate"/>
      </w:r>
      <w:bookmarkStart w:id="152" w:name="_CTVP0018dd089480696472887f91c0d9718b726"/>
      <w:r w:rsidR="00004E6B" w:rsidRPr="00273610">
        <w:rPr>
          <w:rFonts w:ascii="Arial" w:hAnsi="Arial" w:cs="Arial"/>
          <w:szCs w:val="24"/>
        </w:rPr>
        <w:t>(vgl. Blackman et al. 2016)</w:t>
      </w:r>
      <w:bookmarkEnd w:id="152"/>
      <w:r w:rsidR="00004E6B" w:rsidRPr="00273610">
        <w:rPr>
          <w:rFonts w:ascii="Arial" w:hAnsi="Arial" w:cs="Arial"/>
          <w:szCs w:val="24"/>
        </w:rPr>
        <w:fldChar w:fldCharType="end"/>
      </w:r>
      <w:r w:rsidR="00004E6B" w:rsidRPr="00273610">
        <w:rPr>
          <w:rFonts w:ascii="Arial" w:hAnsi="Arial" w:cs="Arial"/>
          <w:szCs w:val="24"/>
        </w:rPr>
        <w:t xml:space="preserve"> Neben Anwendungen wurden </w:t>
      </w:r>
      <w:r w:rsidR="00004E6B" w:rsidRPr="00273610">
        <w:rPr>
          <w:rFonts w:ascii="Arial" w:hAnsi="Arial" w:cs="Arial"/>
          <w:szCs w:val="24"/>
        </w:rPr>
        <w:lastRenderedPageBreak/>
        <w:t xml:space="preserve">auch neue Technologien zur Präsenzerkennung (z. B. „Bad Occupancy Sensor“), zur Erkennung von potenziellen Gefahren (z. B. „Flood Detector“) sowie neue Technologien für die Positionsbestimmung (z. B. „Geo Seeker“) entwickelt. </w:t>
      </w:r>
      <w:r w:rsidR="00004E6B" w:rsidRPr="00273610">
        <w:rPr>
          <w:rFonts w:ascii="Arial" w:hAnsi="Arial" w:cs="Arial"/>
          <w:szCs w:val="24"/>
        </w:rPr>
        <w:fldChar w:fldCharType="begin"/>
      </w:r>
      <w:r w:rsidR="00004E6B" w:rsidRPr="00273610">
        <w:rPr>
          <w:rFonts w:ascii="Arial" w:hAnsi="Arial" w:cs="Arial"/>
          <w:szCs w:val="24"/>
        </w:rPr>
        <w:instrText>ADDIN CITAVI.PLACEHOLDER 111dfc24-2b02-4f9e-ace8-408a76d18a8d PFBsYWNlaG9sZGVyPg0KICA8QWRkSW5WZXJzaW9uPjUuMy4xLjA8L0FkZEluVmVyc2lvbj4NCiAgPElkPjExMWRmYzI0LTJiMDItNGY5ZS1hY2U4LTQwOGE3NmQxOGE4ZDwvSWQ+DQogIDxFbnRyaWVzPg0KICAgIDxFbnRyeT4NCiAgICAgIDxJZD5mZDQzMmEwZi1jYWRmLTQ2NzEtYmZmNy0wN2VkYmYxZmQ3Y2Q8L0lkPg0KICAgICAgPFJlZmVyZW5jZUlkPjI0NDdkNmRiLTRlMjUtNDkyNS1iMmEyLTNjY2YyYWI0NDBkODwvUmVmZXJlbmNlSWQ+DQogICAgICA8UmFuZ2U+DQogICAgICAgIDxTdGFydD4wPC9TdGFydD4NCiAgICAgICAgPExlbmd0aD4yMj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CbGFja21hbiBldCBhbC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sYWNrbWFuIGV0IGFsLiAyMDE2KTwvVGV4dD4NCiAgICA8L1RleHRVbml0Pg0KICA8L1RleHRVbml0cz4NCjwvUGxhY2Vob2xkZXI+</w:instrText>
      </w:r>
      <w:r w:rsidR="00004E6B" w:rsidRPr="00273610">
        <w:rPr>
          <w:rFonts w:ascii="Arial" w:hAnsi="Arial" w:cs="Arial"/>
          <w:szCs w:val="24"/>
        </w:rPr>
        <w:fldChar w:fldCharType="separate"/>
      </w:r>
      <w:bookmarkStart w:id="153" w:name="_CTVP001111dfc242b024f9eace8408a76d18a8d"/>
      <w:r w:rsidR="00004E6B" w:rsidRPr="00273610">
        <w:rPr>
          <w:rFonts w:ascii="Arial" w:hAnsi="Arial" w:cs="Arial"/>
          <w:szCs w:val="24"/>
        </w:rPr>
        <w:t>(ebd.)</w:t>
      </w:r>
      <w:bookmarkEnd w:id="153"/>
      <w:r w:rsidR="00004E6B" w:rsidRPr="00273610">
        <w:rPr>
          <w:rFonts w:ascii="Arial" w:hAnsi="Arial" w:cs="Arial"/>
          <w:szCs w:val="24"/>
        </w:rPr>
        <w:fldChar w:fldCharType="end"/>
      </w:r>
      <w:r w:rsidR="00004E6B" w:rsidRPr="00273610">
        <w:rPr>
          <w:rFonts w:ascii="Arial" w:hAnsi="Arial" w:cs="Arial"/>
          <w:szCs w:val="24"/>
        </w:rPr>
        <w:t xml:space="preserve"> Eine genaue Übersicht über die Technologien kann aus</w:t>
      </w:r>
      <w:r w:rsidR="00E55542" w:rsidRPr="00273610">
        <w:rPr>
          <w:rFonts w:ascii="Arial" w:hAnsi="Arial" w:cs="Arial"/>
          <w:szCs w:val="24"/>
        </w:rPr>
        <w:t xml:space="preserve"> dem Anhang 1 </w:t>
      </w:r>
      <w:r w:rsidR="00004E6B" w:rsidRPr="00273610">
        <w:rPr>
          <w:rFonts w:ascii="Arial" w:hAnsi="Arial" w:cs="Arial"/>
          <w:szCs w:val="24"/>
        </w:rPr>
        <w:t>entnommen werden. Diese Übersicht der Technologien und Anwendungen wurde anhand einer Literaturstudie von Blackmann und Kollegen (2012) zusammengetragen.</w:t>
      </w:r>
    </w:p>
    <w:p w14:paraId="21E80D1A" w14:textId="61CC30A1" w:rsidR="0067682E" w:rsidRPr="00273610" w:rsidRDefault="0067682E" w:rsidP="00F303AC">
      <w:pPr>
        <w:spacing w:before="100" w:beforeAutospacing="1" w:after="100" w:afterAutospacing="1" w:line="360" w:lineRule="auto"/>
        <w:jc w:val="both"/>
        <w:rPr>
          <w:rFonts w:ascii="Arial" w:hAnsi="Arial" w:cs="Arial"/>
          <w:szCs w:val="24"/>
        </w:rPr>
      </w:pPr>
      <w:r w:rsidRPr="00273610">
        <w:rPr>
          <w:rFonts w:ascii="Arial" w:hAnsi="Arial" w:cs="Arial"/>
          <w:szCs w:val="24"/>
        </w:rPr>
        <w:t xml:space="preserve">Die Finanzierungen </w:t>
      </w:r>
      <w:r w:rsidR="001877A4" w:rsidRPr="00273610">
        <w:rPr>
          <w:rFonts w:ascii="Arial" w:hAnsi="Arial" w:cs="Arial"/>
          <w:szCs w:val="24"/>
        </w:rPr>
        <w:t xml:space="preserve">von den meisten </w:t>
      </w:r>
      <w:r w:rsidR="00031E32" w:rsidRPr="00273610">
        <w:rPr>
          <w:rFonts w:ascii="Arial" w:hAnsi="Arial" w:cs="Arial"/>
          <w:szCs w:val="24"/>
        </w:rPr>
        <w:t>Forschungen</w:t>
      </w:r>
      <w:r w:rsidR="001877A4" w:rsidRPr="00273610">
        <w:rPr>
          <w:rFonts w:ascii="Arial" w:hAnsi="Arial" w:cs="Arial"/>
          <w:szCs w:val="24"/>
        </w:rPr>
        <w:t xml:space="preserve"> und Projekten</w:t>
      </w:r>
      <w:r w:rsidR="00031E32" w:rsidRPr="00273610">
        <w:rPr>
          <w:rFonts w:ascii="Arial" w:hAnsi="Arial" w:cs="Arial"/>
          <w:szCs w:val="24"/>
        </w:rPr>
        <w:t xml:space="preserve"> </w:t>
      </w:r>
      <w:r w:rsidRPr="00273610">
        <w:rPr>
          <w:rFonts w:ascii="Arial" w:hAnsi="Arial" w:cs="Arial"/>
          <w:szCs w:val="24"/>
        </w:rPr>
        <w:t xml:space="preserve">werden hauptsächlich von VDE/VDI Innovation und Technik GmbH sowie des Bundesministeriums für Bildung und Forschung (BMBF) übernommen sowie koordiniert. </w:t>
      </w:r>
      <w:r w:rsidRPr="00273610">
        <w:rPr>
          <w:rFonts w:ascii="Arial" w:hAnsi="Arial" w:cs="Arial"/>
          <w:szCs w:val="24"/>
        </w:rPr>
        <w:fldChar w:fldCharType="begin"/>
      </w:r>
      <w:r w:rsidRPr="00273610">
        <w:rPr>
          <w:rFonts w:ascii="Arial" w:hAnsi="Arial" w:cs="Arial"/>
          <w:szCs w:val="24"/>
        </w:rPr>
        <w:instrText>ADDIN CITAVI.PLACEHOLDER 5ef7816d-e84e-4dc2-a7d6-bff8e9ea3df3 PFBsYWNlaG9sZGVyPg0KICA8QWRkSW5WZXJzaW9uPjUuMy4xLjA8L0FkZEluVmVyc2lvbj4NCiAgPElkPjVlZjc4MTZkLWU4NGUtNGRjMi1hN2Q2LWJmZjhlOWVhM2RmMzwvSWQ+DQogIDxFbnRyaWVzPg0KICAgIDxFbnRyeT4NCiAgICAgIDxJZD4wMDkyMjI0My02OTRmLTQ3ZTMtYjkxNi02YWUxODNhNWNhZjk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Pr="00273610">
        <w:rPr>
          <w:rFonts w:ascii="Arial" w:hAnsi="Arial" w:cs="Arial"/>
          <w:szCs w:val="24"/>
        </w:rPr>
        <w:fldChar w:fldCharType="separate"/>
      </w:r>
      <w:bookmarkStart w:id="154" w:name="_CTVP0015ef7816de84e4dc2a7d6bff8e9ea3df3"/>
      <w:r w:rsidRPr="00273610">
        <w:rPr>
          <w:rFonts w:ascii="Arial" w:hAnsi="Arial" w:cs="Arial"/>
          <w:szCs w:val="24"/>
        </w:rPr>
        <w:t>(vgl. Thyrolf 2013, S. 14)</w:t>
      </w:r>
      <w:bookmarkEnd w:id="154"/>
      <w:r w:rsidRPr="00273610">
        <w:rPr>
          <w:rFonts w:ascii="Arial" w:hAnsi="Arial" w:cs="Arial"/>
          <w:szCs w:val="24"/>
        </w:rPr>
        <w:fldChar w:fldCharType="end"/>
      </w:r>
      <w:r w:rsidRPr="00273610">
        <w:rPr>
          <w:rFonts w:ascii="Arial" w:hAnsi="Arial" w:cs="Arial"/>
          <w:szCs w:val="24"/>
        </w:rPr>
        <w:t xml:space="preserve">  </w:t>
      </w:r>
    </w:p>
    <w:p w14:paraId="43955E25" w14:textId="619CDDF7" w:rsidR="00DF1F10" w:rsidRPr="00273610" w:rsidRDefault="00D71BA0" w:rsidP="007E0FA8">
      <w:pPr>
        <w:spacing w:before="100" w:beforeAutospacing="1" w:after="100" w:afterAutospacing="1" w:line="360" w:lineRule="auto"/>
        <w:jc w:val="both"/>
        <w:rPr>
          <w:rFonts w:ascii="Arial" w:hAnsi="Arial" w:cs="Arial"/>
          <w:szCs w:val="24"/>
        </w:rPr>
      </w:pPr>
      <w:r w:rsidRPr="00273610">
        <w:rPr>
          <w:rFonts w:ascii="Arial" w:hAnsi="Arial" w:cs="Arial"/>
          <w:szCs w:val="24"/>
        </w:rPr>
        <w:t>Ebenfalls wird für AAL-Anwe</w:t>
      </w:r>
      <w:r w:rsidR="004B4BBB" w:rsidRPr="00273610">
        <w:rPr>
          <w:rFonts w:ascii="Arial" w:hAnsi="Arial" w:cs="Arial"/>
          <w:szCs w:val="24"/>
        </w:rPr>
        <w:t>ndungen und Technologien ein ho</w:t>
      </w:r>
      <w:r w:rsidRPr="00273610">
        <w:rPr>
          <w:rFonts w:ascii="Arial" w:hAnsi="Arial" w:cs="Arial"/>
          <w:szCs w:val="24"/>
        </w:rPr>
        <w:t xml:space="preserve">hes Marktpotenzial die nächsten Jahre prognostiziert. So soll das Marktpotenzial allein für Deutschland auf mehrere Milliarden Euro jährlich belaufen. </w:t>
      </w:r>
      <w:r w:rsidR="009D029A" w:rsidRPr="00273610">
        <w:rPr>
          <w:rFonts w:ascii="Arial" w:hAnsi="Arial" w:cs="Arial"/>
          <w:szCs w:val="24"/>
        </w:rPr>
        <w:fldChar w:fldCharType="begin"/>
      </w:r>
      <w:r w:rsidR="009D029A" w:rsidRPr="00273610">
        <w:rPr>
          <w:rFonts w:ascii="Arial" w:hAnsi="Arial" w:cs="Arial"/>
          <w:szCs w:val="24"/>
        </w:rPr>
        <w:instrText>ADDIN CITAVI.PLACEHOLDER 4679428d-6db4-43c9-9d12-ef35d36beee3 PFBsYWNlaG9sZGVyPg0KICA8QWRkSW5WZXJzaW9uPjUuMy4xLjA8L0FkZEluVmVyc2lvbj4NCiAgPElkPjQ2Nzk0MjhkLTZkYjQtNDNjOS05ZDEyLWVmMzVkMzZiZWVlMzwvSWQ+DQogIDxFbnRyaWVzPg0KICAgIDxFbnRyeT4NCiAgICAgIDxJZD5jNjcxOTUwMS1hYmNlLTRlMjAtYjE4NS0xZTI5Nzk2NTI3OGM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IEJvcnJtYW5uIDIwMTIsIFMuIDEpPC9UZXh0Pg0KICAgIDwvVGV4dFVuaXQ+DQogIDwvVGV4dFVuaXRzPg0KPC9QbGFjZWhvbGRlcj4=</w:instrText>
      </w:r>
      <w:r w:rsidR="009D029A" w:rsidRPr="00273610">
        <w:rPr>
          <w:rFonts w:ascii="Arial" w:hAnsi="Arial" w:cs="Arial"/>
          <w:szCs w:val="24"/>
        </w:rPr>
        <w:fldChar w:fldCharType="separate"/>
      </w:r>
      <w:bookmarkStart w:id="155" w:name="_CTVP0014679428d6db443c99d12ef35d36beee3"/>
      <w:r w:rsidR="009D029A" w:rsidRPr="00273610">
        <w:rPr>
          <w:rFonts w:ascii="Arial" w:hAnsi="Arial" w:cs="Arial"/>
          <w:szCs w:val="24"/>
        </w:rPr>
        <w:t>(vgl Borrmann 2012, S. 1)</w:t>
      </w:r>
      <w:bookmarkEnd w:id="155"/>
      <w:r w:rsidR="009D029A" w:rsidRPr="00273610">
        <w:rPr>
          <w:rFonts w:ascii="Arial" w:hAnsi="Arial" w:cs="Arial"/>
          <w:szCs w:val="24"/>
        </w:rPr>
        <w:fldChar w:fldCharType="end"/>
      </w:r>
      <w:r w:rsidRPr="00273610">
        <w:rPr>
          <w:rFonts w:ascii="Arial" w:hAnsi="Arial" w:cs="Arial"/>
          <w:szCs w:val="24"/>
        </w:rPr>
        <w:t xml:space="preserve"> </w:t>
      </w:r>
      <w:r w:rsidR="009D029A" w:rsidRPr="00273610">
        <w:rPr>
          <w:rFonts w:ascii="Arial" w:hAnsi="Arial" w:cs="Arial"/>
          <w:szCs w:val="24"/>
        </w:rPr>
        <w:t xml:space="preserve">Dies wurde auch schon von der GFK im Jahr 2004 prognostiziert. Denn </w:t>
      </w:r>
      <w:r w:rsidR="00633058" w:rsidRPr="00273610">
        <w:rPr>
          <w:rFonts w:ascii="Arial" w:hAnsi="Arial" w:cs="Arial"/>
          <w:szCs w:val="24"/>
        </w:rPr>
        <w:t xml:space="preserve">es wurde ausgerechnet, dass </w:t>
      </w:r>
      <w:r w:rsidR="009D029A" w:rsidRPr="00273610">
        <w:rPr>
          <w:rFonts w:ascii="Arial" w:hAnsi="Arial" w:cs="Arial"/>
          <w:szCs w:val="24"/>
        </w:rPr>
        <w:t>wenn die über 50-Jährigen</w:t>
      </w:r>
      <w:r w:rsidR="00633058" w:rsidRPr="00273610">
        <w:rPr>
          <w:rFonts w:ascii="Arial" w:hAnsi="Arial" w:cs="Arial"/>
          <w:szCs w:val="24"/>
        </w:rPr>
        <w:t xml:space="preserve"> im Jahr 2014</w:t>
      </w:r>
      <w:r w:rsidR="009D029A" w:rsidRPr="00273610">
        <w:rPr>
          <w:rFonts w:ascii="Arial" w:hAnsi="Arial" w:cs="Arial"/>
          <w:szCs w:val="24"/>
        </w:rPr>
        <w:t>, die ein N</w:t>
      </w:r>
      <w:r w:rsidR="00880A2E" w:rsidRPr="00273610">
        <w:rPr>
          <w:rFonts w:ascii="Arial" w:hAnsi="Arial" w:cs="Arial"/>
          <w:szCs w:val="24"/>
        </w:rPr>
        <w:t>ettoeinkommen von rund 643 Milliarden Euro</w:t>
      </w:r>
      <w:r w:rsidR="009D029A" w:rsidRPr="00273610">
        <w:rPr>
          <w:rFonts w:ascii="Arial" w:hAnsi="Arial" w:cs="Arial"/>
          <w:szCs w:val="24"/>
        </w:rPr>
        <w:t xml:space="preserve"> </w:t>
      </w:r>
      <w:r w:rsidR="004B4BBB" w:rsidRPr="00273610">
        <w:rPr>
          <w:rFonts w:ascii="Arial" w:hAnsi="Arial" w:cs="Arial"/>
          <w:szCs w:val="24"/>
        </w:rPr>
        <w:t>besaßen</w:t>
      </w:r>
      <w:r w:rsidR="009D029A" w:rsidRPr="00273610">
        <w:rPr>
          <w:rFonts w:ascii="Arial" w:hAnsi="Arial" w:cs="Arial"/>
          <w:szCs w:val="24"/>
        </w:rPr>
        <w:t xml:space="preserve">, nur </w:t>
      </w:r>
      <w:r w:rsidR="00886EE8" w:rsidRPr="00273610">
        <w:rPr>
          <w:rFonts w:ascii="Arial" w:hAnsi="Arial" w:cs="Arial"/>
          <w:szCs w:val="24"/>
        </w:rPr>
        <w:t>ein Prozent für</w:t>
      </w:r>
      <w:r w:rsidR="00A951FD" w:rsidRPr="00273610">
        <w:rPr>
          <w:rFonts w:ascii="Arial" w:hAnsi="Arial" w:cs="Arial"/>
          <w:szCs w:val="24"/>
        </w:rPr>
        <w:t xml:space="preserve"> A</w:t>
      </w:r>
      <w:r w:rsidR="009D029A" w:rsidRPr="00273610">
        <w:rPr>
          <w:rFonts w:ascii="Arial" w:hAnsi="Arial" w:cs="Arial"/>
          <w:szCs w:val="24"/>
        </w:rPr>
        <w:t>s</w:t>
      </w:r>
      <w:r w:rsidR="00A951FD" w:rsidRPr="00273610">
        <w:rPr>
          <w:rFonts w:ascii="Arial" w:hAnsi="Arial" w:cs="Arial"/>
          <w:szCs w:val="24"/>
        </w:rPr>
        <w:t>s</w:t>
      </w:r>
      <w:r w:rsidR="009D029A" w:rsidRPr="00273610">
        <w:rPr>
          <w:rFonts w:ascii="Arial" w:hAnsi="Arial" w:cs="Arial"/>
          <w:szCs w:val="24"/>
        </w:rPr>
        <w:t>i</w:t>
      </w:r>
      <w:r w:rsidR="00DD17DC" w:rsidRPr="00273610">
        <w:rPr>
          <w:rFonts w:ascii="Arial" w:hAnsi="Arial" w:cs="Arial"/>
          <w:szCs w:val="24"/>
        </w:rPr>
        <w:t>s</w:t>
      </w:r>
      <w:r w:rsidR="009D029A" w:rsidRPr="00273610">
        <w:rPr>
          <w:rFonts w:ascii="Arial" w:hAnsi="Arial" w:cs="Arial"/>
          <w:szCs w:val="24"/>
        </w:rPr>
        <w:t>tenzsystem</w:t>
      </w:r>
      <w:r w:rsidR="002460F3" w:rsidRPr="00273610">
        <w:rPr>
          <w:rFonts w:ascii="Arial" w:hAnsi="Arial" w:cs="Arial"/>
          <w:szCs w:val="24"/>
        </w:rPr>
        <w:t>e</w:t>
      </w:r>
      <w:r w:rsidR="009D029A" w:rsidRPr="00273610">
        <w:rPr>
          <w:rFonts w:ascii="Arial" w:hAnsi="Arial" w:cs="Arial"/>
          <w:szCs w:val="24"/>
        </w:rPr>
        <w:t xml:space="preserve"> </w:t>
      </w:r>
      <w:r w:rsidR="00E73FF4" w:rsidRPr="00273610">
        <w:rPr>
          <w:rFonts w:ascii="Arial" w:hAnsi="Arial" w:cs="Arial"/>
          <w:szCs w:val="24"/>
        </w:rPr>
        <w:t>ausge</w:t>
      </w:r>
      <w:r w:rsidR="00723ABF" w:rsidRPr="00273610">
        <w:rPr>
          <w:rFonts w:ascii="Arial" w:hAnsi="Arial" w:cs="Arial"/>
          <w:szCs w:val="24"/>
        </w:rPr>
        <w:t>ge</w:t>
      </w:r>
      <w:r w:rsidR="00E73FF4" w:rsidRPr="00273610">
        <w:rPr>
          <w:rFonts w:ascii="Arial" w:hAnsi="Arial" w:cs="Arial"/>
          <w:szCs w:val="24"/>
        </w:rPr>
        <w:t>ben hätten</w:t>
      </w:r>
      <w:r w:rsidR="009D029A" w:rsidRPr="00273610">
        <w:rPr>
          <w:rFonts w:ascii="Arial" w:hAnsi="Arial" w:cs="Arial"/>
          <w:szCs w:val="24"/>
        </w:rPr>
        <w:t xml:space="preserve">, </w:t>
      </w:r>
      <w:r w:rsidR="004630F7" w:rsidRPr="00273610">
        <w:rPr>
          <w:rFonts w:ascii="Arial" w:hAnsi="Arial" w:cs="Arial"/>
          <w:szCs w:val="24"/>
        </w:rPr>
        <w:t xml:space="preserve">so </w:t>
      </w:r>
      <w:r w:rsidRPr="00273610">
        <w:rPr>
          <w:rFonts w:ascii="Arial" w:hAnsi="Arial" w:cs="Arial"/>
          <w:szCs w:val="24"/>
        </w:rPr>
        <w:t xml:space="preserve">würde </w:t>
      </w:r>
      <w:r w:rsidR="002460F3" w:rsidRPr="00273610">
        <w:rPr>
          <w:rFonts w:ascii="Arial" w:hAnsi="Arial" w:cs="Arial"/>
          <w:szCs w:val="24"/>
        </w:rPr>
        <w:t>das ein Potenzial von 6,</w:t>
      </w:r>
      <w:r w:rsidR="009D029A" w:rsidRPr="00273610">
        <w:rPr>
          <w:rFonts w:ascii="Arial" w:hAnsi="Arial" w:cs="Arial"/>
          <w:szCs w:val="24"/>
        </w:rPr>
        <w:t xml:space="preserve">43 </w:t>
      </w:r>
      <w:r w:rsidR="001877A4" w:rsidRPr="00273610">
        <w:rPr>
          <w:rFonts w:ascii="Arial" w:hAnsi="Arial" w:cs="Arial"/>
          <w:szCs w:val="24"/>
        </w:rPr>
        <w:t>Milliarden Euro</w:t>
      </w:r>
      <w:r w:rsidR="009D029A" w:rsidRPr="00273610">
        <w:rPr>
          <w:rFonts w:ascii="Arial" w:hAnsi="Arial" w:cs="Arial"/>
          <w:szCs w:val="24"/>
        </w:rPr>
        <w:t xml:space="preserve"> im Jahr</w:t>
      </w:r>
      <w:r w:rsidRPr="00273610">
        <w:rPr>
          <w:rFonts w:ascii="Arial" w:hAnsi="Arial" w:cs="Arial"/>
          <w:szCs w:val="24"/>
        </w:rPr>
        <w:t xml:space="preserve"> ergeben</w:t>
      </w:r>
      <w:r w:rsidR="009D029A" w:rsidRPr="00273610">
        <w:rPr>
          <w:rFonts w:ascii="Arial" w:hAnsi="Arial" w:cs="Arial"/>
          <w:szCs w:val="24"/>
        </w:rPr>
        <w:t>.</w:t>
      </w:r>
      <w:r w:rsidR="00CB34C9" w:rsidRPr="00273610">
        <w:rPr>
          <w:rFonts w:ascii="Arial" w:hAnsi="Arial" w:cs="Arial"/>
          <w:szCs w:val="24"/>
        </w:rPr>
        <w:t xml:space="preserve"> </w:t>
      </w:r>
      <w:r w:rsidR="00CB34C9" w:rsidRPr="00273610">
        <w:rPr>
          <w:rFonts w:ascii="Arial" w:hAnsi="Arial" w:cs="Arial"/>
          <w:szCs w:val="24"/>
        </w:rPr>
        <w:fldChar w:fldCharType="begin"/>
      </w:r>
      <w:r w:rsidR="00CB34C9" w:rsidRPr="00273610">
        <w:rPr>
          <w:rFonts w:ascii="Arial" w:hAnsi="Arial" w:cs="Arial"/>
          <w:szCs w:val="24"/>
        </w:rPr>
        <w:instrText>ADDIN CITAVI.PLACEHOLDER b7c95731-5237-42f1-9457-122fdff608a6 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FN0cmVzZSAyMDEwKTwvVGV4dD4NCiAgICA8L1RleHRVbml0Pg0KICA8L1RleHRVbml0cz4NCjwvUGxhY2Vob2xkZXI+</w:instrText>
      </w:r>
      <w:r w:rsidR="00CB34C9" w:rsidRPr="00273610">
        <w:rPr>
          <w:rFonts w:ascii="Arial" w:hAnsi="Arial" w:cs="Arial"/>
          <w:szCs w:val="24"/>
        </w:rPr>
        <w:fldChar w:fldCharType="separate"/>
      </w:r>
      <w:bookmarkStart w:id="156" w:name="_CTVP001b7c95731523742f19457122fdff608a6"/>
      <w:r w:rsidR="00CB34C9" w:rsidRPr="00273610">
        <w:rPr>
          <w:rFonts w:ascii="Arial" w:hAnsi="Arial" w:cs="Arial"/>
          <w:szCs w:val="24"/>
        </w:rPr>
        <w:t>(vgl. Strese 2010)</w:t>
      </w:r>
      <w:bookmarkEnd w:id="156"/>
      <w:r w:rsidR="00CB34C9" w:rsidRPr="00273610">
        <w:rPr>
          <w:rFonts w:ascii="Arial" w:hAnsi="Arial" w:cs="Arial"/>
          <w:szCs w:val="24"/>
        </w:rPr>
        <w:fldChar w:fldCharType="end"/>
      </w:r>
      <w:r w:rsidR="00CB34C9" w:rsidRPr="00273610">
        <w:rPr>
          <w:rFonts w:ascii="Arial" w:hAnsi="Arial" w:cs="Arial"/>
          <w:szCs w:val="24"/>
        </w:rPr>
        <w:t xml:space="preserve"> </w:t>
      </w:r>
      <w:r w:rsidR="00816C4B" w:rsidRPr="00273610">
        <w:rPr>
          <w:rFonts w:ascii="Arial" w:hAnsi="Arial" w:cs="Arial"/>
          <w:szCs w:val="24"/>
        </w:rPr>
        <w:t>Die</w:t>
      </w:r>
      <w:r w:rsidR="009D029A" w:rsidRPr="00273610">
        <w:rPr>
          <w:rFonts w:ascii="Arial" w:hAnsi="Arial" w:cs="Arial"/>
          <w:szCs w:val="24"/>
        </w:rPr>
        <w:t xml:space="preserve"> EU-Kommission </w:t>
      </w:r>
      <w:r w:rsidR="00816C4B" w:rsidRPr="00273610">
        <w:rPr>
          <w:rFonts w:ascii="Arial" w:hAnsi="Arial" w:cs="Arial"/>
          <w:szCs w:val="24"/>
        </w:rPr>
        <w:t>prognostiziert</w:t>
      </w:r>
      <w:r w:rsidR="00CB34C9" w:rsidRPr="00273610">
        <w:rPr>
          <w:rFonts w:ascii="Arial" w:hAnsi="Arial" w:cs="Arial"/>
          <w:szCs w:val="24"/>
        </w:rPr>
        <w:t xml:space="preserve"> weiterhin</w:t>
      </w:r>
      <w:r w:rsidR="00816C4B" w:rsidRPr="00273610">
        <w:rPr>
          <w:rFonts w:ascii="Arial" w:hAnsi="Arial" w:cs="Arial"/>
          <w:szCs w:val="24"/>
        </w:rPr>
        <w:t>, dass die nächsten Jahre ein Umsatz von 38 Milliarden Euro</w:t>
      </w:r>
      <w:r w:rsidR="00BB2D35" w:rsidRPr="00273610">
        <w:rPr>
          <w:rFonts w:ascii="Arial" w:hAnsi="Arial" w:cs="Arial"/>
          <w:szCs w:val="24"/>
        </w:rPr>
        <w:t xml:space="preserve"> durch </w:t>
      </w:r>
      <w:r w:rsidR="00A951FD" w:rsidRPr="00273610">
        <w:rPr>
          <w:rFonts w:ascii="Arial" w:hAnsi="Arial" w:cs="Arial"/>
          <w:szCs w:val="24"/>
        </w:rPr>
        <w:t>AAL</w:t>
      </w:r>
      <w:r w:rsidR="00BB2D35" w:rsidRPr="00273610">
        <w:rPr>
          <w:rFonts w:ascii="Arial" w:hAnsi="Arial" w:cs="Arial"/>
          <w:szCs w:val="24"/>
        </w:rPr>
        <w:t>-Anwendungen und Technologien erzielt werden kann</w:t>
      </w:r>
      <w:r w:rsidR="00E24573" w:rsidRPr="00273610">
        <w:rPr>
          <w:rFonts w:ascii="Arial" w:hAnsi="Arial" w:cs="Arial"/>
          <w:szCs w:val="24"/>
        </w:rPr>
        <w:t xml:space="preserve">. </w:t>
      </w:r>
      <w:r w:rsidR="00AE6CAE" w:rsidRPr="00273610">
        <w:rPr>
          <w:rFonts w:ascii="Arial" w:hAnsi="Arial" w:cs="Arial"/>
          <w:szCs w:val="24"/>
        </w:rPr>
        <w:t>(ebd.)</w:t>
      </w:r>
      <w:r w:rsidR="00A951FD" w:rsidRPr="00273610">
        <w:rPr>
          <w:rFonts w:ascii="Arial" w:hAnsi="Arial" w:cs="Arial"/>
          <w:szCs w:val="24"/>
        </w:rPr>
        <w:t xml:space="preserve"> </w:t>
      </w:r>
    </w:p>
    <w:p w14:paraId="6C39CF95" w14:textId="3914A376" w:rsidR="00F121CC" w:rsidRPr="009C5835" w:rsidRDefault="00C00AD1" w:rsidP="00F121CC">
      <w:pPr>
        <w:pStyle w:val="berschrift2"/>
        <w:numPr>
          <w:ilvl w:val="2"/>
          <w:numId w:val="2"/>
        </w:numPr>
        <w:spacing w:line="320" w:lineRule="exact"/>
        <w:rPr>
          <w:rFonts w:ascii="Arial" w:hAnsi="Arial" w:cs="Arial"/>
        </w:rPr>
      </w:pPr>
      <w:bookmarkStart w:id="157" w:name="_Toc477029918"/>
      <w:r w:rsidRPr="009C5835">
        <w:rPr>
          <w:rFonts w:ascii="Arial" w:hAnsi="Arial" w:cs="Arial"/>
        </w:rPr>
        <w:t>Anwendungsbereiche</w:t>
      </w:r>
      <w:bookmarkEnd w:id="157"/>
    </w:p>
    <w:p w14:paraId="67CFB13E" w14:textId="383529D7" w:rsidR="00C00AD1" w:rsidRPr="009C5835" w:rsidRDefault="00C00AD1" w:rsidP="00C00AD1">
      <w:pPr>
        <w:rPr>
          <w:rFonts w:ascii="Arial" w:hAnsi="Arial" w:cs="Arial"/>
        </w:rPr>
      </w:pPr>
    </w:p>
    <w:p w14:paraId="2709ADE1" w14:textId="6A10830A" w:rsidR="00331869" w:rsidRPr="00273610" w:rsidRDefault="00331869" w:rsidP="00AA6F9D">
      <w:pPr>
        <w:spacing w:line="360" w:lineRule="auto"/>
        <w:jc w:val="both"/>
        <w:rPr>
          <w:rFonts w:ascii="Arial" w:hAnsi="Arial" w:cs="Arial"/>
          <w:szCs w:val="24"/>
        </w:rPr>
      </w:pPr>
      <w:r w:rsidRPr="00273610">
        <w:rPr>
          <w:rFonts w:ascii="Arial" w:hAnsi="Arial" w:cs="Arial"/>
          <w:szCs w:val="24"/>
        </w:rPr>
        <w:t>Mit dem Alter ändern sich die Bedür</w:t>
      </w:r>
      <w:r w:rsidR="00DA70A8" w:rsidRPr="00273610">
        <w:rPr>
          <w:rFonts w:ascii="Arial" w:hAnsi="Arial" w:cs="Arial"/>
          <w:szCs w:val="24"/>
        </w:rPr>
        <w:t>f</w:t>
      </w:r>
      <w:r w:rsidRPr="00273610">
        <w:rPr>
          <w:rFonts w:ascii="Arial" w:hAnsi="Arial" w:cs="Arial"/>
          <w:szCs w:val="24"/>
        </w:rPr>
        <w:t xml:space="preserve">nisse und Ziele der betroffenen Personen, sodass sich sechs </w:t>
      </w:r>
      <w:r w:rsidR="002836C3" w:rsidRPr="00273610">
        <w:rPr>
          <w:rFonts w:ascii="Arial" w:hAnsi="Arial" w:cs="Arial"/>
          <w:szCs w:val="24"/>
        </w:rPr>
        <w:t xml:space="preserve">Bedürfniskategorien </w:t>
      </w:r>
      <w:r w:rsidRPr="00273610">
        <w:rPr>
          <w:rFonts w:ascii="Arial" w:hAnsi="Arial" w:cs="Arial"/>
          <w:szCs w:val="24"/>
        </w:rPr>
        <w:t>aufgrund alter</w:t>
      </w:r>
      <w:r w:rsidR="0094324D" w:rsidRPr="00273610">
        <w:rPr>
          <w:rFonts w:ascii="Arial" w:hAnsi="Arial" w:cs="Arial"/>
          <w:szCs w:val="24"/>
        </w:rPr>
        <w:t>s</w:t>
      </w:r>
      <w:r w:rsidRPr="00273610">
        <w:rPr>
          <w:rFonts w:ascii="Arial" w:hAnsi="Arial" w:cs="Arial"/>
          <w:szCs w:val="24"/>
        </w:rPr>
        <w:t>kor</w:t>
      </w:r>
      <w:r w:rsidR="002836C3" w:rsidRPr="00273610">
        <w:rPr>
          <w:rFonts w:ascii="Arial" w:hAnsi="Arial" w:cs="Arial"/>
          <w:szCs w:val="24"/>
        </w:rPr>
        <w:t>rel</w:t>
      </w:r>
      <w:r w:rsidRPr="00273610">
        <w:rPr>
          <w:rFonts w:ascii="Arial" w:hAnsi="Arial" w:cs="Arial"/>
          <w:szCs w:val="24"/>
        </w:rPr>
        <w:t>ierten Krankheiten und Lebensumstände</w:t>
      </w:r>
      <w:r w:rsidR="001A44F3" w:rsidRPr="00273610">
        <w:rPr>
          <w:rFonts w:ascii="Arial" w:hAnsi="Arial" w:cs="Arial"/>
          <w:szCs w:val="24"/>
        </w:rPr>
        <w:t>n</w:t>
      </w:r>
      <w:r w:rsidRPr="00273610">
        <w:rPr>
          <w:rFonts w:ascii="Arial" w:hAnsi="Arial" w:cs="Arial"/>
          <w:szCs w:val="24"/>
        </w:rPr>
        <w:t xml:space="preserve"> ableiten lassen können</w:t>
      </w:r>
      <w:r w:rsidR="007E3083" w:rsidRPr="00273610">
        <w:rPr>
          <w:rFonts w:ascii="Arial" w:hAnsi="Arial" w:cs="Arial"/>
          <w:szCs w:val="24"/>
        </w:rPr>
        <w:t>, die durch die Verwendung von AAL-System</w:t>
      </w:r>
      <w:r w:rsidR="000F0B60" w:rsidRPr="00273610">
        <w:rPr>
          <w:rFonts w:ascii="Arial" w:hAnsi="Arial" w:cs="Arial"/>
          <w:szCs w:val="24"/>
        </w:rPr>
        <w:t>e</w:t>
      </w:r>
      <w:r w:rsidR="007E3083" w:rsidRPr="00273610">
        <w:rPr>
          <w:rFonts w:ascii="Arial" w:hAnsi="Arial" w:cs="Arial"/>
          <w:szCs w:val="24"/>
        </w:rPr>
        <w:t xml:space="preserve"> abgedeckt werden sollen</w:t>
      </w:r>
      <w:r w:rsidR="002836C3" w:rsidRPr="00273610">
        <w:rPr>
          <w:rFonts w:ascii="Arial" w:hAnsi="Arial" w:cs="Arial"/>
          <w:szCs w:val="24"/>
        </w:rPr>
        <w:t>. Zu diesen Bedürfnis</w:t>
      </w:r>
      <w:r w:rsidRPr="00273610">
        <w:rPr>
          <w:rFonts w:ascii="Arial" w:hAnsi="Arial" w:cs="Arial"/>
          <w:szCs w:val="24"/>
        </w:rPr>
        <w:t xml:space="preserve">kategorien zählt laut Thyrolf </w:t>
      </w:r>
      <w:r w:rsidRPr="00273610">
        <w:rPr>
          <w:rFonts w:ascii="Arial" w:hAnsi="Arial" w:cs="Arial"/>
          <w:szCs w:val="24"/>
        </w:rPr>
        <w:fldChar w:fldCharType="begin"/>
      </w:r>
      <w:r w:rsidRPr="00273610">
        <w:rPr>
          <w:rFonts w:ascii="Arial" w:hAnsi="Arial" w:cs="Arial"/>
          <w:szCs w:val="24"/>
        </w:rPr>
        <w:instrText>ADDIN CITAVI.PLACEHOLDER b5f0185d-15a9-4ff2-bcaf-33f8ef516ecc PFBsYWNlaG9sZGVyPg0KICA8QWRkSW5WZXJzaW9uPjUuMy4xLjA8L0FkZEluVmVyc2lvbj4NCiAgPElkPmI1ZjAxODVkLTE1YTktNGZmMi1iY2FmLTMzZjhlZjUxNmVjYzwvSWQ+DQogIDxFbnRyaWVzPg0KICAgIDxFbnRyeT4NCiAgICAgIDxJZD41MDI2MzZiYS1hM2UzLTQ5NmItOTU2NS1jNjUxOTM3MWRjZTM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rsidRPr="00273610">
        <w:rPr>
          <w:rFonts w:ascii="Arial" w:hAnsi="Arial" w:cs="Arial"/>
          <w:szCs w:val="24"/>
        </w:rPr>
        <w:fldChar w:fldCharType="separate"/>
      </w:r>
      <w:bookmarkStart w:id="158" w:name="_CTVP001b5f0185d15a94ff2bcaf33f8ef516ecc"/>
      <w:r w:rsidRPr="00273610">
        <w:rPr>
          <w:rFonts w:ascii="Arial" w:hAnsi="Arial" w:cs="Arial"/>
          <w:szCs w:val="24"/>
        </w:rPr>
        <w:t>(2013)</w:t>
      </w:r>
      <w:bookmarkEnd w:id="158"/>
      <w:r w:rsidRPr="00273610">
        <w:rPr>
          <w:rFonts w:ascii="Arial" w:hAnsi="Arial" w:cs="Arial"/>
          <w:szCs w:val="24"/>
        </w:rPr>
        <w:fldChar w:fldCharType="end"/>
      </w:r>
      <w:r w:rsidRPr="00273610">
        <w:rPr>
          <w:rFonts w:ascii="Arial" w:hAnsi="Arial" w:cs="Arial"/>
          <w:szCs w:val="24"/>
        </w:rPr>
        <w:t xml:space="preserve"> der lange Verbleib in den eigenen vier Wänden, der Erhalt und die Förderung der Selbstständigkeit, bessere Lebensqualität und Teilhabe, Erhöhung von Si</w:t>
      </w:r>
      <w:r w:rsidR="000F0B60" w:rsidRPr="00273610">
        <w:rPr>
          <w:rFonts w:ascii="Arial" w:hAnsi="Arial" w:cs="Arial"/>
          <w:szCs w:val="24"/>
        </w:rPr>
        <w:t>cherheit und Wohnkomfort, b</w:t>
      </w:r>
      <w:r w:rsidRPr="00273610">
        <w:rPr>
          <w:rFonts w:ascii="Arial" w:hAnsi="Arial" w:cs="Arial"/>
          <w:szCs w:val="24"/>
        </w:rPr>
        <w:t xml:space="preserve">esserer Umgang mit chronischen Erkrankungen sowie Förderung von Mobilität und Kommunikation. Diese Kategorien teilen sich wiederum </w:t>
      </w:r>
      <w:r w:rsidR="00E10AAB" w:rsidRPr="00273610">
        <w:rPr>
          <w:rFonts w:ascii="Arial" w:hAnsi="Arial" w:cs="Arial"/>
          <w:szCs w:val="24"/>
        </w:rPr>
        <w:t>in vier fo</w:t>
      </w:r>
      <w:r w:rsidR="00AB5925" w:rsidRPr="00273610">
        <w:rPr>
          <w:rFonts w:ascii="Arial" w:hAnsi="Arial" w:cs="Arial"/>
          <w:szCs w:val="24"/>
        </w:rPr>
        <w:t>lgende</w:t>
      </w:r>
      <w:r w:rsidRPr="00273610">
        <w:rPr>
          <w:rFonts w:ascii="Arial" w:hAnsi="Arial" w:cs="Arial"/>
          <w:szCs w:val="24"/>
        </w:rPr>
        <w:t xml:space="preserve"> Anwendungsbereiche</w:t>
      </w:r>
      <w:r w:rsidR="00E10AAB" w:rsidRPr="00273610">
        <w:rPr>
          <w:rFonts w:ascii="Arial" w:hAnsi="Arial" w:cs="Arial"/>
          <w:color w:val="FF0000"/>
          <w:szCs w:val="24"/>
        </w:rPr>
        <w:t>:</w:t>
      </w:r>
      <w:r w:rsidRPr="00273610">
        <w:rPr>
          <w:rFonts w:ascii="Arial" w:hAnsi="Arial" w:cs="Arial"/>
          <w:szCs w:val="24"/>
        </w:rPr>
        <w:t xml:space="preserve"> „Gesundheit und Pflege“, „Sicherheit und Privatsphäre“, „Haushalt und Versorgung“ sowie „Kommunikation und soziales Umfeld“ ein</w:t>
      </w:r>
      <w:r w:rsidR="0023211E" w:rsidRPr="00273610">
        <w:rPr>
          <w:rFonts w:ascii="Arial" w:hAnsi="Arial" w:cs="Arial"/>
          <w:szCs w:val="24"/>
        </w:rPr>
        <w:t xml:space="preserve"> (siehe </w:t>
      </w:r>
      <w:r w:rsidR="0023211E" w:rsidRPr="00273610">
        <w:rPr>
          <w:rFonts w:ascii="Arial" w:hAnsi="Arial" w:cs="Arial"/>
          <w:b/>
          <w:szCs w:val="24"/>
        </w:rPr>
        <w:fldChar w:fldCharType="begin"/>
      </w:r>
      <w:r w:rsidR="0023211E" w:rsidRPr="00273610">
        <w:rPr>
          <w:rFonts w:ascii="Arial" w:hAnsi="Arial" w:cs="Arial"/>
          <w:b/>
          <w:szCs w:val="24"/>
        </w:rPr>
        <w:instrText xml:space="preserve"> REF _Ref476493724 \h  \* MERGEFORMAT </w:instrText>
      </w:r>
      <w:r w:rsidR="0023211E" w:rsidRPr="00273610">
        <w:rPr>
          <w:rFonts w:ascii="Arial" w:hAnsi="Arial" w:cs="Arial"/>
          <w:b/>
          <w:szCs w:val="24"/>
        </w:rPr>
      </w:r>
      <w:r w:rsidR="0023211E" w:rsidRPr="00273610">
        <w:rPr>
          <w:rFonts w:ascii="Arial" w:hAnsi="Arial" w:cs="Arial"/>
          <w:b/>
          <w:szCs w:val="24"/>
        </w:rPr>
        <w:fldChar w:fldCharType="separate"/>
      </w:r>
      <w:r w:rsidR="00E05847" w:rsidRPr="00273610">
        <w:rPr>
          <w:rFonts w:ascii="Arial" w:hAnsi="Arial" w:cs="Arial"/>
          <w:szCs w:val="24"/>
        </w:rPr>
        <w:t>Abbildung</w:t>
      </w:r>
      <w:r w:rsidR="00E05847" w:rsidRPr="00E05847">
        <w:rPr>
          <w:rFonts w:ascii="Arial" w:hAnsi="Arial" w:cs="Arial"/>
          <w:b/>
          <w:szCs w:val="24"/>
        </w:rPr>
        <w:t xml:space="preserve"> </w:t>
      </w:r>
      <w:r w:rsidR="00E05847">
        <w:rPr>
          <w:rFonts w:ascii="Arial" w:hAnsi="Arial" w:cs="Arial"/>
          <w:szCs w:val="24"/>
        </w:rPr>
        <w:t>6</w:t>
      </w:r>
      <w:r w:rsidR="0023211E" w:rsidRPr="00273610">
        <w:rPr>
          <w:rFonts w:ascii="Arial" w:hAnsi="Arial" w:cs="Arial"/>
          <w:b/>
          <w:szCs w:val="24"/>
        </w:rPr>
        <w:fldChar w:fldCharType="end"/>
      </w:r>
      <w:r w:rsidR="007E3083" w:rsidRPr="00273610">
        <w:rPr>
          <w:rFonts w:ascii="Arial" w:hAnsi="Arial" w:cs="Arial"/>
          <w:szCs w:val="24"/>
        </w:rPr>
        <w:t>)</w:t>
      </w:r>
      <w:r w:rsidRPr="00273610">
        <w:rPr>
          <w:rFonts w:ascii="Arial" w:hAnsi="Arial" w:cs="Arial"/>
          <w:szCs w:val="24"/>
        </w:rPr>
        <w:t xml:space="preserve">. </w:t>
      </w:r>
    </w:p>
    <w:p w14:paraId="0323F6FA" w14:textId="44BACFB4" w:rsidR="007E3083" w:rsidRPr="00DF1F10" w:rsidRDefault="007E3083" w:rsidP="00C00AD1">
      <w:pPr>
        <w:rPr>
          <w:rFonts w:ascii="Arial" w:hAnsi="Arial" w:cs="Arial"/>
          <w:sz w:val="23"/>
          <w:szCs w:val="23"/>
        </w:rPr>
      </w:pPr>
    </w:p>
    <w:p w14:paraId="75692811" w14:textId="77777777" w:rsidR="007E3083" w:rsidRPr="00DF1F10" w:rsidRDefault="007E3083" w:rsidP="007E3083">
      <w:pPr>
        <w:keepNext/>
        <w:jc w:val="center"/>
        <w:rPr>
          <w:rFonts w:ascii="Arial" w:hAnsi="Arial" w:cs="Arial"/>
          <w:sz w:val="23"/>
          <w:szCs w:val="23"/>
        </w:rPr>
      </w:pPr>
      <w:r w:rsidRPr="00DF1F10">
        <w:rPr>
          <w:rFonts w:ascii="Arial" w:hAnsi="Arial" w:cs="Arial"/>
          <w:noProof/>
          <w:sz w:val="23"/>
          <w:szCs w:val="23"/>
        </w:rPr>
        <w:drawing>
          <wp:inline distT="0" distB="0" distL="0" distR="0" wp14:anchorId="3C1FD171" wp14:editId="6833F175">
            <wp:extent cx="3199879" cy="2840441"/>
            <wp:effectExtent l="0" t="0" r="63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11070" cy="2850375"/>
                    </a:xfrm>
                    <a:prstGeom prst="rect">
                      <a:avLst/>
                    </a:prstGeom>
                  </pic:spPr>
                </pic:pic>
              </a:graphicData>
            </a:graphic>
          </wp:inline>
        </w:drawing>
      </w:r>
    </w:p>
    <w:p w14:paraId="42F5982D" w14:textId="0EDF8083" w:rsidR="00BD193B" w:rsidRPr="007316ED" w:rsidRDefault="007E3083" w:rsidP="007E3083">
      <w:pPr>
        <w:pStyle w:val="Beschriftung"/>
        <w:jc w:val="center"/>
        <w:rPr>
          <w:rFonts w:ascii="Arial" w:hAnsi="Arial" w:cs="Arial"/>
        </w:rPr>
      </w:pPr>
      <w:bookmarkStart w:id="159" w:name="_Ref476493724"/>
      <w:bookmarkStart w:id="160" w:name="_Ref476493716"/>
      <w:bookmarkStart w:id="161" w:name="_Toc477029967"/>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1F4EC2">
        <w:rPr>
          <w:rFonts w:ascii="Arial" w:hAnsi="Arial" w:cs="Arial"/>
          <w:noProof/>
        </w:rPr>
        <w:t>6</w:t>
      </w:r>
      <w:r w:rsidR="009C483C" w:rsidRPr="007316ED">
        <w:rPr>
          <w:rFonts w:ascii="Arial" w:hAnsi="Arial" w:cs="Arial"/>
        </w:rPr>
        <w:fldChar w:fldCharType="end"/>
      </w:r>
      <w:bookmarkEnd w:id="159"/>
      <w:r w:rsidRPr="007316ED">
        <w:rPr>
          <w:rFonts w:ascii="Arial" w:hAnsi="Arial" w:cs="Arial"/>
        </w:rPr>
        <w:t>: Anwendungsbereiche von AAL</w:t>
      </w:r>
      <w:bookmarkEnd w:id="160"/>
      <w:bookmarkEnd w:id="161"/>
      <w:r w:rsidRPr="007316ED">
        <w:rPr>
          <w:rFonts w:ascii="Arial" w:hAnsi="Arial" w:cs="Arial"/>
        </w:rPr>
        <w:t xml:space="preserve"> </w:t>
      </w:r>
    </w:p>
    <w:p w14:paraId="560982CE" w14:textId="572AE394" w:rsidR="00331869" w:rsidRPr="00DF1F10" w:rsidRDefault="007E3083" w:rsidP="00234DE2">
      <w:pPr>
        <w:pStyle w:val="Beschriftung"/>
        <w:jc w:val="center"/>
        <w:rPr>
          <w:rFonts w:ascii="Arial" w:hAnsi="Arial" w:cs="Arial"/>
          <w:sz w:val="23"/>
          <w:szCs w:val="23"/>
        </w:rPr>
      </w:pPr>
      <w:r w:rsidRPr="007316ED">
        <w:rPr>
          <w:rFonts w:ascii="Arial" w:hAnsi="Arial" w:cs="Arial"/>
        </w:rPr>
        <w:fldChar w:fldCharType="begin"/>
      </w:r>
      <w:r w:rsidRPr="007316ED">
        <w:rPr>
          <w:rFonts w:ascii="Arial" w:hAnsi="Arial" w:cs="Arial"/>
        </w:rPr>
        <w:instrText>ADDIN CITAVI.PLACEHOLDER 3adedf3a-0aba-4843-990a-1eee02abf1ee PFBsYWNlaG9sZGVyPg0KICA8QWRkSW5WZXJzaW9uPjUuMy4xLjA8L0FkZEluVmVyc2lvbj4NCiAgPElkPjNhZGVkZjNhLTBhYmEtNDg0My05OTBhLTFlZWUwMmFiZjFlZTwvSWQ+DQogIDxFbnRyaWVzPg0KICAgIDxFbnRyeT4NCiAgICAgIDxJZD45MjJjM2E1YS1lMzdlLTQzNDgtODlkYy1lYzA4YjUwNzQ3Yj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F1ZWxsZTogPC9QcmVmaXg+DQogICAgICA8UmVmZXJlbmNlSWQ+NWIyNTBlMGMtOGVmYi00NmFlLTg5MmUtZDNiNjhlOGI3M2M3PC9SZWZlcmVuY2VJZD4NCiAgICAgIDxSYW5nZT4NCiAgICAgICAgPFN0YXJ0PjA8L1N0YXJ0Pg0KICAgICAgICA8TGVuZ3RoPjI5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UXVlbGxlO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UaHlyb2xmIDIwMTMsIFMuIDE0KTwvVGV4dD4NCiAgICA8L1RleHRVbml0Pg0KICA8L1RleHRVbml0cz4NCjwvUGxhY2Vob2xkZXI+</w:instrText>
      </w:r>
      <w:r w:rsidRPr="007316ED">
        <w:rPr>
          <w:rFonts w:ascii="Arial" w:hAnsi="Arial" w:cs="Arial"/>
        </w:rPr>
        <w:fldChar w:fldCharType="separate"/>
      </w:r>
      <w:bookmarkStart w:id="162" w:name="_CTVP0013adedf3a0aba4843990a1eee02abf1ee"/>
      <w:r w:rsidRPr="007316ED">
        <w:rPr>
          <w:rFonts w:ascii="Arial" w:hAnsi="Arial" w:cs="Arial"/>
        </w:rPr>
        <w:t>(Quelle: Thyrolf 2013, S. 14)</w:t>
      </w:r>
      <w:bookmarkEnd w:id="162"/>
      <w:r w:rsidRPr="007316ED">
        <w:rPr>
          <w:rFonts w:ascii="Arial" w:hAnsi="Arial" w:cs="Arial"/>
        </w:rPr>
        <w:fldChar w:fldCharType="end"/>
      </w:r>
    </w:p>
    <w:p w14:paraId="236976E4" w14:textId="77777777" w:rsidR="00AA6F9D" w:rsidRPr="00DF1F10" w:rsidRDefault="00AA6F9D" w:rsidP="00AA6F9D">
      <w:pPr>
        <w:rPr>
          <w:sz w:val="23"/>
          <w:szCs w:val="23"/>
        </w:rPr>
      </w:pPr>
    </w:p>
    <w:p w14:paraId="7E6C82F1" w14:textId="6D986DB9" w:rsidR="00C00AD1" w:rsidRPr="00273610" w:rsidRDefault="008A6387" w:rsidP="009D37CD">
      <w:pPr>
        <w:spacing w:line="360" w:lineRule="auto"/>
        <w:jc w:val="both"/>
        <w:rPr>
          <w:rFonts w:ascii="Arial" w:hAnsi="Arial" w:cs="Arial"/>
          <w:szCs w:val="24"/>
        </w:rPr>
      </w:pPr>
      <w:r w:rsidRPr="00273610">
        <w:rPr>
          <w:rFonts w:ascii="Arial" w:hAnsi="Arial" w:cs="Arial"/>
          <w:szCs w:val="24"/>
        </w:rPr>
        <w:t xml:space="preserve">So werden im Bereich „Gesundheit und Pflege“ spezielle Systeme und Methoden </w:t>
      </w:r>
      <w:r w:rsidR="00B84F3C" w:rsidRPr="00273610">
        <w:rPr>
          <w:rFonts w:ascii="Arial" w:hAnsi="Arial" w:cs="Arial"/>
          <w:szCs w:val="24"/>
        </w:rPr>
        <w:t>verwendet</w:t>
      </w:r>
      <w:r w:rsidRPr="00273610">
        <w:rPr>
          <w:rFonts w:ascii="Arial" w:hAnsi="Arial" w:cs="Arial"/>
          <w:szCs w:val="24"/>
        </w:rPr>
        <w:t xml:space="preserve">, die zum Beispiel durch eine Fernüberwachung es den Angehörigen und Pflegeverantwortlichen ermöglichen die Vitaldaten der älteren Personen zu </w:t>
      </w:r>
      <w:r w:rsidR="003E6518" w:rsidRPr="00273610">
        <w:rPr>
          <w:rFonts w:ascii="Arial" w:hAnsi="Arial" w:cs="Arial"/>
          <w:szCs w:val="24"/>
        </w:rPr>
        <w:t>überwachen</w:t>
      </w:r>
      <w:r w:rsidRPr="00273610">
        <w:rPr>
          <w:rFonts w:ascii="Arial" w:hAnsi="Arial" w:cs="Arial"/>
          <w:szCs w:val="24"/>
        </w:rPr>
        <w:t xml:space="preserve"> und Diagnosen des Zustandes zu erstellen sowie die R</w:t>
      </w:r>
      <w:r w:rsidR="00921A91" w:rsidRPr="00273610">
        <w:rPr>
          <w:rFonts w:ascii="Arial" w:hAnsi="Arial" w:cs="Arial"/>
          <w:szCs w:val="24"/>
        </w:rPr>
        <w:t>ehabilitation der Personen mit</w:t>
      </w:r>
      <w:r w:rsidRPr="00273610">
        <w:rPr>
          <w:rFonts w:ascii="Arial" w:hAnsi="Arial" w:cs="Arial"/>
          <w:szCs w:val="24"/>
        </w:rPr>
        <w:t>verfolgen</w:t>
      </w:r>
      <w:r w:rsidR="00921A91" w:rsidRPr="00273610">
        <w:rPr>
          <w:rFonts w:ascii="Arial" w:hAnsi="Arial" w:cs="Arial"/>
          <w:szCs w:val="24"/>
        </w:rPr>
        <w:t xml:space="preserve"> zu können</w:t>
      </w:r>
      <w:r w:rsidRPr="00273610">
        <w:rPr>
          <w:rFonts w:ascii="Arial" w:hAnsi="Arial" w:cs="Arial"/>
          <w:szCs w:val="24"/>
        </w:rPr>
        <w:t>.</w:t>
      </w:r>
      <w:r w:rsidR="00B35A93" w:rsidRPr="00273610">
        <w:rPr>
          <w:rFonts w:ascii="Arial" w:hAnsi="Arial" w:cs="Arial"/>
          <w:szCs w:val="24"/>
        </w:rPr>
        <w:t xml:space="preserve"> </w:t>
      </w:r>
      <w:r w:rsidR="00B35A93" w:rsidRPr="00273610">
        <w:rPr>
          <w:rFonts w:ascii="Arial" w:hAnsi="Arial" w:cs="Arial"/>
          <w:szCs w:val="24"/>
        </w:rPr>
        <w:fldChar w:fldCharType="begin"/>
      </w:r>
      <w:r w:rsidR="00B35A93" w:rsidRPr="00273610">
        <w:rPr>
          <w:rFonts w:ascii="Arial" w:hAnsi="Arial" w:cs="Arial"/>
          <w:szCs w:val="24"/>
        </w:rPr>
        <w:instrText>ADDIN CITAVI.PLACEHOLDER 888b17a1-7e3f-4925-8306-2738ac175b6d PFBsYWNlaG9sZGVyPg0KICA8QWRkSW5WZXJzaW9uPjUuMy4xLjA8L0FkZEluVmVyc2lvbj4NCiAgPElkPjg4OGIxN2ExLTdlM2YtNDkyNS04MzA2LTI3MzhhYzE3NWI2ZDwvSWQ+DQogIDxFbnRyaWVzPg0KICAgIDxFbnRyeT4NCiAgICAgIDxJZD5hNmUwMzRlMy05MTc4LTRiZmUtOWI1Yy1kOWJlMWViMWJhYz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00B35A93" w:rsidRPr="00273610">
        <w:rPr>
          <w:rFonts w:ascii="Arial" w:hAnsi="Arial" w:cs="Arial"/>
          <w:szCs w:val="24"/>
        </w:rPr>
        <w:fldChar w:fldCharType="separate"/>
      </w:r>
      <w:bookmarkStart w:id="163" w:name="_CTVP001888b17a17e3f492583062738ac175b6d"/>
      <w:r w:rsidR="00B35A93" w:rsidRPr="00273610">
        <w:rPr>
          <w:rFonts w:ascii="Arial" w:hAnsi="Arial" w:cs="Arial"/>
          <w:szCs w:val="24"/>
        </w:rPr>
        <w:t>(vgl. Thyrolf 2013, S. 14)</w:t>
      </w:r>
      <w:bookmarkEnd w:id="163"/>
      <w:r w:rsidR="00B35A93" w:rsidRPr="00273610">
        <w:rPr>
          <w:rFonts w:ascii="Arial" w:hAnsi="Arial" w:cs="Arial"/>
          <w:szCs w:val="24"/>
        </w:rPr>
        <w:fldChar w:fldCharType="end"/>
      </w:r>
      <w:r w:rsidRPr="00273610">
        <w:rPr>
          <w:rFonts w:ascii="Arial" w:hAnsi="Arial" w:cs="Arial"/>
          <w:szCs w:val="24"/>
        </w:rPr>
        <w:t xml:space="preserve"> Hierzu zählen auch die smarten Medikamentenverwaltungssysteme, wie smarte Medikamentendosen</w:t>
      </w:r>
      <w:r w:rsidR="00DF1F10" w:rsidRPr="00273610">
        <w:rPr>
          <w:rFonts w:ascii="Arial" w:hAnsi="Arial" w:cs="Arial"/>
          <w:szCs w:val="24"/>
        </w:rPr>
        <w:t>, Medikamentendosierer</w:t>
      </w:r>
      <w:r w:rsidR="00074800" w:rsidRPr="00273610">
        <w:rPr>
          <w:rFonts w:ascii="Arial" w:hAnsi="Arial" w:cs="Arial"/>
          <w:szCs w:val="24"/>
        </w:rPr>
        <w:t xml:space="preserve">, </w:t>
      </w:r>
      <w:r w:rsidR="003C227F" w:rsidRPr="00273610">
        <w:rPr>
          <w:rFonts w:ascii="Arial" w:hAnsi="Arial" w:cs="Arial"/>
          <w:szCs w:val="24"/>
        </w:rPr>
        <w:t>Medikamentenspender</w:t>
      </w:r>
      <w:r w:rsidR="00074800" w:rsidRPr="00273610">
        <w:rPr>
          <w:rFonts w:ascii="Arial" w:hAnsi="Arial" w:cs="Arial"/>
          <w:szCs w:val="24"/>
        </w:rPr>
        <w:t xml:space="preserve"> und Aufsätze.</w:t>
      </w:r>
      <w:r w:rsidRPr="00273610">
        <w:rPr>
          <w:rFonts w:ascii="Arial" w:hAnsi="Arial" w:cs="Arial"/>
          <w:szCs w:val="24"/>
        </w:rPr>
        <w:t xml:space="preserve"> </w:t>
      </w:r>
      <w:r w:rsidR="00B35A93" w:rsidRPr="00273610">
        <w:rPr>
          <w:rFonts w:ascii="Arial" w:hAnsi="Arial" w:cs="Arial"/>
          <w:szCs w:val="24"/>
        </w:rPr>
        <w:t>(ebd.)</w:t>
      </w:r>
    </w:p>
    <w:p w14:paraId="668ADA1B" w14:textId="32D606DE" w:rsidR="007E3083" w:rsidRPr="00273610" w:rsidRDefault="007E3083" w:rsidP="00C00AD1">
      <w:pPr>
        <w:rPr>
          <w:rFonts w:ascii="Arial" w:hAnsi="Arial" w:cs="Arial"/>
          <w:szCs w:val="24"/>
        </w:rPr>
      </w:pPr>
    </w:p>
    <w:p w14:paraId="6671DD40" w14:textId="11248206" w:rsidR="0057685A" w:rsidRPr="00273610" w:rsidRDefault="0057685A" w:rsidP="0057685A">
      <w:pPr>
        <w:spacing w:line="360" w:lineRule="auto"/>
        <w:jc w:val="both"/>
        <w:rPr>
          <w:rFonts w:ascii="Arial" w:hAnsi="Arial" w:cs="Arial"/>
          <w:szCs w:val="24"/>
        </w:rPr>
      </w:pPr>
      <w:r w:rsidRPr="00273610">
        <w:rPr>
          <w:rFonts w:ascii="Arial" w:hAnsi="Arial" w:cs="Arial"/>
          <w:szCs w:val="24"/>
        </w:rPr>
        <w:t xml:space="preserve">Der Bereich „Sicherheit und Privatsphäre“ </w:t>
      </w:r>
      <w:r w:rsidR="00E132CD" w:rsidRPr="00273610">
        <w:rPr>
          <w:rFonts w:ascii="Arial" w:hAnsi="Arial" w:cs="Arial"/>
          <w:szCs w:val="24"/>
        </w:rPr>
        <w:t xml:space="preserve">widmet sich </w:t>
      </w:r>
      <w:r w:rsidRPr="00273610">
        <w:rPr>
          <w:rFonts w:ascii="Arial" w:hAnsi="Arial" w:cs="Arial"/>
          <w:szCs w:val="24"/>
        </w:rPr>
        <w:t>der Zielsetzung</w:t>
      </w:r>
      <w:r w:rsidR="007E3231" w:rsidRPr="00273610">
        <w:rPr>
          <w:rFonts w:ascii="Arial" w:hAnsi="Arial" w:cs="Arial"/>
          <w:szCs w:val="24"/>
        </w:rPr>
        <w:t>,</w:t>
      </w:r>
      <w:r w:rsidRPr="00273610">
        <w:rPr>
          <w:rFonts w:ascii="Arial" w:hAnsi="Arial" w:cs="Arial"/>
          <w:szCs w:val="24"/>
        </w:rPr>
        <w:t xml:space="preserve"> den Personen in den eigenen vier Wänden die bestmögliche Sicherheit zu bieten. Dies kann zum Beispiel in Form von Alarmfunktionen erfolgen, die die Pers</w:t>
      </w:r>
      <w:r w:rsidR="00CB02A8" w:rsidRPr="00273610">
        <w:rPr>
          <w:rFonts w:ascii="Arial" w:hAnsi="Arial" w:cs="Arial"/>
          <w:szCs w:val="24"/>
        </w:rPr>
        <w:t xml:space="preserve">onen von potentiellen Gefahren, zum Beispiel </w:t>
      </w:r>
      <w:r w:rsidR="002460F3" w:rsidRPr="00273610">
        <w:rPr>
          <w:rFonts w:ascii="Arial" w:hAnsi="Arial" w:cs="Arial"/>
          <w:szCs w:val="24"/>
        </w:rPr>
        <w:t xml:space="preserve">des noch angelassenen </w:t>
      </w:r>
      <w:r w:rsidR="00962577" w:rsidRPr="00273610">
        <w:rPr>
          <w:rFonts w:ascii="Arial" w:hAnsi="Arial" w:cs="Arial"/>
          <w:szCs w:val="24"/>
        </w:rPr>
        <w:t>H</w:t>
      </w:r>
      <w:r w:rsidR="002836C3" w:rsidRPr="00273610">
        <w:rPr>
          <w:rFonts w:ascii="Arial" w:hAnsi="Arial" w:cs="Arial"/>
          <w:szCs w:val="24"/>
        </w:rPr>
        <w:t>erdes beim V</w:t>
      </w:r>
      <w:r w:rsidR="00CB02A8" w:rsidRPr="00273610">
        <w:rPr>
          <w:rFonts w:ascii="Arial" w:hAnsi="Arial" w:cs="Arial"/>
          <w:szCs w:val="24"/>
        </w:rPr>
        <w:t>erlassen des Hauses,</w:t>
      </w:r>
      <w:r w:rsidR="00962577" w:rsidRPr="00273610">
        <w:rPr>
          <w:rFonts w:ascii="Arial" w:hAnsi="Arial" w:cs="Arial"/>
          <w:szCs w:val="24"/>
        </w:rPr>
        <w:t xml:space="preserve"> </w:t>
      </w:r>
      <w:r w:rsidRPr="00273610">
        <w:rPr>
          <w:rFonts w:ascii="Arial" w:hAnsi="Arial" w:cs="Arial"/>
          <w:szCs w:val="24"/>
        </w:rPr>
        <w:t>schützen sollen.</w:t>
      </w:r>
      <w:r w:rsidR="004056A0" w:rsidRPr="00273610">
        <w:rPr>
          <w:rFonts w:ascii="Arial" w:hAnsi="Arial" w:cs="Arial"/>
          <w:szCs w:val="24"/>
        </w:rPr>
        <w:t xml:space="preserve"> </w:t>
      </w:r>
      <w:r w:rsidR="004056A0" w:rsidRPr="00273610">
        <w:rPr>
          <w:rFonts w:ascii="Arial" w:hAnsi="Arial" w:cs="Arial"/>
          <w:szCs w:val="24"/>
        </w:rPr>
        <w:fldChar w:fldCharType="begin"/>
      </w:r>
      <w:r w:rsidR="004056A0" w:rsidRPr="00273610">
        <w:rPr>
          <w:rFonts w:ascii="Arial" w:hAnsi="Arial" w:cs="Arial"/>
          <w:szCs w:val="24"/>
        </w:rPr>
        <w:instrText>ADDIN CITAVI.PLACEHOLDER eb062630-5ff4-4ebd-8e56-86ea96dfbb7d PFBsYWNlaG9sZGVyPg0KICA8QWRkSW5WZXJzaW9uPjUuMy4xLjA8L0FkZEluVmVyc2lvbj4NCiAgPElkPmViMDYyNjMwLTVmZjQtNGViZC04ZTU2LTg2ZWE5NmRmYmI3ZDwvSWQ+DQogIDxFbnRyaWVzPg0KICAgIDxFbnRyeT4NCiAgICAgIDxJZD4zZjY0MzA4YS1jZDgzLTRkZDItOTg3MS1lYWUzNTBkOGI2YzI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F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5hZGhlbSBLYWNocm91ZGksIFMuIDE0KTwvVGV4dD4NCiAgICA8L1RleHRVbml0Pg0KICA8L1RleHRVbml0cz4NCjwvUGxhY2Vob2xkZXI+</w:instrText>
      </w:r>
      <w:r w:rsidR="004056A0" w:rsidRPr="00273610">
        <w:rPr>
          <w:rFonts w:ascii="Arial" w:hAnsi="Arial" w:cs="Arial"/>
          <w:szCs w:val="24"/>
        </w:rPr>
        <w:fldChar w:fldCharType="separate"/>
      </w:r>
      <w:r w:rsidR="0092568D" w:rsidRPr="00273610">
        <w:rPr>
          <w:rFonts w:ascii="Arial" w:hAnsi="Arial" w:cs="Arial"/>
          <w:szCs w:val="24"/>
        </w:rPr>
        <w:t>(v</w:t>
      </w:r>
      <w:r w:rsidR="004056A0" w:rsidRPr="00273610">
        <w:rPr>
          <w:rFonts w:ascii="Arial" w:hAnsi="Arial" w:cs="Arial"/>
          <w:szCs w:val="24"/>
        </w:rPr>
        <w:t>gl. Nadhem Kachroudi, S. 14)</w:t>
      </w:r>
      <w:r w:rsidR="004056A0" w:rsidRPr="00273610">
        <w:rPr>
          <w:rFonts w:ascii="Arial" w:hAnsi="Arial" w:cs="Arial"/>
          <w:szCs w:val="24"/>
        </w:rPr>
        <w:fldChar w:fldCharType="end"/>
      </w:r>
      <w:r w:rsidRPr="00273610">
        <w:rPr>
          <w:rFonts w:ascii="Arial" w:hAnsi="Arial" w:cs="Arial"/>
          <w:szCs w:val="24"/>
        </w:rPr>
        <w:t xml:space="preserve"> Zum Schutz der Privatsphäre sollte in den privaten Bereichen auf Kameras und Mikrofone verzichtet werden. </w:t>
      </w:r>
      <w:r w:rsidR="004056A0" w:rsidRPr="00273610">
        <w:rPr>
          <w:rFonts w:ascii="Arial" w:hAnsi="Arial" w:cs="Arial"/>
          <w:szCs w:val="24"/>
        </w:rPr>
        <w:t>(vgl. ebd.)</w:t>
      </w:r>
    </w:p>
    <w:p w14:paraId="65756AEA" w14:textId="6586A093" w:rsidR="00885364" w:rsidRPr="00273610" w:rsidRDefault="00885364" w:rsidP="0057685A">
      <w:pPr>
        <w:spacing w:line="360" w:lineRule="auto"/>
        <w:jc w:val="both"/>
        <w:rPr>
          <w:rFonts w:ascii="Arial" w:hAnsi="Arial" w:cs="Arial"/>
          <w:szCs w:val="24"/>
        </w:rPr>
      </w:pPr>
    </w:p>
    <w:p w14:paraId="1A32B4CE" w14:textId="1F584CA2" w:rsidR="00885364" w:rsidRPr="00273610" w:rsidRDefault="00885364" w:rsidP="00885364">
      <w:pPr>
        <w:spacing w:line="360" w:lineRule="auto"/>
        <w:jc w:val="both"/>
        <w:rPr>
          <w:rFonts w:ascii="Arial" w:hAnsi="Arial" w:cs="Arial"/>
          <w:szCs w:val="24"/>
        </w:rPr>
      </w:pPr>
      <w:r w:rsidRPr="00273610">
        <w:rPr>
          <w:rFonts w:ascii="Arial" w:hAnsi="Arial" w:cs="Arial"/>
          <w:szCs w:val="24"/>
        </w:rPr>
        <w:t>Die grundlegenden Aufgaben des Bereichs „Haushalt und Versorgung“ richten sich tendenziell an die Möglichkeiten zur Erleichterung der Hausarbeit. Diesbezüglich können Staubsauger bzw. Reinigungsroboter eingesetzt werden oder ferngesteuerte und vollautomatische</w:t>
      </w:r>
      <w:r w:rsidR="00550CDE" w:rsidRPr="00273610">
        <w:rPr>
          <w:rFonts w:ascii="Arial" w:hAnsi="Arial" w:cs="Arial"/>
          <w:szCs w:val="24"/>
        </w:rPr>
        <w:t xml:space="preserve"> Klimaanlagen verwendet werden. </w:t>
      </w:r>
      <w:r w:rsidR="00550CDE" w:rsidRPr="00273610">
        <w:rPr>
          <w:rFonts w:ascii="Arial" w:hAnsi="Arial" w:cs="Arial"/>
          <w:szCs w:val="24"/>
        </w:rPr>
        <w:fldChar w:fldCharType="begin"/>
      </w:r>
      <w:r w:rsidR="00550CDE" w:rsidRPr="00273610">
        <w:rPr>
          <w:rFonts w:ascii="Arial" w:hAnsi="Arial" w:cs="Arial"/>
          <w:szCs w:val="24"/>
        </w:rPr>
        <w:instrText>ADDIN CITAVI.PLACEHOLDER b491ffd0-f3cd-4d34-b514-87ce0a861fd8 PFBsYWNlaG9sZGVyPg0KICA8QWRkSW5WZXJzaW9uPjUuMy4xLjA8L0FkZEluVmVyc2lvbj4NCiAgPElkPmI0OTFmZmQwLWYzY2QtNGQzNC1iNTE0LTg3Y2UwYTg2MWZkOD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H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5hZGhlbSBLYWNocm91ZGksIFMuIDE0KTwvVGV4dD4NCiAgICA8L1RleHRVbml0Pg0KICA8L1RleHRVbml0cz4NCjwvUGxhY2Vob2xkZXI+</w:instrText>
      </w:r>
      <w:r w:rsidR="00550CDE" w:rsidRPr="00273610">
        <w:rPr>
          <w:rFonts w:ascii="Arial" w:hAnsi="Arial" w:cs="Arial"/>
          <w:szCs w:val="24"/>
        </w:rPr>
        <w:fldChar w:fldCharType="separate"/>
      </w:r>
      <w:bookmarkStart w:id="164" w:name="_CTVP001b491ffd0f3cd4d34b51487ce0a861fd8"/>
      <w:r w:rsidR="00550CDE" w:rsidRPr="00273610">
        <w:rPr>
          <w:rFonts w:ascii="Arial" w:hAnsi="Arial" w:cs="Arial"/>
          <w:szCs w:val="24"/>
        </w:rPr>
        <w:t>(vgl. Nadhem Kachroudi, S. 14)</w:t>
      </w:r>
      <w:bookmarkEnd w:id="164"/>
      <w:r w:rsidR="00550CDE" w:rsidRPr="00273610">
        <w:rPr>
          <w:rFonts w:ascii="Arial" w:hAnsi="Arial" w:cs="Arial"/>
          <w:szCs w:val="24"/>
        </w:rPr>
        <w:fldChar w:fldCharType="end"/>
      </w:r>
      <w:r w:rsidR="00550CDE" w:rsidRPr="00273610">
        <w:rPr>
          <w:rFonts w:ascii="Arial" w:hAnsi="Arial" w:cs="Arial"/>
          <w:szCs w:val="24"/>
        </w:rPr>
        <w:t xml:space="preserve"> </w:t>
      </w:r>
      <w:r w:rsidRPr="00273610">
        <w:rPr>
          <w:rFonts w:ascii="Arial" w:hAnsi="Arial" w:cs="Arial"/>
          <w:szCs w:val="24"/>
        </w:rPr>
        <w:t xml:space="preserve">Hauptsächlich befassen sich Forschungen im Rahmen </w:t>
      </w:r>
      <w:r w:rsidRPr="00273610">
        <w:rPr>
          <w:rFonts w:ascii="Arial" w:hAnsi="Arial" w:cs="Arial"/>
          <w:szCs w:val="24"/>
        </w:rPr>
        <w:lastRenderedPageBreak/>
        <w:t xml:space="preserve">dieser Kategorie mit der </w:t>
      </w:r>
      <w:r w:rsidR="004E5EF6" w:rsidRPr="00273610">
        <w:rPr>
          <w:rFonts w:ascii="Arial" w:hAnsi="Arial" w:cs="Arial"/>
          <w:szCs w:val="24"/>
        </w:rPr>
        <w:t>Konvergenz und Interoperabilität</w:t>
      </w:r>
      <w:r w:rsidRPr="00273610">
        <w:rPr>
          <w:rFonts w:ascii="Arial" w:hAnsi="Arial" w:cs="Arial"/>
          <w:szCs w:val="24"/>
        </w:rPr>
        <w:t xml:space="preserve"> von b</w:t>
      </w:r>
      <w:r w:rsidR="004B4BBB" w:rsidRPr="00273610">
        <w:rPr>
          <w:rFonts w:ascii="Arial" w:hAnsi="Arial" w:cs="Arial"/>
          <w:szCs w:val="24"/>
        </w:rPr>
        <w:t>ereits vorhandenen Systeme</w:t>
      </w:r>
      <w:r w:rsidR="007624DD" w:rsidRPr="00273610">
        <w:rPr>
          <w:rFonts w:ascii="Arial" w:hAnsi="Arial" w:cs="Arial"/>
          <w:szCs w:val="24"/>
        </w:rPr>
        <w:t>n</w:t>
      </w:r>
      <w:r w:rsidRPr="00273610">
        <w:rPr>
          <w:rFonts w:ascii="Arial" w:hAnsi="Arial" w:cs="Arial"/>
          <w:szCs w:val="24"/>
        </w:rPr>
        <w:t xml:space="preserve">, die zu einer </w:t>
      </w:r>
      <w:r w:rsidR="00550CDE" w:rsidRPr="00273610">
        <w:rPr>
          <w:rFonts w:ascii="Arial" w:hAnsi="Arial" w:cs="Arial"/>
          <w:szCs w:val="24"/>
        </w:rPr>
        <w:t>„</w:t>
      </w:r>
      <w:r w:rsidRPr="00273610">
        <w:rPr>
          <w:rFonts w:ascii="Arial" w:hAnsi="Arial" w:cs="Arial"/>
          <w:szCs w:val="24"/>
        </w:rPr>
        <w:t>intelligenten, erweiterbaren und benutzerfreundlichen Struktur“</w:t>
      </w:r>
      <w:r w:rsidR="00550CDE" w:rsidRPr="00273610">
        <w:rPr>
          <w:rFonts w:ascii="Arial" w:hAnsi="Arial" w:cs="Arial"/>
          <w:szCs w:val="24"/>
        </w:rPr>
        <w:t xml:space="preserve"> (ebd.)</w:t>
      </w:r>
      <w:r w:rsidRPr="00273610">
        <w:rPr>
          <w:rFonts w:ascii="Arial" w:hAnsi="Arial" w:cs="Arial"/>
          <w:szCs w:val="24"/>
        </w:rPr>
        <w:t xml:space="preserve"> zusammengesetzt werden, sodass eine bessere Anpassung an die Bedür</w:t>
      </w:r>
      <w:r w:rsidR="004B4BBB" w:rsidRPr="00273610">
        <w:rPr>
          <w:rFonts w:ascii="Arial" w:hAnsi="Arial" w:cs="Arial"/>
          <w:szCs w:val="24"/>
        </w:rPr>
        <w:t>f</w:t>
      </w:r>
      <w:r w:rsidRPr="00273610">
        <w:rPr>
          <w:rFonts w:ascii="Arial" w:hAnsi="Arial" w:cs="Arial"/>
          <w:szCs w:val="24"/>
        </w:rPr>
        <w:t>nisse der Personen stattfinden kann.</w:t>
      </w:r>
    </w:p>
    <w:p w14:paraId="3C2637A5" w14:textId="22502CE7" w:rsidR="00885364" w:rsidRPr="00273610" w:rsidRDefault="00885364" w:rsidP="00C00AD1">
      <w:pPr>
        <w:rPr>
          <w:rFonts w:ascii="Arial" w:hAnsi="Arial" w:cs="Arial"/>
          <w:szCs w:val="24"/>
        </w:rPr>
      </w:pPr>
    </w:p>
    <w:p w14:paraId="2C120650" w14:textId="7C550592" w:rsidR="007624DD" w:rsidRPr="00273610" w:rsidRDefault="003F22BC" w:rsidP="00634CAB">
      <w:pPr>
        <w:spacing w:line="360" w:lineRule="auto"/>
        <w:jc w:val="both"/>
        <w:rPr>
          <w:rFonts w:ascii="Arial" w:hAnsi="Arial" w:cs="Arial"/>
          <w:szCs w:val="24"/>
        </w:rPr>
      </w:pPr>
      <w:r w:rsidRPr="00273610">
        <w:rPr>
          <w:rFonts w:ascii="Arial" w:hAnsi="Arial" w:cs="Arial"/>
          <w:szCs w:val="24"/>
        </w:rPr>
        <w:t>Die sozialen Interaktionen sollen mit der Hilfe des Bereiches „Kommunikation und soziales Umfeld“ erleichtert und verbessert werden. Durch den Einsatz von Videote</w:t>
      </w:r>
      <w:r w:rsidR="00723ABF" w:rsidRPr="00273610">
        <w:rPr>
          <w:rFonts w:ascii="Arial" w:hAnsi="Arial" w:cs="Arial"/>
          <w:szCs w:val="24"/>
        </w:rPr>
        <w:t>le</w:t>
      </w:r>
      <w:r w:rsidR="00240741" w:rsidRPr="00273610">
        <w:rPr>
          <w:rFonts w:ascii="Arial" w:hAnsi="Arial" w:cs="Arial"/>
          <w:szCs w:val="24"/>
        </w:rPr>
        <w:t>f</w:t>
      </w:r>
      <w:r w:rsidRPr="00273610">
        <w:rPr>
          <w:rFonts w:ascii="Arial" w:hAnsi="Arial" w:cs="Arial"/>
          <w:szCs w:val="24"/>
        </w:rPr>
        <w:t xml:space="preserve">onien und anderen Technologien soll die Stärkung </w:t>
      </w:r>
      <w:r w:rsidR="00240741" w:rsidRPr="00273610">
        <w:rPr>
          <w:rFonts w:ascii="Arial" w:hAnsi="Arial" w:cs="Arial"/>
          <w:szCs w:val="24"/>
        </w:rPr>
        <w:t>der</w:t>
      </w:r>
      <w:r w:rsidRPr="00273610">
        <w:rPr>
          <w:rFonts w:ascii="Arial" w:hAnsi="Arial" w:cs="Arial"/>
          <w:szCs w:val="24"/>
        </w:rPr>
        <w:t xml:space="preserve"> Beziehungen von </w:t>
      </w:r>
      <w:r w:rsidR="00240741" w:rsidRPr="00273610">
        <w:rPr>
          <w:rFonts w:ascii="Arial" w:hAnsi="Arial" w:cs="Arial"/>
          <w:szCs w:val="24"/>
        </w:rPr>
        <w:t xml:space="preserve">alleinlebenden </w:t>
      </w:r>
      <w:r w:rsidRPr="00273610">
        <w:rPr>
          <w:rFonts w:ascii="Arial" w:hAnsi="Arial" w:cs="Arial"/>
          <w:szCs w:val="24"/>
        </w:rPr>
        <w:t>älteren Personen</w:t>
      </w:r>
      <w:r w:rsidR="00240741" w:rsidRPr="00273610">
        <w:rPr>
          <w:rFonts w:ascii="Arial" w:hAnsi="Arial" w:cs="Arial"/>
          <w:szCs w:val="24"/>
        </w:rPr>
        <w:t xml:space="preserve"> </w:t>
      </w:r>
      <w:r w:rsidRPr="00273610">
        <w:rPr>
          <w:rFonts w:ascii="Arial" w:hAnsi="Arial" w:cs="Arial"/>
          <w:szCs w:val="24"/>
        </w:rPr>
        <w:t xml:space="preserve">weiter gestärkt und ausgebaut werden. </w:t>
      </w:r>
      <w:r w:rsidRPr="00273610">
        <w:rPr>
          <w:rFonts w:ascii="Arial" w:hAnsi="Arial" w:cs="Arial"/>
          <w:szCs w:val="24"/>
        </w:rPr>
        <w:fldChar w:fldCharType="begin"/>
      </w:r>
      <w:r w:rsidRPr="00273610">
        <w:rPr>
          <w:rFonts w:ascii="Arial" w:hAnsi="Arial" w:cs="Arial"/>
          <w:szCs w:val="24"/>
        </w:rPr>
        <w:instrText>ADDIN CITAVI.PLACEHOLDER 3bf30533-047b-4650-9040-ccc95debfa58 PFBsYWNlaG9sZGVyPg0KICA8QWRkSW5WZXJzaW9uPjUuMy4xLjA8L0FkZEluVmVyc2lvbj4NCiAgPElkPjNiZjMwNTMzLTA0N2ItNDY1MC05MDQwLWNjYzk1ZGViZmE1ODwvSWQ+DQogIDxFbnRyaWVzPg0KICAgIDxFbnRyeT4NCiAgICAgIDxJZD44ZDBiYTQxMi0wN2Q4LTQ5MWItODA0MS0wN2YzMTVlM2IyYjE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I5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TmFkaGVtIEthY2hyb3VkaSwgUy4gMTQ7IHZnbC4gMTRUaHlyb2xmIDIwMTMsIFMuIDE0KTwvVGV4dD4NCiAgICA8L1RleHRVbml0Pg0KICA8L1RleHRVbml0cz4NCjwvUGxhY2Vob2xkZXI+</w:instrText>
      </w:r>
      <w:r w:rsidRPr="00273610">
        <w:rPr>
          <w:rFonts w:ascii="Arial" w:hAnsi="Arial" w:cs="Arial"/>
          <w:szCs w:val="24"/>
        </w:rPr>
        <w:fldChar w:fldCharType="separate"/>
      </w:r>
      <w:bookmarkStart w:id="165" w:name="_CTVP0013bf30533047b46509040ccc95debfa58"/>
      <w:r w:rsidRPr="00273610">
        <w:rPr>
          <w:rFonts w:ascii="Arial" w:hAnsi="Arial" w:cs="Arial"/>
          <w:szCs w:val="24"/>
        </w:rPr>
        <w:t xml:space="preserve">(vgl. </w:t>
      </w:r>
      <w:r w:rsidR="00623758" w:rsidRPr="00273610">
        <w:rPr>
          <w:rFonts w:ascii="Arial" w:hAnsi="Arial" w:cs="Arial"/>
          <w:szCs w:val="24"/>
        </w:rPr>
        <w:t xml:space="preserve">Nadhem Kachroudi, S. 14; vgl. </w:t>
      </w:r>
      <w:r w:rsidRPr="00273610">
        <w:rPr>
          <w:rFonts w:ascii="Arial" w:hAnsi="Arial" w:cs="Arial"/>
          <w:szCs w:val="24"/>
        </w:rPr>
        <w:t>Thyrolf 2013, S. 14)</w:t>
      </w:r>
      <w:bookmarkEnd w:id="165"/>
      <w:r w:rsidRPr="00273610">
        <w:rPr>
          <w:rFonts w:ascii="Arial" w:hAnsi="Arial" w:cs="Arial"/>
          <w:szCs w:val="24"/>
        </w:rPr>
        <w:fldChar w:fldCharType="end"/>
      </w:r>
      <w:r w:rsidRPr="00273610">
        <w:rPr>
          <w:rFonts w:ascii="Arial" w:hAnsi="Arial" w:cs="Arial"/>
          <w:szCs w:val="24"/>
        </w:rPr>
        <w:t xml:space="preserve"> </w:t>
      </w:r>
      <w:r w:rsidR="00153E1D" w:rsidRPr="00273610">
        <w:rPr>
          <w:rFonts w:ascii="Arial" w:hAnsi="Arial" w:cs="Arial"/>
          <w:szCs w:val="24"/>
        </w:rPr>
        <w:t xml:space="preserve">Ebenfalls kann durch </w:t>
      </w:r>
      <w:r w:rsidRPr="00273610">
        <w:rPr>
          <w:rFonts w:ascii="Arial" w:hAnsi="Arial" w:cs="Arial"/>
          <w:szCs w:val="24"/>
        </w:rPr>
        <w:t xml:space="preserve">intakte soziale Interaktionen die körperliche und seelische Gesundheit gefördert werden.  </w:t>
      </w:r>
      <w:r w:rsidRPr="00273610">
        <w:rPr>
          <w:rFonts w:ascii="Arial" w:hAnsi="Arial" w:cs="Arial"/>
          <w:szCs w:val="24"/>
        </w:rPr>
        <w:fldChar w:fldCharType="begin"/>
      </w:r>
      <w:r w:rsidR="0074745E" w:rsidRPr="00273610">
        <w:rPr>
          <w:rFonts w:ascii="Arial" w:hAnsi="Arial" w:cs="Arial"/>
          <w:szCs w:val="24"/>
        </w:rPr>
        <w:instrText>ADDIN CITAVI.PLACEHOLDER aa80b819-01af-4235-880b-1e802f932407 PFBsYWNlaG9sZGVyPg0KICA8QWRkSW5WZXJzaW9uPjUuMy4xLjA8L0FkZEluVmVyc2lvbj4NCiAgPElkPmFhODBiODE5LTAxYWYtNDIzNS04ODBiLTFlODAyZjkzMjQwNz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H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5hZGhlbSBLYWNocm91ZGksIFMuIDE0KTwvVGV4dD4NCiAgICA8L1RleHRVbml0Pg0KICA8L1RleHRVbml0cz4NCjwvUGxhY2Vob2xkZXI+</w:instrText>
      </w:r>
      <w:r w:rsidRPr="00273610">
        <w:rPr>
          <w:rFonts w:ascii="Arial" w:hAnsi="Arial" w:cs="Arial"/>
          <w:szCs w:val="24"/>
        </w:rPr>
        <w:fldChar w:fldCharType="separate"/>
      </w:r>
      <w:r w:rsidRPr="00273610">
        <w:rPr>
          <w:rFonts w:ascii="Arial" w:hAnsi="Arial" w:cs="Arial"/>
          <w:szCs w:val="24"/>
        </w:rPr>
        <w:t>(vgl. Nadhem Kachroudi, S. 14)</w:t>
      </w:r>
      <w:r w:rsidRPr="00273610">
        <w:rPr>
          <w:rFonts w:ascii="Arial" w:hAnsi="Arial" w:cs="Arial"/>
          <w:szCs w:val="24"/>
        </w:rPr>
        <w:fldChar w:fldCharType="end"/>
      </w:r>
    </w:p>
    <w:p w14:paraId="58CE45B5" w14:textId="51F61B37" w:rsidR="009A358F" w:rsidRPr="009C5835" w:rsidRDefault="007624DD" w:rsidP="007624DD">
      <w:pPr>
        <w:spacing w:after="200" w:line="276" w:lineRule="auto"/>
        <w:rPr>
          <w:rFonts w:ascii="Arial" w:hAnsi="Arial" w:cs="Arial"/>
        </w:rPr>
      </w:pPr>
      <w:r w:rsidRPr="009C5835">
        <w:rPr>
          <w:rFonts w:ascii="Arial" w:hAnsi="Arial" w:cs="Arial"/>
        </w:rPr>
        <w:br w:type="page"/>
      </w:r>
    </w:p>
    <w:p w14:paraId="4F0D6922" w14:textId="46703C06" w:rsidR="0034552E" w:rsidRPr="009C5835" w:rsidRDefault="00AE2AE9" w:rsidP="0034552E">
      <w:pPr>
        <w:pStyle w:val="berschrift1"/>
        <w:numPr>
          <w:ilvl w:val="0"/>
          <w:numId w:val="2"/>
        </w:numPr>
        <w:spacing w:line="320" w:lineRule="exact"/>
        <w:rPr>
          <w:rFonts w:ascii="Arial" w:hAnsi="Arial" w:cs="Arial"/>
        </w:rPr>
      </w:pPr>
      <w:bookmarkStart w:id="166" w:name="_Toc477029919"/>
      <w:r w:rsidRPr="009C5835">
        <w:rPr>
          <w:rFonts w:ascii="Arial" w:hAnsi="Arial" w:cs="Arial"/>
        </w:rPr>
        <w:lastRenderedPageBreak/>
        <w:t>Kategorien von Medikamentenverwaltungssystemen</w:t>
      </w:r>
      <w:bookmarkEnd w:id="166"/>
    </w:p>
    <w:p w14:paraId="27E132DE" w14:textId="77777777" w:rsidR="00AB3572" w:rsidRPr="009C5835" w:rsidRDefault="00AB3572" w:rsidP="00AB3572">
      <w:pPr>
        <w:spacing w:line="360" w:lineRule="auto"/>
        <w:jc w:val="both"/>
        <w:rPr>
          <w:rFonts w:ascii="Arial" w:hAnsi="Arial" w:cs="Arial"/>
        </w:rPr>
      </w:pPr>
    </w:p>
    <w:p w14:paraId="0FA5DECB" w14:textId="0670AFC5" w:rsidR="00E24573" w:rsidRPr="00273610" w:rsidRDefault="00AB3572" w:rsidP="00FF4C8F">
      <w:pPr>
        <w:spacing w:line="360" w:lineRule="auto"/>
        <w:jc w:val="both"/>
        <w:rPr>
          <w:rFonts w:ascii="Arial" w:hAnsi="Arial" w:cs="Arial"/>
          <w:szCs w:val="24"/>
        </w:rPr>
      </w:pPr>
      <w:r w:rsidRPr="00273610">
        <w:rPr>
          <w:rFonts w:ascii="Arial" w:hAnsi="Arial" w:cs="Arial"/>
          <w:szCs w:val="24"/>
        </w:rPr>
        <w:t xml:space="preserve">Wissenschaftler beschäftigen sich schon seit Jahren mit dem Thema Adhärenz bei älteren Personen und die Gründe für Non-Adhärenz. So wurden bereits in den späten Achtzigern die ersten elektronischen Geräte zur Messung von Adhärenz erfunden und auf den Markt gebracht. Eines dieser Geräte ist das </w:t>
      </w:r>
      <w:r w:rsidRPr="00273610">
        <w:rPr>
          <w:rFonts w:ascii="Arial" w:hAnsi="Arial" w:cs="Arial"/>
          <w:i/>
          <w:szCs w:val="24"/>
        </w:rPr>
        <w:t>Medication Event Monitoring System (MEMS)</w:t>
      </w:r>
      <w:r w:rsidRPr="00273610">
        <w:rPr>
          <w:rFonts w:ascii="Arial" w:hAnsi="Arial" w:cs="Arial"/>
          <w:szCs w:val="24"/>
        </w:rPr>
        <w:t xml:space="preserve">. Unter MEMS versteht man kleine Medikamentendosen mit einer Verschlusskappe, die durch die Verwendung eines Microkontrollers jede Öffnung der Dose protokollieren kann </w:t>
      </w:r>
      <w:r w:rsidRPr="00273610">
        <w:rPr>
          <w:rFonts w:ascii="Arial" w:hAnsi="Arial" w:cs="Arial"/>
          <w:szCs w:val="24"/>
        </w:rPr>
        <w:fldChar w:fldCharType="begin"/>
      </w:r>
      <w:r w:rsidRPr="00273610">
        <w:rPr>
          <w:rFonts w:ascii="Arial" w:hAnsi="Arial" w:cs="Arial"/>
          <w:szCs w:val="24"/>
        </w:rPr>
        <w:instrText>ADDIN CITAVI.PLACEHOLDER f9e980f8-dd3e-4d07-a99a-e257e27397ef PFBsYWNlaG9sZGVyPg0KICA8QWRkSW5WZXJzaW9uPjUuMy4xLjA8L0FkZEluVmVyc2lvbj4NCiAgPElkPmY5ZTk4MGY4LWRkM2UtNGQwNy1hOTlhLWUyNTdlMjczOTdlZjwvSWQ+DQogIDxFbnRyaWVzPg0KICAgIDxFbnRyeT4NCiAgICAgIDxJZD5jNmE1M2QzOS0yY2YwLTRlOGEtYThhNS02YWVjZjgzZDBmYTQ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2YW4gZGVuIEJvb2dhYXJkIGV0IGFsLiwgUy4gNjMyKTwvVGV4dD4NCiAgICA8L1RleHRVbml0Pg0KICA8L1RleHRVbml0cz4NCjwvUGxhY2Vob2xkZXI+</w:instrText>
      </w:r>
      <w:r w:rsidRPr="00273610">
        <w:rPr>
          <w:rFonts w:ascii="Arial" w:hAnsi="Arial" w:cs="Arial"/>
          <w:szCs w:val="24"/>
        </w:rPr>
        <w:fldChar w:fldCharType="separate"/>
      </w:r>
      <w:bookmarkStart w:id="167" w:name="_CTVP001f9e980f8dd3e4d07a99ae257e27397ef"/>
      <w:r w:rsidRPr="00273610">
        <w:rPr>
          <w:rFonts w:ascii="Arial" w:hAnsi="Arial" w:cs="Arial"/>
          <w:szCs w:val="24"/>
        </w:rPr>
        <w:t>(vgl. van den Boogaard et al., S. 632)</w:t>
      </w:r>
      <w:bookmarkEnd w:id="167"/>
      <w:r w:rsidRPr="00273610">
        <w:rPr>
          <w:rFonts w:ascii="Arial" w:hAnsi="Arial" w:cs="Arial"/>
          <w:szCs w:val="24"/>
        </w:rPr>
        <w:fldChar w:fldCharType="end"/>
      </w:r>
      <w:r w:rsidR="00DF1F10" w:rsidRPr="00273610">
        <w:rPr>
          <w:rFonts w:ascii="Arial" w:hAnsi="Arial" w:cs="Arial"/>
          <w:szCs w:val="24"/>
        </w:rPr>
        <w:t xml:space="preserve"> </w:t>
      </w:r>
      <w:r w:rsidRPr="00273610">
        <w:rPr>
          <w:rFonts w:ascii="Arial" w:hAnsi="Arial" w:cs="Arial"/>
          <w:szCs w:val="24"/>
        </w:rPr>
        <w:t xml:space="preserve">So wurde mit der Hilfe von MEMS im Jahr 1989 von Cramer et al. </w:t>
      </w:r>
      <w:r w:rsidRPr="00273610">
        <w:rPr>
          <w:rFonts w:ascii="Arial" w:hAnsi="Arial" w:cs="Arial"/>
          <w:szCs w:val="24"/>
        </w:rPr>
        <w:fldChar w:fldCharType="begin"/>
      </w:r>
      <w:r w:rsidRPr="00273610">
        <w:rPr>
          <w:rFonts w:ascii="Arial" w:hAnsi="Arial" w:cs="Arial"/>
          <w:szCs w:val="24"/>
        </w:rPr>
        <w:instrText>ADDIN CITAVI.PLACEHOLDER cea57cc2-5fd6-4d86-92ad-2f0dc3122651 PFBsYWNlaG9sZGVyPg0KICA8QWRkSW5WZXJzaW9uPjUuMy4xLjA8L0FkZEluVmVyc2lvbj4NCiAgPElkPmNlYTU3Y2MyLTVmZDYtNGQ4Ni05MmFkLTJmMGRjMzEyMjY1MTwvSWQ+DQogIDxFbnRyaWVzPg0KICAgIDxFbnRyeT4NCiAgICAgIDxJZD5kNjU0MzI0YS0wNDI2LTRmNzItYjMxMS0zMWQyMTdiNTRhNzE8L0lkPg0KICAgICAgPFJlZmVyZW5jZUlkPmIyYjJlYTZiLWU1MmItNGYyMi1iMWM1LWNhY2MwNzAyMTFhOD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E5ODkpPC9UZXh0Pg0KICAgIDwvVGV4dFVuaXQ+DQogIDwvVGV4dFVuaXRzPg0KPC9QbGFjZWhvbGRlcj4=</w:instrText>
      </w:r>
      <w:r w:rsidRPr="00273610">
        <w:rPr>
          <w:rFonts w:ascii="Arial" w:hAnsi="Arial" w:cs="Arial"/>
          <w:szCs w:val="24"/>
        </w:rPr>
        <w:fldChar w:fldCharType="separate"/>
      </w:r>
      <w:bookmarkStart w:id="168" w:name="_CTVP001cea57cc25fd64d8692ad2f0dc3122651"/>
      <w:r w:rsidRPr="00273610">
        <w:rPr>
          <w:rFonts w:ascii="Arial" w:hAnsi="Arial" w:cs="Arial"/>
          <w:szCs w:val="24"/>
        </w:rPr>
        <w:t>(1989)</w:t>
      </w:r>
      <w:bookmarkEnd w:id="168"/>
      <w:r w:rsidRPr="00273610">
        <w:rPr>
          <w:rFonts w:ascii="Arial" w:hAnsi="Arial" w:cs="Arial"/>
          <w:szCs w:val="24"/>
        </w:rPr>
        <w:fldChar w:fldCharType="end"/>
      </w:r>
      <w:r w:rsidRPr="00273610">
        <w:rPr>
          <w:rFonts w:ascii="Arial" w:hAnsi="Arial" w:cs="Arial"/>
          <w:szCs w:val="24"/>
        </w:rPr>
        <w:t xml:space="preserve"> bereits Untersuchungen unter der Verwendung der Medikamentendose angestellt, um die Gründe für Non-Adhärenz zu untersuchen. Seitdem gilt MEMS in der Forschung von Adhärenz als der Goldstandard. </w:t>
      </w:r>
      <w:r w:rsidRPr="00273610">
        <w:rPr>
          <w:rFonts w:ascii="Arial" w:hAnsi="Arial" w:cs="Arial"/>
          <w:szCs w:val="24"/>
        </w:rPr>
        <w:fldChar w:fldCharType="begin"/>
      </w:r>
      <w:r w:rsidRPr="00273610">
        <w:rPr>
          <w:rFonts w:ascii="Arial" w:hAnsi="Arial" w:cs="Arial"/>
          <w:szCs w:val="24"/>
        </w:rPr>
        <w:instrText>ADDIN CITAVI.PLACEHOLDER 268595c5-1627-4cc3-94a9-769621b56601 PFBsYWNlaG9sZGVyPg0KICA8QWRkSW5WZXJzaW9uPjUuMy4xLjA8L0FkZEluVmVyc2lvbj4NCiAgPElkPjI2ODU5NWM1LTE2MjctNGNjMy05NGE5LTc2OTYyMWI1NjYwMTwvSWQ+DQogIDxFbnRyaWVzPg0KICAgIDxFbnRyeT4NCiAgICAgIDxJZD5hMGE3NzRjMy0zZmQxLTQwODgtYmU1MS04ZDUwZTc0NTM2ZDc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dmFuIGRlbiBCb29nYWFyZCBldCBhbC4gMjAxMSwgUy4gNjMyKTwvVGV4dD4NCiAgICA8L1RleHRVbml0Pg0KICA8L1RleHRVbml0cz4NCjwvUGxhY2Vob2xkZXI+</w:instrText>
      </w:r>
      <w:r w:rsidRPr="00273610">
        <w:rPr>
          <w:rFonts w:ascii="Arial" w:hAnsi="Arial" w:cs="Arial"/>
          <w:szCs w:val="24"/>
        </w:rPr>
        <w:fldChar w:fldCharType="separate"/>
      </w:r>
      <w:bookmarkStart w:id="169" w:name="_CTVP001268595c516274cc394a9769621b56601"/>
      <w:r w:rsidRPr="00273610">
        <w:rPr>
          <w:rFonts w:ascii="Arial" w:hAnsi="Arial" w:cs="Arial"/>
          <w:szCs w:val="24"/>
        </w:rPr>
        <w:t>(vgl. van den Boogaard et al. 2011, S. 632)</w:t>
      </w:r>
      <w:bookmarkEnd w:id="169"/>
      <w:r w:rsidRPr="00273610">
        <w:rPr>
          <w:rFonts w:ascii="Arial" w:hAnsi="Arial" w:cs="Arial"/>
          <w:szCs w:val="24"/>
        </w:rPr>
        <w:fldChar w:fldCharType="end"/>
      </w:r>
      <w:r w:rsidRPr="00273610">
        <w:rPr>
          <w:rFonts w:ascii="Arial" w:hAnsi="Arial" w:cs="Arial"/>
          <w:szCs w:val="24"/>
        </w:rPr>
        <w:t>. Mittlerweile sind einige smarte Medikamentenverwaltungssysteme in verschiedenen Varianten auf dem Markt gekommen, deren generelle Einteilung in Kategorien vorgenommen wird (siehe</w:t>
      </w:r>
      <w:r w:rsidR="0023211E" w:rsidRPr="00273610">
        <w:rPr>
          <w:rFonts w:ascii="Arial" w:hAnsi="Arial" w:cs="Arial"/>
          <w:szCs w:val="24"/>
        </w:rPr>
        <w:t xml:space="preserve"> </w:t>
      </w:r>
      <w:r w:rsidR="00DF1F10" w:rsidRPr="00273610">
        <w:rPr>
          <w:rFonts w:ascii="Arial" w:hAnsi="Arial" w:cs="Arial"/>
          <w:szCs w:val="24"/>
        </w:rPr>
        <w:t xml:space="preserve">Abschnitt </w:t>
      </w:r>
      <w:r w:rsidR="0023211E" w:rsidRPr="00273610">
        <w:rPr>
          <w:rFonts w:ascii="Arial" w:hAnsi="Arial" w:cs="Arial"/>
          <w:szCs w:val="24"/>
        </w:rPr>
        <w:fldChar w:fldCharType="begin"/>
      </w:r>
      <w:r w:rsidR="0023211E" w:rsidRPr="00273610">
        <w:rPr>
          <w:rFonts w:ascii="Arial" w:hAnsi="Arial" w:cs="Arial"/>
          <w:szCs w:val="24"/>
        </w:rPr>
        <w:instrText xml:space="preserve"> REF _Ref476493807 \r \h  \* MERGEFORMAT </w:instrText>
      </w:r>
      <w:r w:rsidR="0023211E" w:rsidRPr="00273610">
        <w:rPr>
          <w:rFonts w:ascii="Arial" w:hAnsi="Arial" w:cs="Arial"/>
          <w:szCs w:val="24"/>
        </w:rPr>
      </w:r>
      <w:r w:rsidR="0023211E" w:rsidRPr="00273610">
        <w:rPr>
          <w:rFonts w:ascii="Arial" w:hAnsi="Arial" w:cs="Arial"/>
          <w:szCs w:val="24"/>
        </w:rPr>
        <w:fldChar w:fldCharType="separate"/>
      </w:r>
      <w:r w:rsidR="00E05847">
        <w:rPr>
          <w:rFonts w:ascii="Arial" w:hAnsi="Arial" w:cs="Arial"/>
          <w:szCs w:val="24"/>
        </w:rPr>
        <w:t>3.1</w:t>
      </w:r>
      <w:r w:rsidR="0023211E" w:rsidRPr="00273610">
        <w:rPr>
          <w:rFonts w:ascii="Arial" w:hAnsi="Arial" w:cs="Arial"/>
          <w:szCs w:val="24"/>
        </w:rPr>
        <w:fldChar w:fldCharType="end"/>
      </w:r>
      <w:r w:rsidR="00DF1F10" w:rsidRPr="00273610">
        <w:rPr>
          <w:rFonts w:ascii="Arial" w:hAnsi="Arial" w:cs="Arial"/>
          <w:szCs w:val="24"/>
        </w:rPr>
        <w:t>).</w:t>
      </w:r>
      <w:r w:rsidRPr="00273610">
        <w:rPr>
          <w:rFonts w:ascii="Arial" w:hAnsi="Arial" w:cs="Arial"/>
          <w:szCs w:val="24"/>
        </w:rPr>
        <w:t xml:space="preserve"> Weiterhin erfolgt eine Bewertung der einzelnen Kategorien nach einem potenziellen Einsatz</w:t>
      </w:r>
      <w:r w:rsidR="0023211E" w:rsidRPr="00273610">
        <w:rPr>
          <w:rFonts w:ascii="Arial" w:hAnsi="Arial" w:cs="Arial"/>
          <w:szCs w:val="24"/>
        </w:rPr>
        <w:t xml:space="preserve"> (siehe</w:t>
      </w:r>
      <w:r w:rsidR="00DF1F10" w:rsidRPr="00273610">
        <w:rPr>
          <w:rFonts w:ascii="Arial" w:hAnsi="Arial" w:cs="Arial"/>
          <w:b/>
          <w:szCs w:val="24"/>
        </w:rPr>
        <w:t xml:space="preserve"> </w:t>
      </w:r>
      <w:r w:rsidR="00DF1F10" w:rsidRPr="00273610">
        <w:rPr>
          <w:rFonts w:ascii="Arial" w:hAnsi="Arial" w:cs="Arial"/>
          <w:szCs w:val="24"/>
        </w:rPr>
        <w:t xml:space="preserve">Abschnitt </w:t>
      </w:r>
      <w:r w:rsidR="00DF1F10" w:rsidRPr="00273610">
        <w:rPr>
          <w:rFonts w:ascii="Arial" w:hAnsi="Arial" w:cs="Arial"/>
          <w:szCs w:val="24"/>
        </w:rPr>
        <w:fldChar w:fldCharType="begin"/>
      </w:r>
      <w:r w:rsidR="00DF1F10" w:rsidRPr="00273610">
        <w:rPr>
          <w:rFonts w:ascii="Arial" w:hAnsi="Arial" w:cs="Arial"/>
          <w:szCs w:val="24"/>
        </w:rPr>
        <w:instrText xml:space="preserve"> REF _Ref477003892 \r \h </w:instrText>
      </w:r>
      <w:r w:rsidR="00705C0A" w:rsidRPr="00273610">
        <w:rPr>
          <w:rFonts w:ascii="Arial" w:hAnsi="Arial" w:cs="Arial"/>
          <w:szCs w:val="24"/>
        </w:rPr>
        <w:instrText xml:space="preserve"> \* MERGEFORMAT </w:instrText>
      </w:r>
      <w:r w:rsidR="00DF1F10" w:rsidRPr="00273610">
        <w:rPr>
          <w:rFonts w:ascii="Arial" w:hAnsi="Arial" w:cs="Arial"/>
          <w:szCs w:val="24"/>
        </w:rPr>
      </w:r>
      <w:r w:rsidR="00DF1F10" w:rsidRPr="00273610">
        <w:rPr>
          <w:rFonts w:ascii="Arial" w:hAnsi="Arial" w:cs="Arial"/>
          <w:szCs w:val="24"/>
        </w:rPr>
        <w:fldChar w:fldCharType="separate"/>
      </w:r>
      <w:r w:rsidR="00E05847">
        <w:rPr>
          <w:rFonts w:ascii="Arial" w:hAnsi="Arial" w:cs="Arial"/>
          <w:szCs w:val="24"/>
        </w:rPr>
        <w:t>3.2</w:t>
      </w:r>
      <w:r w:rsidR="00DF1F10" w:rsidRPr="00273610">
        <w:rPr>
          <w:rFonts w:ascii="Arial" w:hAnsi="Arial" w:cs="Arial"/>
          <w:szCs w:val="24"/>
        </w:rPr>
        <w:fldChar w:fldCharType="end"/>
      </w:r>
      <w:r w:rsidR="00203C65" w:rsidRPr="00273610">
        <w:rPr>
          <w:rFonts w:ascii="Arial" w:hAnsi="Arial" w:cs="Arial"/>
          <w:szCs w:val="24"/>
        </w:rPr>
        <w:t>)</w:t>
      </w:r>
      <w:r w:rsidRPr="00273610">
        <w:rPr>
          <w:rFonts w:ascii="Arial" w:hAnsi="Arial" w:cs="Arial"/>
          <w:szCs w:val="24"/>
        </w:rPr>
        <w:t>. Diese Bewertung wurde durch Befragungen von Pflegedienstleiter und Pfleger von stationären Pflegeeinrichtungen erhoben.</w:t>
      </w:r>
    </w:p>
    <w:p w14:paraId="6781099C" w14:textId="35E790AC" w:rsidR="00AB3572" w:rsidRPr="009C5835" w:rsidRDefault="00AB3572" w:rsidP="00FF4C8F">
      <w:pPr>
        <w:spacing w:line="360" w:lineRule="auto"/>
        <w:jc w:val="both"/>
        <w:rPr>
          <w:rFonts w:ascii="Arial" w:hAnsi="Arial" w:cs="Arial"/>
        </w:rPr>
      </w:pPr>
      <w:r w:rsidRPr="009C5835">
        <w:rPr>
          <w:rFonts w:ascii="Arial" w:hAnsi="Arial" w:cs="Arial"/>
        </w:rPr>
        <w:t xml:space="preserve"> </w:t>
      </w:r>
    </w:p>
    <w:p w14:paraId="71B654EB" w14:textId="5FFBFDBC" w:rsidR="0034552E" w:rsidRPr="009C5835" w:rsidRDefault="003E7842" w:rsidP="0034552E">
      <w:pPr>
        <w:pStyle w:val="berschrift2"/>
        <w:numPr>
          <w:ilvl w:val="1"/>
          <w:numId w:val="2"/>
        </w:numPr>
        <w:rPr>
          <w:rFonts w:ascii="Arial" w:hAnsi="Arial" w:cs="Arial"/>
        </w:rPr>
      </w:pPr>
      <w:bookmarkStart w:id="170" w:name="_Ref476493807"/>
      <w:bookmarkStart w:id="171" w:name="_Toc477029920"/>
      <w:r w:rsidRPr="009C5835">
        <w:rPr>
          <w:rFonts w:ascii="Arial" w:hAnsi="Arial" w:cs="Arial"/>
        </w:rPr>
        <w:t>Einordnung der Medikamentenverwaltungssysteme</w:t>
      </w:r>
      <w:r w:rsidR="00070A6E" w:rsidRPr="009C5835">
        <w:rPr>
          <w:rFonts w:ascii="Arial" w:hAnsi="Arial" w:cs="Arial"/>
        </w:rPr>
        <w:t xml:space="preserve"> in Kategorien</w:t>
      </w:r>
      <w:bookmarkEnd w:id="170"/>
      <w:bookmarkEnd w:id="171"/>
    </w:p>
    <w:p w14:paraId="1960939E" w14:textId="25A56CB7" w:rsidR="00736855" w:rsidRPr="009C5835" w:rsidRDefault="00736855" w:rsidP="00736855">
      <w:pPr>
        <w:pStyle w:val="berschrift2"/>
        <w:numPr>
          <w:ilvl w:val="2"/>
          <w:numId w:val="2"/>
        </w:numPr>
        <w:spacing w:line="320" w:lineRule="exact"/>
        <w:rPr>
          <w:rFonts w:ascii="Arial" w:hAnsi="Arial" w:cs="Arial"/>
        </w:rPr>
      </w:pPr>
      <w:bookmarkStart w:id="172" w:name="_Toc477029921"/>
      <w:r w:rsidRPr="009C5835">
        <w:rPr>
          <w:rFonts w:ascii="Arial" w:hAnsi="Arial" w:cs="Arial"/>
        </w:rPr>
        <w:t>Smarte Medikamentenspender</w:t>
      </w:r>
      <w:bookmarkEnd w:id="172"/>
    </w:p>
    <w:p w14:paraId="564868B1" w14:textId="77777777" w:rsidR="00736855" w:rsidRPr="009C5835" w:rsidRDefault="00736855" w:rsidP="00736855">
      <w:pPr>
        <w:rPr>
          <w:rFonts w:ascii="Arial" w:hAnsi="Arial" w:cs="Arial"/>
        </w:rPr>
      </w:pPr>
    </w:p>
    <w:p w14:paraId="1A2F2B5B" w14:textId="6A4136AF" w:rsidR="00AE2AE9" w:rsidRPr="00273610" w:rsidRDefault="00736855" w:rsidP="00736855">
      <w:pPr>
        <w:spacing w:line="360" w:lineRule="auto"/>
        <w:jc w:val="both"/>
        <w:rPr>
          <w:rFonts w:ascii="Arial" w:hAnsi="Arial" w:cs="Arial"/>
          <w:szCs w:val="24"/>
        </w:rPr>
      </w:pPr>
      <w:r w:rsidRPr="00273610">
        <w:rPr>
          <w:rFonts w:ascii="Arial" w:hAnsi="Arial" w:cs="Arial"/>
          <w:szCs w:val="24"/>
        </w:rPr>
        <w:t xml:space="preserve">Die smarten Medikamentenspender zeichnen sich dadurch aus, dass die Ausgabe der Medikamente durch eine Vorrichtung erfolgt, wodurch nur eine bestimmte Anzahl an Medikamente ausgeben werden. Kennzeichnend für smarte Medikamentenspender ist auch, dass durch deren Verwendung eine falsche Medikamenteneinnahme verhindert werden kann, da die meisten Medikamentenspender die Ausgabe der Medikamente regulieren und nur die Medikamente ausgegeben werden, die Eingenommen werden müssen. </w:t>
      </w:r>
    </w:p>
    <w:p w14:paraId="5C972FFA" w14:textId="392F206C" w:rsidR="007624DD" w:rsidRDefault="007624DD" w:rsidP="00736855">
      <w:pPr>
        <w:spacing w:line="360" w:lineRule="auto"/>
        <w:jc w:val="both"/>
        <w:rPr>
          <w:rFonts w:ascii="Arial" w:hAnsi="Arial" w:cs="Arial"/>
        </w:rPr>
      </w:pPr>
    </w:p>
    <w:p w14:paraId="5FFBB476" w14:textId="5C012DB6" w:rsidR="00BC61FF" w:rsidRDefault="00BC61FF" w:rsidP="00736855">
      <w:pPr>
        <w:spacing w:line="360" w:lineRule="auto"/>
        <w:jc w:val="both"/>
        <w:rPr>
          <w:rFonts w:ascii="Arial" w:hAnsi="Arial" w:cs="Arial"/>
        </w:rPr>
      </w:pPr>
    </w:p>
    <w:p w14:paraId="3443804D" w14:textId="239262D0" w:rsidR="00BC61FF" w:rsidRDefault="00BC61FF" w:rsidP="00736855">
      <w:pPr>
        <w:spacing w:line="360" w:lineRule="auto"/>
        <w:jc w:val="both"/>
        <w:rPr>
          <w:rFonts w:ascii="Arial" w:hAnsi="Arial" w:cs="Arial"/>
        </w:rPr>
      </w:pPr>
    </w:p>
    <w:p w14:paraId="086DBCFB" w14:textId="318A1792" w:rsidR="00BC61FF" w:rsidRPr="009C5835" w:rsidRDefault="00BC61FF" w:rsidP="00736855">
      <w:pPr>
        <w:spacing w:line="360" w:lineRule="auto"/>
        <w:jc w:val="both"/>
        <w:rPr>
          <w:rFonts w:ascii="Arial" w:hAnsi="Arial" w:cs="Arial"/>
        </w:rPr>
      </w:pPr>
    </w:p>
    <w:p w14:paraId="44FE8D42" w14:textId="68F5D00B" w:rsidR="00AE2AE9" w:rsidRPr="009C5835" w:rsidRDefault="00AE2AE9" w:rsidP="00AE2AE9">
      <w:pPr>
        <w:pStyle w:val="berschrift2"/>
        <w:numPr>
          <w:ilvl w:val="3"/>
          <w:numId w:val="2"/>
        </w:numPr>
        <w:spacing w:line="320" w:lineRule="exact"/>
        <w:rPr>
          <w:rFonts w:ascii="Arial" w:hAnsi="Arial" w:cs="Arial"/>
        </w:rPr>
      </w:pPr>
      <w:bookmarkStart w:id="173" w:name="_Toc477029922"/>
      <w:r w:rsidRPr="009C5835">
        <w:rPr>
          <w:rFonts w:ascii="Arial" w:hAnsi="Arial" w:cs="Arial"/>
        </w:rPr>
        <w:lastRenderedPageBreak/>
        <w:t>Produkte auf dem Markt</w:t>
      </w:r>
      <w:bookmarkEnd w:id="173"/>
    </w:p>
    <w:p w14:paraId="393B324E" w14:textId="5BBF8112" w:rsidR="00AE2AE9" w:rsidRPr="009C5835" w:rsidRDefault="00AE2AE9" w:rsidP="00AE2AE9">
      <w:pPr>
        <w:rPr>
          <w:rFonts w:ascii="Arial" w:hAnsi="Arial" w:cs="Arial"/>
        </w:rPr>
      </w:pPr>
    </w:p>
    <w:p w14:paraId="5CC77B22" w14:textId="25A7835A" w:rsidR="00AE2AE9" w:rsidRPr="00BC61FF" w:rsidRDefault="00AE2AE9" w:rsidP="00AE2AE9">
      <w:pPr>
        <w:rPr>
          <w:rFonts w:ascii="Arial" w:hAnsi="Arial" w:cs="Arial"/>
          <w:b/>
          <w:sz w:val="23"/>
          <w:szCs w:val="23"/>
        </w:rPr>
      </w:pPr>
      <w:r w:rsidRPr="00BC61FF">
        <w:rPr>
          <w:rFonts w:ascii="Arial" w:hAnsi="Arial" w:cs="Arial"/>
          <w:b/>
          <w:sz w:val="23"/>
          <w:szCs w:val="23"/>
        </w:rPr>
        <w:t>Hero</w:t>
      </w:r>
    </w:p>
    <w:p w14:paraId="2666EA50" w14:textId="77777777" w:rsidR="00AE2AE9" w:rsidRPr="00BC61FF" w:rsidRDefault="00AE2AE9" w:rsidP="00AE2AE9">
      <w:pPr>
        <w:rPr>
          <w:rFonts w:ascii="Arial" w:hAnsi="Arial" w:cs="Arial"/>
          <w:sz w:val="23"/>
          <w:szCs w:val="23"/>
        </w:rPr>
      </w:pPr>
    </w:p>
    <w:p w14:paraId="7F91DE68" w14:textId="045068EE" w:rsidR="00AE2AE9" w:rsidRPr="00273610" w:rsidRDefault="00AE2AE9" w:rsidP="00AE2AE9">
      <w:pPr>
        <w:spacing w:line="360" w:lineRule="auto"/>
        <w:jc w:val="both"/>
        <w:rPr>
          <w:rFonts w:ascii="Arial" w:hAnsi="Arial" w:cs="Arial"/>
          <w:szCs w:val="24"/>
        </w:rPr>
      </w:pPr>
      <w:r w:rsidRPr="00273610">
        <w:rPr>
          <w:rFonts w:ascii="Arial" w:hAnsi="Arial" w:cs="Arial"/>
          <w:szCs w:val="24"/>
        </w:rPr>
        <w:t>Hero ist ein smarter Medikamentenspender, der von HERO Health LLC entwicke</w:t>
      </w:r>
      <w:r w:rsidR="00BC61FF" w:rsidRPr="00273610">
        <w:rPr>
          <w:rFonts w:ascii="Arial" w:hAnsi="Arial" w:cs="Arial"/>
          <w:szCs w:val="24"/>
        </w:rPr>
        <w:t>lt und für einen Preis von 599 Dollar</w:t>
      </w:r>
      <w:r w:rsidRPr="00273610">
        <w:rPr>
          <w:rFonts w:ascii="Arial" w:hAnsi="Arial" w:cs="Arial"/>
          <w:szCs w:val="24"/>
        </w:rPr>
        <w:t xml:space="preserve"> vertrieben wird. Hero ist ein Medikamentenspender, der einen Monatsvorrat von 10 verschiedenen Medikamenten beherbergen kann. Die jeweiligen Medikamente, die eingenommen werden müssen, werden von Hero verwaltet und automatisch dem jeweiligen Zeitpunkt zugeordnet, sodass eine Über- oder Unterdosierung bzw. die Einnahme von falschen Medikamenten verhindert wird. Weiterhin wird von dem System eine Medikamentenknappheit durch die Verwendung von Sensoren verhindert, die die vorhandenen Medikamente zählen und bei einer Knappheit eine Nachbestel</w:t>
      </w:r>
      <w:r w:rsidR="00BC61FF" w:rsidRPr="00273610">
        <w:rPr>
          <w:rFonts w:ascii="Arial" w:hAnsi="Arial" w:cs="Arial"/>
          <w:szCs w:val="24"/>
        </w:rPr>
        <w:t>lung bei Amazon tätigen können.</w:t>
      </w:r>
      <w:r w:rsidRPr="00273610">
        <w:rPr>
          <w:rFonts w:ascii="Arial" w:hAnsi="Arial" w:cs="Arial"/>
          <w:szCs w:val="24"/>
        </w:rPr>
        <w:t xml:space="preserve"> </w:t>
      </w:r>
      <w:r w:rsidRPr="00273610">
        <w:rPr>
          <w:rFonts w:ascii="Arial" w:hAnsi="Arial" w:cs="Arial"/>
          <w:szCs w:val="24"/>
        </w:rPr>
        <w:fldChar w:fldCharType="begin"/>
      </w:r>
      <w:r w:rsidRPr="00273610">
        <w:rPr>
          <w:rFonts w:ascii="Arial" w:hAnsi="Arial" w:cs="Arial"/>
          <w:szCs w:val="24"/>
        </w:rPr>
        <w:instrText>ADDIN CITAVI.PLACEHOLDER 358d87e1-eb79-41e4-a9b0-743e8f58982d PFBsYWNlaG9sZGVyPg0KICA8QWRkSW5WZXJzaW9uPjUuMy4xLjA8L0FkZEluVmVyc2lvbj4NCiAgPElkPjM1OGQ4N2UxLWViNzktNDFlNC1hOWIwLTc0M2U4ZjU4OTgyZDwvSWQ+DQogIDxFbnRyaWVzPg0KICAgIDxFbnRyeT4NCiAgICAgIDxJZD4xZmI0ZjAzZi01ZjU1LTQ3MGItYmVjZS0yMjczYmEyNmI1MDk8L0lkPg0KICAgICAgPFByZWZpeD5WZ2wuIDwvUHJlZml4Pg0KICAgICAgPFJlZmVyZW5jZUlkPmRmMjg0YzM3LWQ0Y2EtNGVlMC05ZjFhLTNhZTIzNmEyMjRhOD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ZnbC4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hFUk8gSGVhbHRoIExMQyAyMDE2KTwvVGV4dD4NCiAgICA8L1RleHRVbml0Pg0KICA8L1RleHRVbml0cz4NCjwvUGxhY2Vob2xkZXI+</w:instrText>
      </w:r>
      <w:r w:rsidRPr="00273610">
        <w:rPr>
          <w:rFonts w:ascii="Arial" w:hAnsi="Arial" w:cs="Arial"/>
          <w:szCs w:val="24"/>
        </w:rPr>
        <w:fldChar w:fldCharType="separate"/>
      </w:r>
      <w:r w:rsidRPr="00273610">
        <w:rPr>
          <w:rFonts w:ascii="Arial" w:hAnsi="Arial" w:cs="Arial"/>
          <w:szCs w:val="24"/>
        </w:rPr>
        <w:t>(Vgl. HERO Health LLC 2016)</w:t>
      </w:r>
      <w:r w:rsidRPr="00273610">
        <w:rPr>
          <w:rFonts w:ascii="Arial" w:hAnsi="Arial" w:cs="Arial"/>
          <w:szCs w:val="24"/>
        </w:rPr>
        <w:fldChar w:fldCharType="end"/>
      </w:r>
    </w:p>
    <w:p w14:paraId="1A0E3937" w14:textId="77777777" w:rsidR="00AE2AE9" w:rsidRPr="00273610" w:rsidRDefault="00AE2AE9" w:rsidP="00AE2AE9">
      <w:pPr>
        <w:spacing w:line="360" w:lineRule="auto"/>
        <w:jc w:val="both"/>
        <w:rPr>
          <w:rFonts w:ascii="Arial" w:hAnsi="Arial" w:cs="Arial"/>
          <w:szCs w:val="24"/>
        </w:rPr>
      </w:pPr>
    </w:p>
    <w:p w14:paraId="2EB5A928" w14:textId="77777777" w:rsidR="00AE2AE9" w:rsidRPr="00273610" w:rsidRDefault="00AE2AE9" w:rsidP="00AE2AE9">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40D62FBE" wp14:editId="73F26017">
            <wp:extent cx="2276475" cy="1862190"/>
            <wp:effectExtent l="0" t="0" r="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88728" cy="1872213"/>
                    </a:xfrm>
                    <a:prstGeom prst="rect">
                      <a:avLst/>
                    </a:prstGeom>
                    <a:noFill/>
                    <a:ln>
                      <a:noFill/>
                    </a:ln>
                  </pic:spPr>
                </pic:pic>
              </a:graphicData>
            </a:graphic>
          </wp:inline>
        </w:drawing>
      </w:r>
    </w:p>
    <w:p w14:paraId="1B034407" w14:textId="6DF2F1D1" w:rsidR="0098038F" w:rsidRPr="007316ED" w:rsidRDefault="00AE2AE9" w:rsidP="00AE2AE9">
      <w:pPr>
        <w:pStyle w:val="Beschriftung"/>
        <w:jc w:val="center"/>
        <w:rPr>
          <w:rFonts w:ascii="Arial" w:hAnsi="Arial" w:cs="Arial"/>
        </w:rPr>
      </w:pPr>
      <w:bookmarkStart w:id="174" w:name="_Toc477029968"/>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1F4EC2">
        <w:rPr>
          <w:rFonts w:ascii="Arial" w:hAnsi="Arial" w:cs="Arial"/>
          <w:noProof/>
        </w:rPr>
        <w:t>7</w:t>
      </w:r>
      <w:r w:rsidR="009C483C" w:rsidRPr="007316ED">
        <w:rPr>
          <w:rFonts w:ascii="Arial" w:hAnsi="Arial" w:cs="Arial"/>
        </w:rPr>
        <w:fldChar w:fldCharType="end"/>
      </w:r>
      <w:r w:rsidRPr="007316ED">
        <w:rPr>
          <w:rFonts w:ascii="Arial" w:hAnsi="Arial" w:cs="Arial"/>
        </w:rPr>
        <w:t>: Hero Medikamentenspender</w:t>
      </w:r>
      <w:bookmarkEnd w:id="174"/>
      <w:r w:rsidRPr="007316ED">
        <w:rPr>
          <w:rFonts w:ascii="Arial" w:hAnsi="Arial" w:cs="Arial"/>
        </w:rPr>
        <w:t xml:space="preserve"> </w:t>
      </w:r>
    </w:p>
    <w:p w14:paraId="08AC63F5" w14:textId="252ED9E8" w:rsidR="00AE2AE9" w:rsidRPr="007316ED" w:rsidRDefault="00AE2AE9" w:rsidP="009851AE">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74f09258-4362-455e-a8dd-18cfd7988c94 PFBsYWNlaG9sZGVyPg0KICA8QWRkSW5WZXJzaW9uPjUuMy4xLjA8L0FkZEluVmVyc2lvbj4NCiAgPElkPjc0ZjA5MjU4LTQzNjItNDU1ZS1hOGRkLTE4Y2ZkNzk4OGM5NDwvSWQ+DQogIDxFbnRyaWVzPg0KICAgIDxFbnRyeT4NCiAgICAgIDxJZD5kZjM3OWQ0Ni03OTNhLTRiMzAtYjE2Yi02NGMzYmY0NWUyMmE8L0lkPg0KICAgICAgPFByZWZpeD5RdWVsbGU6IDwvUHJlZml4Pg0KICAgICAgPFJlZmVyZW5jZUlkPmRmMjg0YzM3LWQ0Y2EtNGVlMC05ZjFhLTNhZTIzNmEyMjRhOD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F1ZWxsZTo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hFUk8gSGVhbHRoIExMQyAyMDE2KTwvVGV4dD4NCiAgICA8L1RleHRVbml0Pg0KICA8L1RleHRVbml0cz4NCjwvUGxhY2Vob2xkZXI+</w:instrText>
      </w:r>
      <w:r w:rsidRPr="007316ED">
        <w:rPr>
          <w:rFonts w:ascii="Arial" w:hAnsi="Arial" w:cs="Arial"/>
        </w:rPr>
        <w:fldChar w:fldCharType="separate"/>
      </w:r>
      <w:r w:rsidRPr="007316ED">
        <w:rPr>
          <w:rFonts w:ascii="Arial" w:hAnsi="Arial" w:cs="Arial"/>
        </w:rPr>
        <w:t>(Quelle: HERO Health LLC 2016)</w:t>
      </w:r>
      <w:r w:rsidRPr="007316ED">
        <w:rPr>
          <w:rFonts w:ascii="Arial" w:hAnsi="Arial" w:cs="Arial"/>
        </w:rPr>
        <w:fldChar w:fldCharType="end"/>
      </w:r>
    </w:p>
    <w:p w14:paraId="116A6A82" w14:textId="77777777" w:rsidR="00FF4C8F" w:rsidRPr="00273610" w:rsidRDefault="00FF4C8F" w:rsidP="00FF4C8F">
      <w:pPr>
        <w:rPr>
          <w:rFonts w:ascii="Arial" w:hAnsi="Arial" w:cs="Arial"/>
          <w:szCs w:val="24"/>
        </w:rPr>
      </w:pPr>
    </w:p>
    <w:p w14:paraId="42E9413C" w14:textId="1F5EE93A" w:rsidR="00AE2AE9" w:rsidRPr="00273610" w:rsidRDefault="00AE2AE9" w:rsidP="00AE2AE9">
      <w:pPr>
        <w:spacing w:line="360" w:lineRule="auto"/>
        <w:jc w:val="both"/>
        <w:rPr>
          <w:rFonts w:ascii="Arial" w:hAnsi="Arial" w:cs="Arial"/>
          <w:b/>
          <w:szCs w:val="24"/>
        </w:rPr>
      </w:pPr>
      <w:r w:rsidRPr="00273610">
        <w:rPr>
          <w:rFonts w:ascii="Arial" w:hAnsi="Arial" w:cs="Arial"/>
          <w:b/>
          <w:szCs w:val="24"/>
        </w:rPr>
        <w:t>My</w:t>
      </w:r>
      <w:r w:rsidR="00542389" w:rsidRPr="00273610">
        <w:rPr>
          <w:rFonts w:ascii="Arial" w:hAnsi="Arial" w:cs="Arial"/>
          <w:b/>
          <w:szCs w:val="24"/>
        </w:rPr>
        <w:t xml:space="preserve"> u</w:t>
      </w:r>
      <w:r w:rsidRPr="00273610">
        <w:rPr>
          <w:rFonts w:ascii="Arial" w:hAnsi="Arial" w:cs="Arial"/>
          <w:b/>
          <w:szCs w:val="24"/>
        </w:rPr>
        <w:t>Box</w:t>
      </w:r>
    </w:p>
    <w:p w14:paraId="6D019376" w14:textId="77777777" w:rsidR="00E24573" w:rsidRPr="00273610" w:rsidRDefault="00E24573" w:rsidP="00AE2AE9">
      <w:pPr>
        <w:spacing w:line="360" w:lineRule="auto"/>
        <w:jc w:val="both"/>
        <w:rPr>
          <w:rFonts w:ascii="Arial" w:hAnsi="Arial" w:cs="Arial"/>
          <w:szCs w:val="24"/>
        </w:rPr>
      </w:pPr>
    </w:p>
    <w:p w14:paraId="09787CBB" w14:textId="6C3663ED" w:rsidR="00AE2AE9" w:rsidRPr="00273610" w:rsidRDefault="00BC61FF" w:rsidP="00AE2AE9">
      <w:pPr>
        <w:spacing w:line="360" w:lineRule="auto"/>
        <w:jc w:val="both"/>
        <w:rPr>
          <w:rFonts w:ascii="Arial" w:hAnsi="Arial" w:cs="Arial"/>
          <w:szCs w:val="24"/>
        </w:rPr>
      </w:pPr>
      <w:r w:rsidRPr="00273610">
        <w:rPr>
          <w:rFonts w:ascii="Arial" w:hAnsi="Arial" w:cs="Arial"/>
          <w:szCs w:val="24"/>
        </w:rPr>
        <w:t xml:space="preserve">Der Medikamentenspender </w:t>
      </w:r>
      <w:r w:rsidRPr="00273610">
        <w:rPr>
          <w:rFonts w:ascii="Arial" w:hAnsi="Arial" w:cs="Arial"/>
          <w:i/>
          <w:szCs w:val="24"/>
        </w:rPr>
        <w:t>My</w:t>
      </w:r>
      <w:r w:rsidR="00542389" w:rsidRPr="00273610">
        <w:rPr>
          <w:rFonts w:ascii="Arial" w:hAnsi="Arial" w:cs="Arial"/>
          <w:i/>
          <w:szCs w:val="24"/>
        </w:rPr>
        <w:t xml:space="preserve"> u</w:t>
      </w:r>
      <w:r w:rsidRPr="00273610">
        <w:rPr>
          <w:rFonts w:ascii="Arial" w:hAnsi="Arial" w:cs="Arial"/>
          <w:i/>
          <w:szCs w:val="24"/>
        </w:rPr>
        <w:t>B</w:t>
      </w:r>
      <w:r w:rsidR="00AE2AE9" w:rsidRPr="00273610">
        <w:rPr>
          <w:rFonts w:ascii="Arial" w:hAnsi="Arial" w:cs="Arial"/>
          <w:i/>
          <w:szCs w:val="24"/>
        </w:rPr>
        <w:t>ox</w:t>
      </w:r>
      <w:r w:rsidR="00AE2AE9" w:rsidRPr="00273610">
        <w:rPr>
          <w:rFonts w:ascii="Arial" w:hAnsi="Arial" w:cs="Arial"/>
          <w:szCs w:val="24"/>
        </w:rPr>
        <w:t xml:space="preserve"> wurde im Jahr 2007 von Goutam Reddy und Sara Cinnamon entwickelt, um Tuberkulose Erkrankten Menschen in Indien und anderen Entwicklungshelfern zu Helfen. </w:t>
      </w:r>
      <w:r w:rsidR="00AE2AE9" w:rsidRPr="00273610">
        <w:rPr>
          <w:rFonts w:ascii="Arial" w:hAnsi="Arial" w:cs="Arial"/>
          <w:szCs w:val="24"/>
        </w:rPr>
        <w:fldChar w:fldCharType="begin"/>
      </w:r>
      <w:r w:rsidR="00AE2AE9" w:rsidRPr="00273610">
        <w:rPr>
          <w:rFonts w:ascii="Arial" w:hAnsi="Arial" w:cs="Arial"/>
          <w:szCs w:val="24"/>
        </w:rPr>
        <w:instrText>ADDIN CITAVI.PLACEHOLDER b59c7648-cc22-4fcd-98d1-218b459627d5 PFBsYWNlaG9sZGVyPg0KICA8QWRkSW5WZXJzaW9uPjUuMy4xLjA8L0FkZEluVmVyc2lvbj4NCiAgPElkPmI1OWM3NjQ4LWNjMjItNGZjZC05OGQxLTIxOGI0NTk2MjdkNTwvSWQ+DQogIDxFbnRyaWVzPg0KICAgIDxFbnRyeT4NCiAgICAgIDxJZD5lMzEwOGMxMi1iNGRlLTQyMmQtYjdlOC0yNWVhZGQ2MDE4MTY8L0lkPg0KICAgICAgPFByZWZpeD52Z2wuIDwvUHJlZml4Pg0KICAgICAgPFJlZmVyZW5jZUlkPmFlNzA0ODM1LWM4ODEtNDg0Ni1iODY1LTM3MjdkYjZkMDk5OD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Jpb2dlbml4IDIwMTZiKTwvVGV4dD4NCiAgICA8L1RleHRVbml0Pg0KICA8L1RleHRVbml0cz4NCjwvUGxhY2Vob2xkZXI+</w:instrText>
      </w:r>
      <w:r w:rsidR="00AE2AE9" w:rsidRPr="00273610">
        <w:rPr>
          <w:rFonts w:ascii="Arial" w:hAnsi="Arial" w:cs="Arial"/>
          <w:szCs w:val="24"/>
        </w:rPr>
        <w:fldChar w:fldCharType="separate"/>
      </w:r>
      <w:r w:rsidR="00AE2AE9" w:rsidRPr="00273610">
        <w:rPr>
          <w:rFonts w:ascii="Arial" w:hAnsi="Arial" w:cs="Arial"/>
          <w:szCs w:val="24"/>
        </w:rPr>
        <w:t>(vgl. Abiogenix 2016b)</w:t>
      </w:r>
      <w:r w:rsidR="00AE2AE9" w:rsidRPr="00273610">
        <w:rPr>
          <w:rFonts w:ascii="Arial" w:hAnsi="Arial" w:cs="Arial"/>
          <w:szCs w:val="24"/>
        </w:rPr>
        <w:fldChar w:fldCharType="end"/>
      </w:r>
      <w:r w:rsidR="00AE2AE9" w:rsidRPr="00273610">
        <w:rPr>
          <w:rFonts w:ascii="Arial" w:hAnsi="Arial" w:cs="Arial"/>
          <w:szCs w:val="24"/>
        </w:rPr>
        <w:t xml:space="preserve"> Der Medikamentenspender kann einen Wochenvorrat von 14 verschie</w:t>
      </w:r>
      <w:r w:rsidRPr="00273610">
        <w:rPr>
          <w:rFonts w:ascii="Arial" w:hAnsi="Arial" w:cs="Arial"/>
          <w:szCs w:val="24"/>
        </w:rPr>
        <w:t>denen Medikamenten beherbergen.</w:t>
      </w:r>
      <w:r w:rsidR="00AE2AE9" w:rsidRPr="00273610">
        <w:rPr>
          <w:rFonts w:ascii="Arial" w:hAnsi="Arial" w:cs="Arial"/>
          <w:szCs w:val="24"/>
        </w:rPr>
        <w:t xml:space="preserve"> Um das Produkt zu erwerben, muss man einen Vertrag von einer Laufzeit von 6 Monaten zu einem Preis vo</w:t>
      </w:r>
      <w:r w:rsidRPr="00273610">
        <w:rPr>
          <w:rFonts w:ascii="Arial" w:hAnsi="Arial" w:cs="Arial"/>
          <w:szCs w:val="24"/>
        </w:rPr>
        <w:t>n 25 Dollar</w:t>
      </w:r>
      <w:r w:rsidR="00AE2AE9" w:rsidRPr="00273610">
        <w:rPr>
          <w:rFonts w:ascii="Arial" w:hAnsi="Arial" w:cs="Arial"/>
          <w:szCs w:val="24"/>
        </w:rPr>
        <w:t xml:space="preserve"> im Monat abschließen. Neben dem Produkt beinhaltet der Vertrag noch weitere Leistungen: Wie einen technischen Support, kostenlose Upgrades und vieles mehr. </w:t>
      </w:r>
      <w:r w:rsidR="00AE2AE9" w:rsidRPr="00273610">
        <w:rPr>
          <w:rFonts w:ascii="Arial" w:hAnsi="Arial" w:cs="Arial"/>
          <w:szCs w:val="24"/>
        </w:rPr>
        <w:fldChar w:fldCharType="begin"/>
      </w:r>
      <w:r w:rsidR="00AE2AE9" w:rsidRPr="00273610">
        <w:rPr>
          <w:rFonts w:ascii="Arial" w:hAnsi="Arial" w:cs="Arial"/>
          <w:szCs w:val="24"/>
        </w:rPr>
        <w:instrText>ADDIN CITAVI.PLACEHOLDER 35cca913-083a-43ea-a577-96e6ac720d31 PFBsYWNlaG9sZGVyPg0KICA8QWRkSW5WZXJzaW9uPjUuMy4xLjA8L0FkZEluVmVyc2lvbj4NCiAgPElkPjM1Y2NhOTEzLTA4M2EtNDNlYS1hNTc3LTk2ZTZhYzcyMGQzMTwvSWQ+DQogIDxFbnRyaWVzPg0KICAgIDxFbnRyeT4NCiAgICAgIDxJZD41ZjhjMzFlNy1hZTFmLTQzN2YtYjYyNy01ODg0MWZlMGMxYTg8L0lkPg0KICAgICAgPFJlZmVyZW5jZUlkPjRkMWI3YzgzLTkyMGYtNDA0OC05NzA1LTU1YTRlZWZjNmZmYT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EFiaW9nZW5peCAyMDE2Y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iaW9nZW5peCAyMDE2YSk8L1RleHQ+DQogICAgPC9UZXh0VW5pdD4NCiAgPC9UZXh0VW5pdHM+DQo8L1BsYWNlaG9sZGVyPg==</w:instrText>
      </w:r>
      <w:r w:rsidR="00AE2AE9" w:rsidRPr="00273610">
        <w:rPr>
          <w:rFonts w:ascii="Arial" w:hAnsi="Arial" w:cs="Arial"/>
          <w:szCs w:val="24"/>
        </w:rPr>
        <w:fldChar w:fldCharType="separate"/>
      </w:r>
      <w:r w:rsidR="00AE2AE9" w:rsidRPr="00273610">
        <w:rPr>
          <w:rFonts w:ascii="Arial" w:hAnsi="Arial" w:cs="Arial"/>
          <w:szCs w:val="24"/>
        </w:rPr>
        <w:t>(Abiogenix 2016a)</w:t>
      </w:r>
      <w:r w:rsidR="00AE2AE9" w:rsidRPr="00273610">
        <w:rPr>
          <w:rFonts w:ascii="Arial" w:hAnsi="Arial" w:cs="Arial"/>
          <w:szCs w:val="24"/>
        </w:rPr>
        <w:fldChar w:fldCharType="end"/>
      </w:r>
    </w:p>
    <w:p w14:paraId="6E55D4EB" w14:textId="77777777" w:rsidR="00AE2AE9" w:rsidRPr="00BC61FF" w:rsidRDefault="00AE2AE9" w:rsidP="00AE2AE9">
      <w:pPr>
        <w:keepNext/>
        <w:spacing w:line="360" w:lineRule="auto"/>
        <w:jc w:val="center"/>
        <w:rPr>
          <w:rFonts w:ascii="Arial" w:hAnsi="Arial" w:cs="Arial"/>
          <w:sz w:val="23"/>
          <w:szCs w:val="23"/>
        </w:rPr>
      </w:pPr>
      <w:r w:rsidRPr="00BC61FF">
        <w:rPr>
          <w:rFonts w:ascii="Arial" w:hAnsi="Arial" w:cs="Arial"/>
          <w:noProof/>
          <w:sz w:val="23"/>
          <w:szCs w:val="23"/>
        </w:rPr>
        <w:lastRenderedPageBreak/>
        <w:drawing>
          <wp:inline distT="0" distB="0" distL="0" distR="0" wp14:anchorId="345D4AEB" wp14:editId="7A0FD6E2">
            <wp:extent cx="2061854" cy="204787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71029" cy="2056988"/>
                    </a:xfrm>
                    <a:prstGeom prst="rect">
                      <a:avLst/>
                    </a:prstGeom>
                    <a:noFill/>
                    <a:ln>
                      <a:noFill/>
                    </a:ln>
                  </pic:spPr>
                </pic:pic>
              </a:graphicData>
            </a:graphic>
          </wp:inline>
        </w:drawing>
      </w:r>
    </w:p>
    <w:p w14:paraId="3B1882C3" w14:textId="4DC24DA9" w:rsidR="0098038F" w:rsidRPr="007316ED" w:rsidRDefault="00AE2AE9" w:rsidP="00AE2AE9">
      <w:pPr>
        <w:pStyle w:val="Beschriftung"/>
        <w:jc w:val="center"/>
        <w:rPr>
          <w:rFonts w:ascii="Arial" w:hAnsi="Arial" w:cs="Arial"/>
        </w:rPr>
      </w:pPr>
      <w:bookmarkStart w:id="175" w:name="_Toc477029969"/>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1F4EC2">
        <w:rPr>
          <w:rFonts w:ascii="Arial" w:hAnsi="Arial" w:cs="Arial"/>
          <w:noProof/>
        </w:rPr>
        <w:t>8</w:t>
      </w:r>
      <w:r w:rsidR="009C483C" w:rsidRPr="007316ED">
        <w:rPr>
          <w:rFonts w:ascii="Arial" w:hAnsi="Arial" w:cs="Arial"/>
        </w:rPr>
        <w:fldChar w:fldCharType="end"/>
      </w:r>
      <w:r w:rsidRPr="007316ED">
        <w:rPr>
          <w:rFonts w:ascii="Arial" w:hAnsi="Arial" w:cs="Arial"/>
        </w:rPr>
        <w:t xml:space="preserve">: </w:t>
      </w:r>
      <w:r w:rsidR="00542389" w:rsidRPr="007316ED">
        <w:rPr>
          <w:rFonts w:ascii="Arial" w:hAnsi="Arial" w:cs="Arial"/>
        </w:rPr>
        <w:t xml:space="preserve">My </w:t>
      </w:r>
      <w:r w:rsidRPr="007316ED">
        <w:rPr>
          <w:rFonts w:ascii="Arial" w:hAnsi="Arial" w:cs="Arial"/>
        </w:rPr>
        <w:t>uBox Medikamentenspender</w:t>
      </w:r>
      <w:bookmarkEnd w:id="175"/>
    </w:p>
    <w:p w14:paraId="76B8473A" w14:textId="062D5F94" w:rsidR="004F7C3B" w:rsidRPr="007316ED" w:rsidRDefault="00AE2AE9" w:rsidP="009A358F">
      <w:pPr>
        <w:pStyle w:val="Beschriftung"/>
        <w:jc w:val="center"/>
        <w:rPr>
          <w:rFonts w:ascii="Arial" w:hAnsi="Arial" w:cs="Arial"/>
        </w:rPr>
      </w:pPr>
      <w:r w:rsidRPr="007316ED">
        <w:rPr>
          <w:rFonts w:ascii="Arial" w:hAnsi="Arial" w:cs="Arial"/>
        </w:rPr>
        <w:t xml:space="preserve"> </w:t>
      </w:r>
      <w:r w:rsidRPr="007316ED">
        <w:rPr>
          <w:rFonts w:ascii="Arial" w:hAnsi="Arial" w:cs="Arial"/>
        </w:rPr>
        <w:fldChar w:fldCharType="begin"/>
      </w:r>
      <w:r w:rsidRPr="007316ED">
        <w:rPr>
          <w:rFonts w:ascii="Arial" w:hAnsi="Arial" w:cs="Arial"/>
        </w:rPr>
        <w:instrText>ADDIN CITAVI.PLACEHOLDER 0481a020-2fbd-4597-bb98-27cfd3916148 PFBsYWNlaG9sZGVyPg0KICA8QWRkSW5WZXJzaW9uPjUuMy4xLjA8L0FkZEluVmVyc2lvbj4NCiAgPElkPjA0ODFhMDIwLTJmYmQtNDU5Ny1iYjk4LTI3Y2ZkMzkxNjE0ODwvSWQ+DQogIDxFbnRyaWVzPg0KICAgIDxFbnRyeT4NCiAgICAgIDxJZD45ZjE0OTAwOC1mYWM0LTQzNjMtYTAzNC1jYmQyMmI5NzU0Y2I8L0lkPg0KICAgICAgPFByZWZpeD5RdWVsbGU6IDwvUHJlZml4Pg0KICAgICAgPFJlZmVyZW5jZUlkPjRkMWI3YzgzLTkyMGYtNDA0OC05NzA1LTU1YTRlZWZjNmZmYT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FF1ZWxsZTogQWJpb2dlbml4IDIwMTZ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BYmlvZ2VuaXggMjAxNmEpPC9UZXh0Pg0KICAgIDwvVGV4dFVuaXQ+DQogIDwvVGV4dFVuaXRzPg0KPC9QbGFjZWhvbGRlcj4=</w:instrText>
      </w:r>
      <w:r w:rsidRPr="007316ED">
        <w:rPr>
          <w:rFonts w:ascii="Arial" w:hAnsi="Arial" w:cs="Arial"/>
        </w:rPr>
        <w:fldChar w:fldCharType="separate"/>
      </w:r>
      <w:r w:rsidRPr="007316ED">
        <w:rPr>
          <w:rFonts w:ascii="Arial" w:hAnsi="Arial" w:cs="Arial"/>
        </w:rPr>
        <w:t>(Quelle: Abiogenix 2016a)</w:t>
      </w:r>
      <w:r w:rsidRPr="007316ED">
        <w:rPr>
          <w:rFonts w:ascii="Arial" w:hAnsi="Arial" w:cs="Arial"/>
        </w:rPr>
        <w:fldChar w:fldCharType="end"/>
      </w:r>
    </w:p>
    <w:p w14:paraId="11D22E73" w14:textId="77777777" w:rsidR="004F7C3B" w:rsidRPr="00273610" w:rsidRDefault="004F7C3B" w:rsidP="00AE2AE9">
      <w:pPr>
        <w:spacing w:line="360" w:lineRule="auto"/>
        <w:jc w:val="both"/>
        <w:rPr>
          <w:rFonts w:ascii="Arial" w:hAnsi="Arial" w:cs="Arial"/>
          <w:b/>
          <w:szCs w:val="24"/>
        </w:rPr>
      </w:pPr>
    </w:p>
    <w:p w14:paraId="50E05AAA" w14:textId="55BB69AE" w:rsidR="003757F3" w:rsidRPr="00273610" w:rsidRDefault="003757F3" w:rsidP="00AE2AE9">
      <w:pPr>
        <w:spacing w:line="360" w:lineRule="auto"/>
        <w:jc w:val="both"/>
        <w:rPr>
          <w:rFonts w:ascii="Arial" w:hAnsi="Arial" w:cs="Arial"/>
          <w:b/>
          <w:szCs w:val="24"/>
        </w:rPr>
      </w:pPr>
      <w:r w:rsidRPr="00273610">
        <w:rPr>
          <w:rFonts w:ascii="Arial" w:hAnsi="Arial" w:cs="Arial"/>
          <w:b/>
          <w:szCs w:val="24"/>
        </w:rPr>
        <w:t>Dr. Poket</w:t>
      </w:r>
    </w:p>
    <w:p w14:paraId="7DCAD700" w14:textId="77777777" w:rsidR="00E24573" w:rsidRPr="00273610" w:rsidRDefault="00E24573" w:rsidP="00AE2AE9">
      <w:pPr>
        <w:spacing w:line="360" w:lineRule="auto"/>
        <w:jc w:val="both"/>
        <w:rPr>
          <w:rFonts w:ascii="Arial" w:hAnsi="Arial" w:cs="Arial"/>
          <w:szCs w:val="24"/>
        </w:rPr>
      </w:pPr>
    </w:p>
    <w:p w14:paraId="6DDA270B" w14:textId="35F974AA" w:rsidR="00AE2AE9" w:rsidRPr="00273610" w:rsidRDefault="00AE2AE9" w:rsidP="00AE2AE9">
      <w:pPr>
        <w:spacing w:line="360" w:lineRule="auto"/>
        <w:jc w:val="both"/>
        <w:rPr>
          <w:rFonts w:ascii="Arial" w:hAnsi="Arial" w:cs="Arial"/>
          <w:szCs w:val="24"/>
        </w:rPr>
      </w:pPr>
      <w:r w:rsidRPr="00273610">
        <w:rPr>
          <w:rFonts w:ascii="Arial" w:hAnsi="Arial" w:cs="Arial"/>
          <w:szCs w:val="24"/>
        </w:rPr>
        <w:t>Dr. Poket ist ein smarter Medikamentenspender, der erstmalig von dem polnischem Unternehmen Dr. Poket Sp. z o.o. auf Kickstarter vorgestellt wurde. Mittlerweile kann man Dr. Poket auf der Firmenseite getthepillbox.</w:t>
      </w:r>
      <w:r w:rsidR="00542389" w:rsidRPr="00273610">
        <w:rPr>
          <w:rFonts w:ascii="Arial" w:hAnsi="Arial" w:cs="Arial"/>
          <w:szCs w:val="24"/>
        </w:rPr>
        <w:t>com für einen Preis von 499 Dollar</w:t>
      </w:r>
      <w:r w:rsidRPr="00273610">
        <w:rPr>
          <w:rFonts w:ascii="Arial" w:hAnsi="Arial" w:cs="Arial"/>
          <w:szCs w:val="24"/>
        </w:rPr>
        <w:t xml:space="preserve"> bestellen. Die Standardversion des Produktes kommt mit der Zentrale, die für die Verwaltung der Medikamente zuständig ist, sowie drei einzelnen Medikamentenspender, die durch die modulare Bauweise auf acht erweitert werden kann. </w:t>
      </w:r>
      <w:r w:rsidRPr="00273610">
        <w:rPr>
          <w:rFonts w:ascii="Arial" w:hAnsi="Arial" w:cs="Arial"/>
          <w:szCs w:val="24"/>
        </w:rPr>
        <w:fldChar w:fldCharType="begin"/>
      </w:r>
      <w:r w:rsidRPr="00273610">
        <w:rPr>
          <w:rFonts w:ascii="Arial" w:hAnsi="Arial" w:cs="Arial"/>
          <w:szCs w:val="24"/>
        </w:rPr>
        <w:instrText>ADDIN CITAVI.PLACEHOLDER 2bfd38e6-965c-417f-a986-33a72561685f PFBsYWNlaG9sZGVyPg0KICA8QWRkSW5WZXJzaW9uPjUuMy4xLjA8L0FkZEluVmVyc2lvbj4NCiAgPElkPjJiZmQzOGU2LTk2NWMtNDE3Zi1hOTg2LTMzYTcyNTYxNjg1ZjwvSWQ+DQogIDxFbnRyaWVzPg0KICAgIDxFbnRyeT4NCiAgICAgIDxJZD5mMDcwNTRkYS1iM2I0LTQwYTItOGVkZi01ZjQwYTA5ZDQ3MjI8L0lkPg0KICAgICAgPFByZWZpeD5WZ2wuIDwvUHJlZml4Pg0KICAgICAgPFJlZmVyZW5jZUlkPjU1ZjViNzhjLTMxMzYtNDU2Ni05MjZkLWJjMGRmZjQ3N2QxMzwvUmVmZXJlbmNlSWQ+DQogICAgICA8UmFuZ2U+DQogICAgICAgIDxTdGFydD4wPC9TdGFydD4NCiAgICAgICAgPExlbmd0aD4zMj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VmdsL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kciBQb2tldCBTcC4geiBvLm8uIG8uIEouKTwvVGV4dD4NCiAgICA8L1RleHRVbml0Pg0KICA8L1RleHRVbml0cz4NCjwvUGxhY2Vob2xkZXI+</w:instrText>
      </w:r>
      <w:r w:rsidRPr="00273610">
        <w:rPr>
          <w:rFonts w:ascii="Arial" w:hAnsi="Arial" w:cs="Arial"/>
          <w:szCs w:val="24"/>
        </w:rPr>
        <w:fldChar w:fldCharType="separate"/>
      </w:r>
      <w:r w:rsidRPr="00273610">
        <w:rPr>
          <w:rFonts w:ascii="Arial" w:hAnsi="Arial" w:cs="Arial"/>
          <w:szCs w:val="24"/>
        </w:rPr>
        <w:t>(Vgl. dr Poket Sp. z o.o. o. J.)</w:t>
      </w:r>
      <w:r w:rsidRPr="00273610">
        <w:rPr>
          <w:rFonts w:ascii="Arial" w:hAnsi="Arial" w:cs="Arial"/>
          <w:szCs w:val="24"/>
        </w:rPr>
        <w:fldChar w:fldCharType="end"/>
      </w:r>
    </w:p>
    <w:p w14:paraId="6518B360" w14:textId="77777777" w:rsidR="00AE2AE9" w:rsidRPr="00273610" w:rsidRDefault="00AE2AE9" w:rsidP="00AE2AE9">
      <w:pPr>
        <w:spacing w:line="360" w:lineRule="auto"/>
        <w:jc w:val="both"/>
        <w:rPr>
          <w:rFonts w:ascii="Arial" w:hAnsi="Arial" w:cs="Arial"/>
          <w:b/>
          <w:szCs w:val="24"/>
        </w:rPr>
      </w:pPr>
    </w:p>
    <w:p w14:paraId="7FA656BE" w14:textId="77777777" w:rsidR="00AE2AE9" w:rsidRPr="00273610" w:rsidRDefault="00AE2AE9" w:rsidP="00AE2AE9">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4CB3A12C" wp14:editId="223B059B">
            <wp:extent cx="5057775" cy="1745332"/>
            <wp:effectExtent l="0" t="0" r="0" b="0"/>
            <wp:docPr id="20" name="Grafik 20" descr="http://www.drpoket.com/img/stage3-pill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rpoket.com/img/stage3-pillbox.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73937" cy="1750909"/>
                    </a:xfrm>
                    <a:prstGeom prst="rect">
                      <a:avLst/>
                    </a:prstGeom>
                    <a:noFill/>
                    <a:ln>
                      <a:noFill/>
                    </a:ln>
                  </pic:spPr>
                </pic:pic>
              </a:graphicData>
            </a:graphic>
          </wp:inline>
        </w:drawing>
      </w:r>
    </w:p>
    <w:p w14:paraId="401366E5" w14:textId="0AEEC9CD" w:rsidR="0098038F" w:rsidRPr="007316ED" w:rsidRDefault="00AE2AE9" w:rsidP="00AE2AE9">
      <w:pPr>
        <w:pStyle w:val="Beschriftung"/>
        <w:jc w:val="center"/>
        <w:rPr>
          <w:rFonts w:ascii="Arial" w:hAnsi="Arial" w:cs="Arial"/>
        </w:rPr>
      </w:pPr>
      <w:bookmarkStart w:id="176" w:name="_Toc477029970"/>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1F4EC2">
        <w:rPr>
          <w:rFonts w:ascii="Arial" w:hAnsi="Arial" w:cs="Arial"/>
          <w:noProof/>
        </w:rPr>
        <w:t>9</w:t>
      </w:r>
      <w:r w:rsidR="009C483C" w:rsidRPr="007316ED">
        <w:rPr>
          <w:rFonts w:ascii="Arial" w:hAnsi="Arial" w:cs="Arial"/>
        </w:rPr>
        <w:fldChar w:fldCharType="end"/>
      </w:r>
      <w:r w:rsidRPr="007316ED">
        <w:rPr>
          <w:rFonts w:ascii="Arial" w:hAnsi="Arial" w:cs="Arial"/>
        </w:rPr>
        <w:t>: Dr. Poket Medikamentenspender</w:t>
      </w:r>
      <w:bookmarkEnd w:id="176"/>
      <w:r w:rsidRPr="007316ED">
        <w:rPr>
          <w:rFonts w:ascii="Arial" w:hAnsi="Arial" w:cs="Arial"/>
        </w:rPr>
        <w:t xml:space="preserve"> </w:t>
      </w:r>
    </w:p>
    <w:p w14:paraId="2B5AB44E" w14:textId="4963C2C7" w:rsidR="00AE2AE9" w:rsidRPr="007316ED" w:rsidRDefault="00AE2AE9" w:rsidP="00AE2AE9">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26de8069-e4b8-431a-8f36-aad4e2a037cf PFBsYWNlaG9sZGVyPg0KICA8QWRkSW5WZXJzaW9uPjUuMy4xLjA8L0FkZEluVmVyc2lvbj4NCiAgPElkPjI2ZGU4MDY5LWU0YjgtNDMxYS04ZjM2LWFhZDRlMmEwMzdjZjwvSWQ+DQogIDxFbnRyaWVzPg0KICAgIDxFbnRyeT4NCiAgICAgIDxJZD4xMGI2NWI3My03YjczLTRjZGUtYTMzZC0yZjBmMTQzMzVhMGY8L0lkPg0KICAgICAgPFByZWZpeD5RdWVsbGU6IDwvUHJlZml4Pg0KICAgICAgPFJlZmVyZW5jZUlkPjU1ZjViNzhjLTMxMzYtNDU2Ni05MjZkLWJjMGRmZjQ3N2QxMz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UXVlbGxlO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kciBQb2tldCBTcC4geiBvLm8uIG8uIEouKTwvVGV4dD4NCiAgICA8L1RleHRVbml0Pg0KICA8L1RleHRVbml0cz4NCjwvUGxhY2Vob2xkZXI+</w:instrText>
      </w:r>
      <w:r w:rsidRPr="007316ED">
        <w:rPr>
          <w:rFonts w:ascii="Arial" w:hAnsi="Arial" w:cs="Arial"/>
        </w:rPr>
        <w:fldChar w:fldCharType="separate"/>
      </w:r>
      <w:r w:rsidRPr="007316ED">
        <w:rPr>
          <w:rFonts w:ascii="Arial" w:hAnsi="Arial" w:cs="Arial"/>
        </w:rPr>
        <w:t>(Quelle: dr Poket Sp. z o.o. o. J.)</w:t>
      </w:r>
      <w:r w:rsidRPr="007316ED">
        <w:rPr>
          <w:rFonts w:ascii="Arial" w:hAnsi="Arial" w:cs="Arial"/>
        </w:rPr>
        <w:fldChar w:fldCharType="end"/>
      </w:r>
    </w:p>
    <w:p w14:paraId="13341BDF" w14:textId="364C24D8" w:rsidR="009A358F" w:rsidRDefault="009A358F" w:rsidP="009A358F">
      <w:pPr>
        <w:rPr>
          <w:rFonts w:ascii="Arial" w:hAnsi="Arial" w:cs="Arial"/>
        </w:rPr>
      </w:pPr>
    </w:p>
    <w:p w14:paraId="222E3C93" w14:textId="77777777" w:rsidR="007316ED" w:rsidRPr="009C5835" w:rsidRDefault="007316ED" w:rsidP="009A358F">
      <w:pPr>
        <w:rPr>
          <w:rFonts w:ascii="Arial" w:hAnsi="Arial" w:cs="Arial"/>
        </w:rPr>
      </w:pPr>
    </w:p>
    <w:p w14:paraId="4A45E7D3" w14:textId="211EF1CB" w:rsidR="00AE2AE9" w:rsidRPr="00273610" w:rsidRDefault="00AE2AE9" w:rsidP="00AE2AE9">
      <w:pPr>
        <w:pStyle w:val="Beschriftung"/>
        <w:keepNext/>
        <w:rPr>
          <w:rFonts w:ascii="Arial" w:hAnsi="Arial" w:cs="Arial"/>
          <w:sz w:val="24"/>
          <w:szCs w:val="24"/>
        </w:rPr>
      </w:pPr>
      <w:bookmarkStart w:id="177" w:name="_Toc477030025"/>
      <w:r w:rsidRPr="00273610">
        <w:rPr>
          <w:rFonts w:ascii="Arial" w:hAnsi="Arial" w:cs="Arial"/>
          <w:sz w:val="24"/>
          <w:szCs w:val="24"/>
        </w:rPr>
        <w:lastRenderedPageBreak/>
        <w:t xml:space="preserve">Tabelle </w:t>
      </w:r>
      <w:r w:rsidR="009C483C" w:rsidRPr="00273610">
        <w:rPr>
          <w:rFonts w:ascii="Arial" w:hAnsi="Arial" w:cs="Arial"/>
          <w:sz w:val="24"/>
          <w:szCs w:val="24"/>
        </w:rPr>
        <w:fldChar w:fldCharType="begin"/>
      </w:r>
      <w:r w:rsidR="009C483C" w:rsidRPr="00273610">
        <w:rPr>
          <w:rFonts w:ascii="Arial" w:hAnsi="Arial" w:cs="Arial"/>
          <w:sz w:val="24"/>
          <w:szCs w:val="24"/>
        </w:rPr>
        <w:instrText xml:space="preserve"> SEQ Tabelle \* ARABIC </w:instrText>
      </w:r>
      <w:r w:rsidR="009C483C" w:rsidRPr="00273610">
        <w:rPr>
          <w:rFonts w:ascii="Arial" w:hAnsi="Arial" w:cs="Arial"/>
          <w:sz w:val="24"/>
          <w:szCs w:val="24"/>
        </w:rPr>
        <w:fldChar w:fldCharType="separate"/>
      </w:r>
      <w:r w:rsidR="00E05847">
        <w:rPr>
          <w:rFonts w:ascii="Arial" w:hAnsi="Arial" w:cs="Arial"/>
          <w:noProof/>
          <w:sz w:val="24"/>
          <w:szCs w:val="24"/>
        </w:rPr>
        <w:t>1</w:t>
      </w:r>
      <w:r w:rsidR="009C483C" w:rsidRPr="00273610">
        <w:rPr>
          <w:rFonts w:ascii="Arial" w:hAnsi="Arial" w:cs="Arial"/>
          <w:noProof/>
          <w:sz w:val="24"/>
          <w:szCs w:val="24"/>
        </w:rPr>
        <w:fldChar w:fldCharType="end"/>
      </w:r>
      <w:r w:rsidRPr="00273610">
        <w:rPr>
          <w:rFonts w:ascii="Arial" w:hAnsi="Arial" w:cs="Arial"/>
          <w:sz w:val="24"/>
          <w:szCs w:val="24"/>
        </w:rPr>
        <w:t>: Vergleich der smarten Medikamentenspender</w:t>
      </w:r>
      <w:bookmarkEnd w:id="177"/>
    </w:p>
    <w:tbl>
      <w:tblPr>
        <w:tblStyle w:val="Tabellenraster"/>
        <w:tblW w:w="5088" w:type="pct"/>
        <w:tblLook w:val="04A0" w:firstRow="1" w:lastRow="0" w:firstColumn="1" w:lastColumn="0" w:noHBand="0" w:noVBand="1"/>
      </w:tblPr>
      <w:tblGrid>
        <w:gridCol w:w="2311"/>
        <w:gridCol w:w="2405"/>
        <w:gridCol w:w="1904"/>
        <w:gridCol w:w="2311"/>
      </w:tblGrid>
      <w:tr w:rsidR="00AE2AE9" w:rsidRPr="00273610" w14:paraId="2DFA57AD" w14:textId="77777777" w:rsidTr="003757F3">
        <w:tc>
          <w:tcPr>
            <w:tcW w:w="1316" w:type="pct"/>
            <w:shd w:val="clear" w:color="auto" w:fill="31849B" w:themeFill="accent5" w:themeFillShade="BF"/>
          </w:tcPr>
          <w:p w14:paraId="76DB6BA8"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Kriterien</w:t>
            </w:r>
          </w:p>
        </w:tc>
        <w:tc>
          <w:tcPr>
            <w:tcW w:w="1436" w:type="pct"/>
            <w:shd w:val="clear" w:color="auto" w:fill="31849B" w:themeFill="accent5" w:themeFillShade="BF"/>
          </w:tcPr>
          <w:p w14:paraId="5ABDFC59"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Hero</w:t>
            </w:r>
          </w:p>
        </w:tc>
        <w:tc>
          <w:tcPr>
            <w:tcW w:w="1122" w:type="pct"/>
            <w:shd w:val="clear" w:color="auto" w:fill="31849B" w:themeFill="accent5" w:themeFillShade="BF"/>
          </w:tcPr>
          <w:p w14:paraId="4586C6F6"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MyUBox</w:t>
            </w:r>
          </w:p>
        </w:tc>
        <w:tc>
          <w:tcPr>
            <w:tcW w:w="1121" w:type="pct"/>
            <w:shd w:val="clear" w:color="auto" w:fill="31849B" w:themeFill="accent5" w:themeFillShade="BF"/>
          </w:tcPr>
          <w:p w14:paraId="5E8BA308"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Dr. Poket</w:t>
            </w:r>
          </w:p>
        </w:tc>
      </w:tr>
      <w:tr w:rsidR="00AE2AE9" w:rsidRPr="00273610" w14:paraId="0F02C7C2" w14:textId="77777777" w:rsidTr="003757F3">
        <w:tc>
          <w:tcPr>
            <w:tcW w:w="5000" w:type="pct"/>
            <w:gridSpan w:val="4"/>
            <w:shd w:val="clear" w:color="auto" w:fill="365F91" w:themeFill="accent1" w:themeFillShade="BF"/>
          </w:tcPr>
          <w:p w14:paraId="780265A8"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1. Produkt</w:t>
            </w:r>
          </w:p>
        </w:tc>
      </w:tr>
      <w:tr w:rsidR="00AE2AE9" w:rsidRPr="00273610" w14:paraId="3259E5B7" w14:textId="77777777" w:rsidTr="003757F3">
        <w:tc>
          <w:tcPr>
            <w:tcW w:w="1316" w:type="pct"/>
          </w:tcPr>
          <w:p w14:paraId="78B61C57"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1.1 Preis</w:t>
            </w:r>
          </w:p>
        </w:tc>
        <w:tc>
          <w:tcPr>
            <w:tcW w:w="1436" w:type="pct"/>
          </w:tcPr>
          <w:p w14:paraId="7D6A1EA7"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599,00 $</w:t>
            </w:r>
          </w:p>
        </w:tc>
        <w:tc>
          <w:tcPr>
            <w:tcW w:w="1122" w:type="pct"/>
          </w:tcPr>
          <w:p w14:paraId="6B26DFFB"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25 $ im Monat</w:t>
            </w:r>
          </w:p>
        </w:tc>
        <w:tc>
          <w:tcPr>
            <w:tcW w:w="1121" w:type="pct"/>
          </w:tcPr>
          <w:p w14:paraId="4D6B8F01"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499 $</w:t>
            </w:r>
          </w:p>
        </w:tc>
      </w:tr>
      <w:tr w:rsidR="00AE2AE9" w:rsidRPr="00273610" w14:paraId="64589683" w14:textId="77777777" w:rsidTr="003757F3">
        <w:tc>
          <w:tcPr>
            <w:tcW w:w="1316" w:type="pct"/>
          </w:tcPr>
          <w:p w14:paraId="3DCE7AD7"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1.2 Kapazität</w:t>
            </w:r>
          </w:p>
        </w:tc>
        <w:tc>
          <w:tcPr>
            <w:tcW w:w="1436" w:type="pct"/>
          </w:tcPr>
          <w:p w14:paraId="354B7062" w14:textId="77777777" w:rsidR="00AE2AE9" w:rsidRPr="00273610" w:rsidRDefault="00AE2AE9" w:rsidP="003757F3">
            <w:pPr>
              <w:spacing w:line="360" w:lineRule="auto"/>
              <w:jc w:val="both"/>
              <w:rPr>
                <w:rFonts w:ascii="Arial" w:hAnsi="Arial" w:cs="Arial"/>
                <w:color w:val="FF0000"/>
                <w:szCs w:val="24"/>
              </w:rPr>
            </w:pPr>
            <w:r w:rsidRPr="00273610">
              <w:rPr>
                <w:rFonts w:ascii="Arial" w:hAnsi="Arial" w:cs="Arial"/>
                <w:szCs w:val="24"/>
              </w:rPr>
              <w:t xml:space="preserve">10 Verschiedene Medikamente </w:t>
            </w:r>
          </w:p>
        </w:tc>
        <w:tc>
          <w:tcPr>
            <w:tcW w:w="1122" w:type="pct"/>
          </w:tcPr>
          <w:p w14:paraId="2A23371F" w14:textId="77777777" w:rsidR="00AE2AE9" w:rsidRPr="00273610" w:rsidRDefault="00AE2AE9" w:rsidP="003757F3">
            <w:pPr>
              <w:spacing w:line="360" w:lineRule="auto"/>
              <w:jc w:val="both"/>
              <w:rPr>
                <w:rFonts w:ascii="Arial" w:hAnsi="Arial" w:cs="Arial"/>
                <w:color w:val="FF0000"/>
                <w:szCs w:val="24"/>
              </w:rPr>
            </w:pPr>
            <w:r w:rsidRPr="00273610">
              <w:rPr>
                <w:rFonts w:ascii="Arial" w:hAnsi="Arial" w:cs="Arial"/>
                <w:szCs w:val="24"/>
              </w:rPr>
              <w:t>14 Verschiedene Medikamente</w:t>
            </w:r>
          </w:p>
        </w:tc>
        <w:tc>
          <w:tcPr>
            <w:tcW w:w="1121" w:type="pct"/>
          </w:tcPr>
          <w:p w14:paraId="240659BC"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3 Verschiedene Medikamente</w:t>
            </w:r>
          </w:p>
          <w:p w14:paraId="22AD40FD" w14:textId="77777777" w:rsidR="00AE2AE9" w:rsidRPr="00273610" w:rsidRDefault="00AE2AE9" w:rsidP="003757F3">
            <w:pPr>
              <w:spacing w:line="360" w:lineRule="auto"/>
              <w:jc w:val="both"/>
              <w:rPr>
                <w:rFonts w:ascii="Arial" w:hAnsi="Arial" w:cs="Arial"/>
                <w:szCs w:val="24"/>
              </w:rPr>
            </w:pPr>
          </w:p>
          <w:p w14:paraId="6BA2EC85"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Erweiterbar auf 8</w:t>
            </w:r>
          </w:p>
        </w:tc>
      </w:tr>
      <w:tr w:rsidR="00AE2AE9" w:rsidRPr="00273610" w14:paraId="64212F7E" w14:textId="77777777" w:rsidTr="003757F3">
        <w:tc>
          <w:tcPr>
            <w:tcW w:w="5000" w:type="pct"/>
            <w:gridSpan w:val="4"/>
            <w:shd w:val="clear" w:color="auto" w:fill="365F91" w:themeFill="accent1" w:themeFillShade="BF"/>
          </w:tcPr>
          <w:p w14:paraId="35930485" w14:textId="77777777" w:rsidR="00AE2AE9" w:rsidRPr="00273610" w:rsidRDefault="00AE2AE9" w:rsidP="003757F3">
            <w:pPr>
              <w:spacing w:line="360" w:lineRule="auto"/>
              <w:rPr>
                <w:rFonts w:ascii="Arial" w:hAnsi="Arial" w:cs="Arial"/>
                <w:b/>
                <w:color w:val="FFFFFF" w:themeColor="background1"/>
                <w:szCs w:val="24"/>
              </w:rPr>
            </w:pPr>
            <w:r w:rsidRPr="00273610">
              <w:rPr>
                <w:rFonts w:ascii="Arial" w:hAnsi="Arial" w:cs="Arial"/>
                <w:b/>
                <w:color w:val="FFFFFF" w:themeColor="background1"/>
                <w:szCs w:val="24"/>
              </w:rPr>
              <w:t>2. Funktionalitäten</w:t>
            </w:r>
          </w:p>
        </w:tc>
      </w:tr>
      <w:tr w:rsidR="00AE2AE9" w:rsidRPr="00273610" w14:paraId="37FBDAD9" w14:textId="77777777" w:rsidTr="003757F3">
        <w:tc>
          <w:tcPr>
            <w:tcW w:w="1316" w:type="pct"/>
          </w:tcPr>
          <w:p w14:paraId="6827D20F"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2.1 Erinnerung bei Knappheit</w:t>
            </w:r>
          </w:p>
        </w:tc>
        <w:tc>
          <w:tcPr>
            <w:tcW w:w="1436" w:type="pct"/>
          </w:tcPr>
          <w:p w14:paraId="5AB268C2"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 kann sogar bei Amazon nachbestellen</w:t>
            </w:r>
          </w:p>
        </w:tc>
        <w:tc>
          <w:tcPr>
            <w:tcW w:w="1122" w:type="pct"/>
          </w:tcPr>
          <w:p w14:paraId="0969B61E"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c>
          <w:tcPr>
            <w:tcW w:w="1121" w:type="pct"/>
          </w:tcPr>
          <w:p w14:paraId="377C55FF"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r>
      <w:tr w:rsidR="00AE2AE9" w:rsidRPr="00273610" w14:paraId="69392D34" w14:textId="77777777" w:rsidTr="003757F3">
        <w:tc>
          <w:tcPr>
            <w:tcW w:w="1316" w:type="pct"/>
          </w:tcPr>
          <w:p w14:paraId="54078E0C"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2.2 Visuelle Erinnerung</w:t>
            </w:r>
          </w:p>
        </w:tc>
        <w:tc>
          <w:tcPr>
            <w:tcW w:w="1436" w:type="pct"/>
          </w:tcPr>
          <w:p w14:paraId="40E14CAF"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Nein</w:t>
            </w:r>
          </w:p>
        </w:tc>
        <w:tc>
          <w:tcPr>
            <w:tcW w:w="1122" w:type="pct"/>
          </w:tcPr>
          <w:p w14:paraId="1E47A5C0"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Nein</w:t>
            </w:r>
          </w:p>
        </w:tc>
        <w:tc>
          <w:tcPr>
            <w:tcW w:w="1121" w:type="pct"/>
          </w:tcPr>
          <w:p w14:paraId="3DAE77DD"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r>
      <w:tr w:rsidR="00AE2AE9" w:rsidRPr="00273610" w14:paraId="511003E4" w14:textId="77777777" w:rsidTr="003757F3">
        <w:tc>
          <w:tcPr>
            <w:tcW w:w="1316" w:type="pct"/>
          </w:tcPr>
          <w:p w14:paraId="51880E83"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2.3 Akustische Erinnerung</w:t>
            </w:r>
          </w:p>
        </w:tc>
        <w:tc>
          <w:tcPr>
            <w:tcW w:w="1436" w:type="pct"/>
          </w:tcPr>
          <w:p w14:paraId="6BA1A3A2"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2" w:type="pct"/>
          </w:tcPr>
          <w:p w14:paraId="330F7B35"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1" w:type="pct"/>
          </w:tcPr>
          <w:p w14:paraId="73F675BF"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r>
      <w:tr w:rsidR="00AE2AE9" w:rsidRPr="00273610" w14:paraId="4A69BF69" w14:textId="77777777" w:rsidTr="003757F3">
        <w:tc>
          <w:tcPr>
            <w:tcW w:w="1316" w:type="pct"/>
          </w:tcPr>
          <w:p w14:paraId="6E72240E"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2.4 Erinnerung durch zusätzliche Geräte (Handy, SmartWatch)</w:t>
            </w:r>
          </w:p>
        </w:tc>
        <w:tc>
          <w:tcPr>
            <w:tcW w:w="1436" w:type="pct"/>
          </w:tcPr>
          <w:p w14:paraId="2BDE324F"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2" w:type="pct"/>
          </w:tcPr>
          <w:p w14:paraId="063CD90B"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c>
          <w:tcPr>
            <w:tcW w:w="1121" w:type="pct"/>
          </w:tcPr>
          <w:p w14:paraId="675F3464"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r>
      <w:tr w:rsidR="00AE2AE9" w:rsidRPr="00273610" w14:paraId="359F6BFC" w14:textId="77777777" w:rsidTr="003757F3">
        <w:tc>
          <w:tcPr>
            <w:tcW w:w="5000" w:type="pct"/>
            <w:gridSpan w:val="4"/>
            <w:shd w:val="clear" w:color="auto" w:fill="365F91" w:themeFill="accent1" w:themeFillShade="BF"/>
          </w:tcPr>
          <w:p w14:paraId="55E10C3D" w14:textId="77777777" w:rsidR="00AE2AE9" w:rsidRPr="00273610" w:rsidRDefault="00AE2AE9" w:rsidP="003757F3">
            <w:pPr>
              <w:spacing w:line="360" w:lineRule="auto"/>
              <w:rPr>
                <w:rFonts w:ascii="Arial" w:hAnsi="Arial" w:cs="Arial"/>
                <w:b/>
                <w:color w:val="FFFFFF" w:themeColor="background1"/>
                <w:szCs w:val="24"/>
              </w:rPr>
            </w:pPr>
            <w:r w:rsidRPr="00273610">
              <w:rPr>
                <w:rFonts w:ascii="Arial" w:hAnsi="Arial" w:cs="Arial"/>
                <w:b/>
                <w:color w:val="FFFFFF" w:themeColor="background1"/>
                <w:szCs w:val="24"/>
              </w:rPr>
              <w:t>3. Sicherheit</w:t>
            </w:r>
          </w:p>
        </w:tc>
      </w:tr>
      <w:tr w:rsidR="00AE2AE9" w:rsidRPr="00273610" w14:paraId="13D9008E" w14:textId="77777777" w:rsidTr="003757F3">
        <w:tc>
          <w:tcPr>
            <w:tcW w:w="1316" w:type="pct"/>
          </w:tcPr>
          <w:p w14:paraId="3FFE64A2"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3.1 Sicherheit vor falscher Einnahme</w:t>
            </w:r>
          </w:p>
        </w:tc>
        <w:tc>
          <w:tcPr>
            <w:tcW w:w="1436" w:type="pct"/>
          </w:tcPr>
          <w:p w14:paraId="1D677CA3"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2" w:type="pct"/>
          </w:tcPr>
          <w:p w14:paraId="26252E44"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1" w:type="pct"/>
          </w:tcPr>
          <w:p w14:paraId="7B6CB141"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r>
      <w:tr w:rsidR="00AE2AE9" w:rsidRPr="00273610" w14:paraId="5AD2550C" w14:textId="77777777" w:rsidTr="003757F3">
        <w:tc>
          <w:tcPr>
            <w:tcW w:w="1316" w:type="pct"/>
          </w:tcPr>
          <w:p w14:paraId="06F6F778"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3.2 Kindersicherheit</w:t>
            </w:r>
          </w:p>
        </w:tc>
        <w:tc>
          <w:tcPr>
            <w:tcW w:w="1436" w:type="pct"/>
          </w:tcPr>
          <w:p w14:paraId="4B806CB1"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2" w:type="pct"/>
          </w:tcPr>
          <w:p w14:paraId="18D6A1B0"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1" w:type="pct"/>
          </w:tcPr>
          <w:p w14:paraId="7D05992D"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r>
      <w:tr w:rsidR="00AE2AE9" w:rsidRPr="00273610" w14:paraId="215D6544" w14:textId="77777777" w:rsidTr="003757F3">
        <w:tc>
          <w:tcPr>
            <w:tcW w:w="5000" w:type="pct"/>
            <w:gridSpan w:val="4"/>
            <w:shd w:val="clear" w:color="auto" w:fill="365F91" w:themeFill="accent1" w:themeFillShade="BF"/>
          </w:tcPr>
          <w:p w14:paraId="52159762"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4. Benutzbarkeit</w:t>
            </w:r>
          </w:p>
        </w:tc>
      </w:tr>
      <w:tr w:rsidR="00AE2AE9" w:rsidRPr="00273610" w14:paraId="68C7CD96" w14:textId="77777777" w:rsidTr="003757F3">
        <w:tc>
          <w:tcPr>
            <w:tcW w:w="1316" w:type="pct"/>
          </w:tcPr>
          <w:p w14:paraId="1702B34E"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4.1 Portabilität</w:t>
            </w:r>
          </w:p>
        </w:tc>
        <w:tc>
          <w:tcPr>
            <w:tcW w:w="1436" w:type="pct"/>
          </w:tcPr>
          <w:p w14:paraId="5DA56364"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Bedingt, da unhandliches Design</w:t>
            </w:r>
          </w:p>
        </w:tc>
        <w:tc>
          <w:tcPr>
            <w:tcW w:w="1122" w:type="pct"/>
          </w:tcPr>
          <w:p w14:paraId="2CE2EC0A"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5 Tages Batterie</w:t>
            </w:r>
          </w:p>
        </w:tc>
        <w:tc>
          <w:tcPr>
            <w:tcW w:w="1121" w:type="pct"/>
          </w:tcPr>
          <w:p w14:paraId="18860703"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r>
      <w:tr w:rsidR="00AE2AE9" w:rsidRPr="00273610" w14:paraId="431CBEF2" w14:textId="77777777" w:rsidTr="003757F3">
        <w:tc>
          <w:tcPr>
            <w:tcW w:w="1316" w:type="pct"/>
          </w:tcPr>
          <w:p w14:paraId="5426E8FB"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4.2 Behindertengerecht</w:t>
            </w:r>
          </w:p>
        </w:tc>
        <w:tc>
          <w:tcPr>
            <w:tcW w:w="1436" w:type="pct"/>
          </w:tcPr>
          <w:p w14:paraId="73C4B7D4"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c>
          <w:tcPr>
            <w:tcW w:w="1122" w:type="pct"/>
          </w:tcPr>
          <w:p w14:paraId="5CCD2744"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c>
          <w:tcPr>
            <w:tcW w:w="1121" w:type="pct"/>
          </w:tcPr>
          <w:p w14:paraId="4568413B" w14:textId="32E24B94" w:rsidR="00AE2AE9" w:rsidRPr="00273610" w:rsidRDefault="00542389" w:rsidP="003757F3">
            <w:pPr>
              <w:pStyle w:val="Listenabsatz"/>
              <w:numPr>
                <w:ilvl w:val="0"/>
                <w:numId w:val="17"/>
              </w:numPr>
              <w:spacing w:line="360" w:lineRule="auto"/>
              <w:jc w:val="both"/>
              <w:rPr>
                <w:rFonts w:ascii="Arial" w:hAnsi="Arial" w:cs="Arial"/>
                <w:szCs w:val="24"/>
              </w:rPr>
            </w:pPr>
            <w:r w:rsidRPr="00273610">
              <w:rPr>
                <w:rFonts w:ascii="Arial" w:hAnsi="Arial" w:cs="Arial"/>
                <w:szCs w:val="24"/>
              </w:rPr>
              <w:t xml:space="preserve">große Bedienelemente </w:t>
            </w:r>
            <w:r w:rsidR="00AE2AE9" w:rsidRPr="00273610">
              <w:rPr>
                <w:rFonts w:ascii="Arial" w:hAnsi="Arial" w:cs="Arial"/>
                <w:szCs w:val="24"/>
              </w:rPr>
              <w:t xml:space="preserve"> </w:t>
            </w:r>
          </w:p>
          <w:p w14:paraId="20CBBCF5" w14:textId="27E289C4" w:rsidR="00AE2AE9" w:rsidRPr="00273610" w:rsidRDefault="00542389" w:rsidP="00542389">
            <w:pPr>
              <w:pStyle w:val="Listenabsatz"/>
              <w:numPr>
                <w:ilvl w:val="0"/>
                <w:numId w:val="17"/>
              </w:numPr>
              <w:spacing w:line="360" w:lineRule="auto"/>
              <w:jc w:val="both"/>
              <w:rPr>
                <w:rFonts w:ascii="Arial" w:hAnsi="Arial" w:cs="Arial"/>
                <w:szCs w:val="24"/>
              </w:rPr>
            </w:pPr>
            <w:r w:rsidRPr="00273610">
              <w:rPr>
                <w:rFonts w:ascii="Arial" w:hAnsi="Arial" w:cs="Arial"/>
                <w:szCs w:val="24"/>
              </w:rPr>
              <w:t xml:space="preserve">LED &amp; Braille-Schrift </w:t>
            </w:r>
            <w:r w:rsidR="00AE2AE9" w:rsidRPr="00273610">
              <w:rPr>
                <w:rFonts w:ascii="Arial" w:hAnsi="Arial" w:cs="Arial"/>
                <w:szCs w:val="24"/>
              </w:rPr>
              <w:t xml:space="preserve"> </w:t>
            </w:r>
          </w:p>
        </w:tc>
      </w:tr>
    </w:tbl>
    <w:p w14:paraId="19844725" w14:textId="7D72183C" w:rsidR="00542389" w:rsidRPr="009C5835" w:rsidRDefault="00542389" w:rsidP="00736855">
      <w:pPr>
        <w:spacing w:line="360" w:lineRule="auto"/>
        <w:jc w:val="both"/>
        <w:rPr>
          <w:rFonts w:ascii="Arial" w:hAnsi="Arial" w:cs="Arial"/>
        </w:rPr>
      </w:pPr>
    </w:p>
    <w:p w14:paraId="3D63A76A" w14:textId="36DB37AD" w:rsidR="00736855" w:rsidRPr="009C5835" w:rsidRDefault="00736855" w:rsidP="00736855">
      <w:pPr>
        <w:pStyle w:val="berschrift2"/>
        <w:numPr>
          <w:ilvl w:val="2"/>
          <w:numId w:val="2"/>
        </w:numPr>
        <w:spacing w:line="320" w:lineRule="exact"/>
        <w:rPr>
          <w:rFonts w:ascii="Arial" w:hAnsi="Arial" w:cs="Arial"/>
        </w:rPr>
      </w:pPr>
      <w:bookmarkStart w:id="178" w:name="_Toc477029923"/>
      <w:r w:rsidRPr="009C5835">
        <w:rPr>
          <w:rFonts w:ascii="Arial" w:hAnsi="Arial" w:cs="Arial"/>
        </w:rPr>
        <w:lastRenderedPageBreak/>
        <w:t>Smarte Medikamentendosen</w:t>
      </w:r>
      <w:bookmarkEnd w:id="178"/>
    </w:p>
    <w:p w14:paraId="12F3BF4B" w14:textId="77777777" w:rsidR="00736855" w:rsidRPr="009C5835" w:rsidRDefault="00736855" w:rsidP="00736855">
      <w:pPr>
        <w:rPr>
          <w:rFonts w:ascii="Arial" w:hAnsi="Arial" w:cs="Arial"/>
        </w:rPr>
      </w:pPr>
    </w:p>
    <w:p w14:paraId="666ABF61" w14:textId="7A962649" w:rsidR="00AE2AE9" w:rsidRPr="00273610" w:rsidRDefault="00736855" w:rsidP="00736855">
      <w:pPr>
        <w:spacing w:line="360" w:lineRule="auto"/>
        <w:jc w:val="both"/>
        <w:rPr>
          <w:rFonts w:ascii="Arial" w:hAnsi="Arial" w:cs="Arial"/>
          <w:szCs w:val="24"/>
        </w:rPr>
      </w:pPr>
      <w:r w:rsidRPr="00273610">
        <w:rPr>
          <w:rFonts w:ascii="Arial" w:hAnsi="Arial" w:cs="Arial"/>
          <w:szCs w:val="24"/>
        </w:rPr>
        <w:t>Zu der Gruppe der smarten Medikamentendosen gehören die Medikamentendosen, die den normalen Medikamentendosen in der Form ähne</w:t>
      </w:r>
      <w:r w:rsidR="00542389" w:rsidRPr="00273610">
        <w:rPr>
          <w:rFonts w:ascii="Arial" w:hAnsi="Arial" w:cs="Arial"/>
          <w:szCs w:val="24"/>
        </w:rPr>
        <w:t>ln und mit einem Mikrokontroller</w:t>
      </w:r>
      <w:r w:rsidRPr="00273610">
        <w:rPr>
          <w:rFonts w:ascii="Arial" w:hAnsi="Arial" w:cs="Arial"/>
          <w:szCs w:val="24"/>
        </w:rPr>
        <w:t xml:space="preserve"> und einer Batterie bzw. Akku ausgestattet sind, sodass eine Autonomie und Portabilität gewährleistet ist.</w:t>
      </w:r>
    </w:p>
    <w:p w14:paraId="1FE18C51" w14:textId="6007A64E" w:rsidR="00810B8E" w:rsidRPr="009C5835" w:rsidRDefault="00810B8E" w:rsidP="00810B8E">
      <w:pPr>
        <w:spacing w:line="360" w:lineRule="auto"/>
        <w:jc w:val="both"/>
        <w:rPr>
          <w:rFonts w:ascii="Arial" w:hAnsi="Arial" w:cs="Arial"/>
        </w:rPr>
      </w:pPr>
    </w:p>
    <w:p w14:paraId="52E72FAB" w14:textId="563DE75C" w:rsidR="00810B8E" w:rsidRPr="009C5835" w:rsidRDefault="00810B8E" w:rsidP="00810B8E">
      <w:pPr>
        <w:pStyle w:val="berschrift2"/>
        <w:numPr>
          <w:ilvl w:val="3"/>
          <w:numId w:val="2"/>
        </w:numPr>
        <w:spacing w:line="320" w:lineRule="exact"/>
        <w:rPr>
          <w:rFonts w:ascii="Arial" w:hAnsi="Arial" w:cs="Arial"/>
        </w:rPr>
      </w:pPr>
      <w:bookmarkStart w:id="179" w:name="_Toc477029924"/>
      <w:r w:rsidRPr="009C5835">
        <w:rPr>
          <w:rFonts w:ascii="Arial" w:hAnsi="Arial" w:cs="Arial"/>
        </w:rPr>
        <w:t>Produkte auf dem Markt</w:t>
      </w:r>
      <w:bookmarkEnd w:id="179"/>
    </w:p>
    <w:p w14:paraId="0BD5FC70" w14:textId="77777777" w:rsidR="00810B8E" w:rsidRPr="009C5835" w:rsidRDefault="00810B8E" w:rsidP="00810B8E">
      <w:pPr>
        <w:spacing w:line="360" w:lineRule="auto"/>
        <w:jc w:val="both"/>
        <w:rPr>
          <w:rFonts w:ascii="Arial" w:hAnsi="Arial" w:cs="Arial"/>
          <w:b/>
        </w:rPr>
      </w:pPr>
    </w:p>
    <w:p w14:paraId="4F6F1E70" w14:textId="21523BBB" w:rsidR="00810B8E" w:rsidRPr="00273610" w:rsidRDefault="00810B8E" w:rsidP="00810B8E">
      <w:pPr>
        <w:spacing w:line="360" w:lineRule="auto"/>
        <w:jc w:val="both"/>
        <w:rPr>
          <w:rFonts w:ascii="Arial" w:hAnsi="Arial" w:cs="Arial"/>
          <w:b/>
          <w:szCs w:val="24"/>
        </w:rPr>
      </w:pPr>
      <w:r w:rsidRPr="00273610">
        <w:rPr>
          <w:rFonts w:ascii="Arial" w:hAnsi="Arial" w:cs="Arial"/>
          <w:b/>
          <w:szCs w:val="24"/>
        </w:rPr>
        <w:t>SMRxT</w:t>
      </w:r>
    </w:p>
    <w:p w14:paraId="6ACA4B79" w14:textId="77777777" w:rsidR="00E24573" w:rsidRPr="00273610" w:rsidRDefault="00E24573" w:rsidP="00810B8E">
      <w:pPr>
        <w:spacing w:line="360" w:lineRule="auto"/>
        <w:jc w:val="both"/>
        <w:rPr>
          <w:rFonts w:ascii="Arial" w:hAnsi="Arial" w:cs="Arial"/>
          <w:b/>
          <w:szCs w:val="24"/>
        </w:rPr>
      </w:pPr>
    </w:p>
    <w:p w14:paraId="0A1C8DA3" w14:textId="09D5C5BD" w:rsidR="00810B8E" w:rsidRPr="00273610" w:rsidRDefault="00810B8E" w:rsidP="00810B8E">
      <w:pPr>
        <w:spacing w:line="360" w:lineRule="auto"/>
        <w:jc w:val="both"/>
        <w:rPr>
          <w:rFonts w:ascii="Arial" w:hAnsi="Arial" w:cs="Arial"/>
          <w:szCs w:val="24"/>
        </w:rPr>
      </w:pPr>
      <w:r w:rsidRPr="00273610">
        <w:rPr>
          <w:rFonts w:ascii="Arial" w:hAnsi="Arial" w:cs="Arial"/>
          <w:szCs w:val="24"/>
        </w:rPr>
        <w:t>Das in New York ansässige Unternehmen SMRXT INC entwickelte die Smarte Medikamentendose SMRxT. Diese hat im Fundament einen eingebauten Gewichtssensor, der messen kann wann und in welcher Menge eine Medikamentenentnahme erfolgte. Die Medikamentendose hat keine Erinnerungsmechanismen, die die Personen durch das Aufleuchten von LEDs oder akustischen Signalen an die Einnahme erinnert und wird hauptsächlich zur Messung von Adhä</w:t>
      </w:r>
      <w:r w:rsidR="00542389" w:rsidRPr="00273610">
        <w:rPr>
          <w:rFonts w:ascii="Arial" w:hAnsi="Arial" w:cs="Arial"/>
          <w:szCs w:val="24"/>
        </w:rPr>
        <w:t>renz verwendet.</w:t>
      </w:r>
      <w:r w:rsidRPr="00273610">
        <w:rPr>
          <w:rFonts w:ascii="Arial" w:hAnsi="Arial" w:cs="Arial"/>
          <w:szCs w:val="24"/>
        </w:rPr>
        <w:t xml:space="preserve"> </w:t>
      </w:r>
      <w:r w:rsidRPr="00273610">
        <w:rPr>
          <w:rFonts w:ascii="Arial" w:hAnsi="Arial" w:cs="Arial"/>
          <w:szCs w:val="24"/>
        </w:rPr>
        <w:fldChar w:fldCharType="begin"/>
      </w:r>
      <w:r w:rsidRPr="00273610">
        <w:rPr>
          <w:rFonts w:ascii="Arial" w:hAnsi="Arial" w:cs="Arial"/>
          <w:szCs w:val="24"/>
        </w:rPr>
        <w:instrText>ADDIN CITAVI.PLACEHOLDER c57789de-2ba3-4d85-b0a9-ad8c2f5586fe PFBsYWNlaG9sZGVyPg0KICA8QWRkSW5WZXJzaW9uPjUuMy4xLjA8L0FkZEluVmVyc2lvbj4NCiAgPElkPmM1Nzc4OWRlLTJiYTMtNGQ4NS1iMGE5LWFkOGMyZjU1ODZmZTwvSWQ+DQogIDxFbnRyaWVzPg0KICAgIDxFbnRyeT4NCiAgICAgIDxJZD44MjQ4MGU1OS1mMDE3LTQzZTItYTVmNC00NWZkZjRiZTZhM2I8L0lkPg0KICAgICAgPFByZWZpeD5WZ2wuIDwvUHJlZml4Pg0KICAgICAgPFJlZmVyZW5jZUlkPjM1N2Q5Yjk5LTU3ZTAtNGM4MC04NmFmLWUzM2I0ODEyZjM3ZT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WZ2wu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TTVJYVCBJTkMgMjAxNSk8L1RleHQ+DQogICAgPC9UZXh0VW5pdD4NCiAgPC9UZXh0VW5pdHM+DQo8L1BsYWNlaG9sZGVyPg==</w:instrText>
      </w:r>
      <w:r w:rsidRPr="00273610">
        <w:rPr>
          <w:rFonts w:ascii="Arial" w:hAnsi="Arial" w:cs="Arial"/>
          <w:szCs w:val="24"/>
        </w:rPr>
        <w:fldChar w:fldCharType="separate"/>
      </w:r>
      <w:bookmarkStart w:id="180" w:name="_CTVP001c57789de2ba34d85b0a9ad8c2f5586fe"/>
      <w:r w:rsidRPr="00273610">
        <w:rPr>
          <w:rFonts w:ascii="Arial" w:hAnsi="Arial" w:cs="Arial"/>
          <w:szCs w:val="24"/>
        </w:rPr>
        <w:t>(Vgl. SMRXT INC 2015)</w:t>
      </w:r>
      <w:bookmarkEnd w:id="180"/>
      <w:r w:rsidRPr="00273610">
        <w:rPr>
          <w:rFonts w:ascii="Arial" w:hAnsi="Arial" w:cs="Arial"/>
          <w:szCs w:val="24"/>
        </w:rPr>
        <w:fldChar w:fldCharType="end"/>
      </w:r>
    </w:p>
    <w:p w14:paraId="047269E1" w14:textId="77777777" w:rsidR="00810B8E" w:rsidRPr="00273610" w:rsidRDefault="00810B8E" w:rsidP="00810B8E">
      <w:pPr>
        <w:spacing w:line="360" w:lineRule="auto"/>
        <w:jc w:val="both"/>
        <w:rPr>
          <w:rFonts w:ascii="Arial" w:hAnsi="Arial" w:cs="Arial"/>
          <w:szCs w:val="24"/>
        </w:rPr>
      </w:pPr>
    </w:p>
    <w:p w14:paraId="3454910A" w14:textId="77777777" w:rsidR="00810B8E" w:rsidRPr="00273610" w:rsidRDefault="00810B8E" w:rsidP="00810B8E">
      <w:pPr>
        <w:keepNext/>
        <w:spacing w:line="360" w:lineRule="auto"/>
        <w:jc w:val="center"/>
        <w:rPr>
          <w:rFonts w:ascii="Arial" w:hAnsi="Arial" w:cs="Arial"/>
          <w:szCs w:val="24"/>
        </w:rPr>
      </w:pPr>
      <w:r w:rsidRPr="00273610">
        <w:rPr>
          <w:rFonts w:ascii="Arial" w:hAnsi="Arial" w:cs="Arial"/>
          <w:b/>
          <w:noProof/>
          <w:szCs w:val="24"/>
        </w:rPr>
        <w:drawing>
          <wp:inline distT="0" distB="0" distL="0" distR="0" wp14:anchorId="4812BFA5" wp14:editId="124F01F3">
            <wp:extent cx="1899117" cy="2022972"/>
            <wp:effectExtent l="0" t="0" r="635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20734" cy="2045999"/>
                    </a:xfrm>
                    <a:prstGeom prst="rect">
                      <a:avLst/>
                    </a:prstGeom>
                    <a:noFill/>
                    <a:ln>
                      <a:noFill/>
                    </a:ln>
                  </pic:spPr>
                </pic:pic>
              </a:graphicData>
            </a:graphic>
          </wp:inline>
        </w:drawing>
      </w:r>
    </w:p>
    <w:p w14:paraId="16A48D2B" w14:textId="12DC7DC5" w:rsidR="00D53656" w:rsidRPr="007316ED" w:rsidRDefault="00810B8E" w:rsidP="00810B8E">
      <w:pPr>
        <w:pStyle w:val="Beschriftung"/>
        <w:jc w:val="center"/>
        <w:rPr>
          <w:rFonts w:ascii="Arial" w:hAnsi="Arial" w:cs="Arial"/>
        </w:rPr>
      </w:pPr>
      <w:bookmarkStart w:id="181" w:name="_Toc477029971"/>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1F4EC2">
        <w:rPr>
          <w:rFonts w:ascii="Arial" w:hAnsi="Arial" w:cs="Arial"/>
          <w:noProof/>
        </w:rPr>
        <w:t>10</w:t>
      </w:r>
      <w:r w:rsidR="009C483C" w:rsidRPr="007316ED">
        <w:rPr>
          <w:rFonts w:ascii="Arial" w:hAnsi="Arial" w:cs="Arial"/>
        </w:rPr>
        <w:fldChar w:fldCharType="end"/>
      </w:r>
      <w:r w:rsidRPr="007316ED">
        <w:rPr>
          <w:rFonts w:ascii="Arial" w:hAnsi="Arial" w:cs="Arial"/>
        </w:rPr>
        <w:t>: SMRxT Medikamentendose</w:t>
      </w:r>
      <w:bookmarkEnd w:id="181"/>
      <w:r w:rsidRPr="007316ED">
        <w:rPr>
          <w:rFonts w:ascii="Arial" w:hAnsi="Arial" w:cs="Arial"/>
        </w:rPr>
        <w:t xml:space="preserve"> </w:t>
      </w:r>
    </w:p>
    <w:p w14:paraId="021B76E9" w14:textId="100B2559" w:rsidR="00810B8E" w:rsidRPr="007316ED" w:rsidRDefault="00810B8E" w:rsidP="00810B8E">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3e689bc4-ce62-44da-9e63-a776c4b9218f PFBsYWNlaG9sZGVyPg0KICA8QWRkSW5WZXJzaW9uPjUuMy4xLjA8L0FkZEluVmVyc2lvbj4NCiAgPElkPjNlNjg5YmM0LWNlNjItNDRkYS05ZTYzLWE3NzZjNGI5MjE4ZjwvSWQ+DQogIDxFbnRyaWVzPg0KICAgIDxFbnRyeT4NCiAgICAgIDxJZD4zNTNlMTc0YS0yNDg3LTQ2ZmYtODc4NC1jNTgwNzZmOTYyZWU8L0lkPg0KICAgICAgPFByZWZpeD5RdWVsbGU6IDwvUHJlZml4Pg0KICAgICAgPFJlZmVyZW5jZUlkPjM1N2Q5Yjk5LTU3ZTAtNGM4MC04NmFmLWUzM2I0ODEyZjM3ZTwvUmVmZXJlbmNlSWQ+DQogICAgICA8UmFuZ2U+DQogICAgICAgIDxTdGFydD4wPC9TdGFydD4NCiAgICAgICAgPExlbmd0aD4yND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RdWVsbGU6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TTVJYVCBJTkMgMjAxNSk8L1RleHQ+DQogICAgPC9UZXh0VW5pdD4NCiAgPC9UZXh0VW5pdHM+DQo8L1BsYWNlaG9sZGVyPg==</w:instrText>
      </w:r>
      <w:r w:rsidRPr="007316ED">
        <w:rPr>
          <w:rFonts w:ascii="Arial" w:hAnsi="Arial" w:cs="Arial"/>
        </w:rPr>
        <w:fldChar w:fldCharType="separate"/>
      </w:r>
      <w:bookmarkStart w:id="182" w:name="_CTVP0013e689bc4ce6244da9e63a776c4b9218f"/>
      <w:r w:rsidRPr="007316ED">
        <w:rPr>
          <w:rFonts w:ascii="Arial" w:hAnsi="Arial" w:cs="Arial"/>
        </w:rPr>
        <w:t>(Quelle: SMRXT INC 2015)</w:t>
      </w:r>
      <w:bookmarkEnd w:id="182"/>
      <w:r w:rsidRPr="007316ED">
        <w:rPr>
          <w:rFonts w:ascii="Arial" w:hAnsi="Arial" w:cs="Arial"/>
        </w:rPr>
        <w:fldChar w:fldCharType="end"/>
      </w:r>
    </w:p>
    <w:p w14:paraId="5640FF3B" w14:textId="608604F0" w:rsidR="00810B8E" w:rsidRPr="00273610" w:rsidRDefault="00810B8E" w:rsidP="00810B8E">
      <w:pPr>
        <w:rPr>
          <w:rFonts w:ascii="Arial" w:hAnsi="Arial" w:cs="Arial"/>
          <w:szCs w:val="24"/>
        </w:rPr>
      </w:pPr>
    </w:p>
    <w:p w14:paraId="1C78F66D" w14:textId="2CFD3C3A" w:rsidR="00810B8E" w:rsidRPr="00273610" w:rsidRDefault="00810B8E" w:rsidP="00810B8E">
      <w:pPr>
        <w:rPr>
          <w:rFonts w:ascii="Arial" w:hAnsi="Arial" w:cs="Arial"/>
          <w:b/>
          <w:szCs w:val="24"/>
        </w:rPr>
      </w:pPr>
      <w:r w:rsidRPr="00273610">
        <w:rPr>
          <w:rFonts w:ascii="Arial" w:hAnsi="Arial" w:cs="Arial"/>
          <w:b/>
          <w:szCs w:val="24"/>
        </w:rPr>
        <w:t>Adherence Pill Bottle</w:t>
      </w:r>
    </w:p>
    <w:p w14:paraId="4E60FC0A" w14:textId="77777777" w:rsidR="00810B8E" w:rsidRPr="00273610" w:rsidRDefault="00810B8E" w:rsidP="00810B8E">
      <w:pPr>
        <w:rPr>
          <w:rFonts w:ascii="Arial" w:hAnsi="Arial" w:cs="Arial"/>
          <w:b/>
          <w:szCs w:val="24"/>
        </w:rPr>
      </w:pPr>
    </w:p>
    <w:p w14:paraId="0254BBE6" w14:textId="10355545" w:rsidR="00810B8E" w:rsidRPr="00273610" w:rsidRDefault="00542389" w:rsidP="00810B8E">
      <w:pPr>
        <w:spacing w:line="360" w:lineRule="auto"/>
        <w:jc w:val="both"/>
        <w:rPr>
          <w:rFonts w:ascii="Arial" w:hAnsi="Arial" w:cs="Arial"/>
          <w:szCs w:val="24"/>
        </w:rPr>
      </w:pPr>
      <w:r w:rsidRPr="00273610">
        <w:rPr>
          <w:rFonts w:ascii="Arial" w:hAnsi="Arial" w:cs="Arial"/>
          <w:szCs w:val="24"/>
        </w:rPr>
        <w:t>Die smarte Medikamentendose</w:t>
      </w:r>
      <w:r w:rsidRPr="00273610">
        <w:rPr>
          <w:rFonts w:ascii="Arial" w:hAnsi="Arial" w:cs="Arial"/>
          <w:i/>
          <w:szCs w:val="24"/>
        </w:rPr>
        <w:t xml:space="preserve"> </w:t>
      </w:r>
      <w:r w:rsidR="00810B8E" w:rsidRPr="00273610">
        <w:rPr>
          <w:rFonts w:ascii="Arial" w:hAnsi="Arial" w:cs="Arial"/>
          <w:i/>
          <w:szCs w:val="24"/>
        </w:rPr>
        <w:t>Adherence Pill Bottle</w:t>
      </w:r>
      <w:r w:rsidR="00810B8E" w:rsidRPr="00273610">
        <w:rPr>
          <w:rFonts w:ascii="Arial" w:hAnsi="Arial" w:cs="Arial"/>
          <w:szCs w:val="24"/>
        </w:rPr>
        <w:t xml:space="preserve"> wurde von dem in New York ansässigem Unternehmen AdhereTech entwickelt. Die Benachrichtigungen zur Einnahme von Medikamenten erfolgt durch ein Aufleuchten der an der Dose angebrachten LEDs und bei Bedarf durch einen automatischen Anruf oder durch </w:t>
      </w:r>
      <w:r w:rsidR="00810B8E" w:rsidRPr="00273610">
        <w:rPr>
          <w:rFonts w:ascii="Arial" w:hAnsi="Arial" w:cs="Arial"/>
          <w:szCs w:val="24"/>
        </w:rPr>
        <w:lastRenderedPageBreak/>
        <w:t xml:space="preserve">das Versenden von einer Textnachricht. Durch eingebaute Sensoren kann die Dose mitverfolgen wann eine Öffnung und in welcher Menge eine Medikamentenentnahme </w:t>
      </w:r>
      <w:r w:rsidRPr="00273610">
        <w:rPr>
          <w:rFonts w:ascii="Arial" w:hAnsi="Arial" w:cs="Arial"/>
          <w:szCs w:val="24"/>
        </w:rPr>
        <w:t>stattfand</w:t>
      </w:r>
      <w:r w:rsidR="00810B8E" w:rsidRPr="00273610">
        <w:rPr>
          <w:rFonts w:ascii="Arial" w:hAnsi="Arial" w:cs="Arial"/>
          <w:szCs w:val="24"/>
        </w:rPr>
        <w:t xml:space="preserve">. </w:t>
      </w:r>
      <w:r w:rsidR="00810B8E" w:rsidRPr="00273610">
        <w:rPr>
          <w:rFonts w:ascii="Arial" w:hAnsi="Arial" w:cs="Arial"/>
          <w:szCs w:val="24"/>
        </w:rPr>
        <w:fldChar w:fldCharType="begin"/>
      </w:r>
      <w:r w:rsidR="00810B8E" w:rsidRPr="00273610">
        <w:rPr>
          <w:rFonts w:ascii="Arial" w:hAnsi="Arial" w:cs="Arial"/>
          <w:szCs w:val="24"/>
        </w:rPr>
        <w:instrText>ADDIN CITAVI.PLACEHOLDER 3d376e4c-b7b9-4864-94e2-bfae811e6bfb PFBsYWNlaG9sZGVyPg0KICA8QWRkSW5WZXJzaW9uPjUuMy4xLjA8L0FkZEluVmVyc2lvbj4NCiAgPElkPjNkMzc2ZTRjLWI3YjktNDg2NC05NGUyLWJmYWU4MTFlNmJmYjwvSWQ+DQogIDxFbnRyaWVzPg0KICAgIDxFbnRyeT4NCiAgICAgIDxJZD5kZDJiZDc0OC04MGM4LTRiOGQtODRjNy1iMDI5ZjcxNTUzZGI8L0lkPg0KICAgICAgPFByZWZpeD5WZ2wuIDwvUHJlZml4Pg0KICAgICAgPFJlZmVyZW5jZUlkPmZhNjY0Mjk3LTJmMjUtNDAwNy05ZGY2LTdlZGVlNjNkODE0Nz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ZnbC4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FkaGVyZVRlY2ggSW5jLiAyMDE1KTwvVGV4dD4NCiAgICA8L1RleHRVbml0Pg0KICA8L1RleHRVbml0cz4NCjwvUGxhY2Vob2xkZXI+</w:instrText>
      </w:r>
      <w:r w:rsidR="00810B8E" w:rsidRPr="00273610">
        <w:rPr>
          <w:rFonts w:ascii="Arial" w:hAnsi="Arial" w:cs="Arial"/>
          <w:szCs w:val="24"/>
        </w:rPr>
        <w:fldChar w:fldCharType="separate"/>
      </w:r>
      <w:bookmarkStart w:id="183" w:name="_CTVP0013d376e4cb7b9486494e2bfae811e6bfb"/>
      <w:r w:rsidR="00810B8E" w:rsidRPr="00273610">
        <w:rPr>
          <w:rFonts w:ascii="Arial" w:hAnsi="Arial" w:cs="Arial"/>
          <w:szCs w:val="24"/>
        </w:rPr>
        <w:t>(Vgl. AdhereTech Inc. 2015)</w:t>
      </w:r>
      <w:bookmarkEnd w:id="183"/>
      <w:r w:rsidR="00810B8E" w:rsidRPr="00273610">
        <w:rPr>
          <w:rFonts w:ascii="Arial" w:hAnsi="Arial" w:cs="Arial"/>
          <w:szCs w:val="24"/>
        </w:rPr>
        <w:fldChar w:fldCharType="end"/>
      </w:r>
    </w:p>
    <w:p w14:paraId="07B92653" w14:textId="77777777" w:rsidR="00810B8E" w:rsidRPr="00273610" w:rsidRDefault="00810B8E" w:rsidP="00810B8E">
      <w:pPr>
        <w:spacing w:line="360" w:lineRule="auto"/>
        <w:jc w:val="both"/>
        <w:rPr>
          <w:rFonts w:ascii="Arial" w:hAnsi="Arial" w:cs="Arial"/>
          <w:szCs w:val="24"/>
        </w:rPr>
      </w:pPr>
    </w:p>
    <w:p w14:paraId="64FFE15E" w14:textId="77777777" w:rsidR="00810B8E" w:rsidRPr="00273610" w:rsidRDefault="00810B8E" w:rsidP="00810B8E">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7C0A750E" wp14:editId="3839999D">
            <wp:extent cx="952500" cy="1556373"/>
            <wp:effectExtent l="0" t="0" r="0" b="6350"/>
            <wp:docPr id="5" name="Grafik 5" descr="Vers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sion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63819" cy="1574867"/>
                    </a:xfrm>
                    <a:prstGeom prst="rect">
                      <a:avLst/>
                    </a:prstGeom>
                    <a:noFill/>
                    <a:ln>
                      <a:noFill/>
                    </a:ln>
                  </pic:spPr>
                </pic:pic>
              </a:graphicData>
            </a:graphic>
          </wp:inline>
        </w:drawing>
      </w:r>
    </w:p>
    <w:p w14:paraId="368AD48D" w14:textId="0DD134E6" w:rsidR="00D53656" w:rsidRPr="007316ED" w:rsidRDefault="00810B8E" w:rsidP="00810B8E">
      <w:pPr>
        <w:pStyle w:val="Beschriftung"/>
        <w:jc w:val="center"/>
        <w:rPr>
          <w:rFonts w:ascii="Arial" w:hAnsi="Arial" w:cs="Arial"/>
        </w:rPr>
      </w:pPr>
      <w:bookmarkStart w:id="184" w:name="_Toc477029972"/>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1F4EC2">
        <w:rPr>
          <w:rFonts w:ascii="Arial" w:hAnsi="Arial" w:cs="Arial"/>
          <w:noProof/>
        </w:rPr>
        <w:t>11</w:t>
      </w:r>
      <w:r w:rsidR="009C483C" w:rsidRPr="007316ED">
        <w:rPr>
          <w:rFonts w:ascii="Arial" w:hAnsi="Arial" w:cs="Arial"/>
        </w:rPr>
        <w:fldChar w:fldCharType="end"/>
      </w:r>
      <w:r w:rsidRPr="007316ED">
        <w:rPr>
          <w:rFonts w:ascii="Arial" w:hAnsi="Arial" w:cs="Arial"/>
        </w:rPr>
        <w:t>: Adherence Pill Bottle Medikamentendose</w:t>
      </w:r>
      <w:bookmarkEnd w:id="184"/>
      <w:r w:rsidRPr="007316ED">
        <w:rPr>
          <w:rFonts w:ascii="Arial" w:hAnsi="Arial" w:cs="Arial"/>
        </w:rPr>
        <w:t xml:space="preserve"> </w:t>
      </w:r>
    </w:p>
    <w:p w14:paraId="3F4337E4" w14:textId="402FEF5C" w:rsidR="00D75B6C" w:rsidRPr="00273610" w:rsidRDefault="00810B8E" w:rsidP="00D53656">
      <w:pPr>
        <w:pStyle w:val="Beschriftung"/>
        <w:jc w:val="center"/>
        <w:rPr>
          <w:rFonts w:ascii="Arial" w:hAnsi="Arial" w:cs="Arial"/>
          <w:sz w:val="24"/>
          <w:szCs w:val="24"/>
        </w:rPr>
      </w:pPr>
      <w:r w:rsidRPr="007316ED">
        <w:rPr>
          <w:rFonts w:ascii="Arial" w:hAnsi="Arial" w:cs="Arial"/>
        </w:rPr>
        <w:fldChar w:fldCharType="begin"/>
      </w:r>
      <w:r w:rsidRPr="007316ED">
        <w:rPr>
          <w:rFonts w:ascii="Arial" w:hAnsi="Arial" w:cs="Arial"/>
        </w:rPr>
        <w:instrText>ADDIN CITAVI.PLACEHOLDER 7364043a-2d09-4d23-953e-47db6203ef43 PFBsYWNlaG9sZGVyPg0KICA8QWRkSW5WZXJzaW9uPjUuMy4xLjA8L0FkZEluVmVyc2lvbj4NCiAgPElkPjczNjQwNDNhLTJkMDktNGQyMy05NTNlLTQ3ZGI2MjAzZWY0MzwvSWQ+DQogIDxFbnRyaWVzPg0KICAgIDxFbnRyeT4NCiAgICAgIDxJZD4zOGY2ODYzMy0yMWFiLTQwNmUtYTJmZi03N2IzNjZmYjM0M2U8L0lkPg0KICAgICAgPFByZWZpeD5RdWVsbGU6IDwvUHJlZml4Pg0KICAgICAgPFJlZmVyZW5jZUlkPmZhNjY0Mjk3LTJmMjUtNDAwNy05ZGY2LTdlZGVlNjNkODE0Nz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F1ZWxsZTo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FkaGVyZVRlY2ggSW5jLiAyMDE1KTwvVGV4dD4NCiAgICA8L1RleHRVbml0Pg0KICA8L1RleHRVbml0cz4NCjwvUGxhY2Vob2xkZXI+</w:instrText>
      </w:r>
      <w:r w:rsidRPr="007316ED">
        <w:rPr>
          <w:rFonts w:ascii="Arial" w:hAnsi="Arial" w:cs="Arial"/>
        </w:rPr>
        <w:fldChar w:fldCharType="separate"/>
      </w:r>
      <w:bookmarkStart w:id="185" w:name="_CTVP0017364043a2d094d23953e47db6203ef43"/>
      <w:r w:rsidRPr="007316ED">
        <w:rPr>
          <w:rFonts w:ascii="Arial" w:hAnsi="Arial" w:cs="Arial"/>
        </w:rPr>
        <w:t>(Quelle: AdhereTech Inc. 2015)</w:t>
      </w:r>
      <w:bookmarkEnd w:id="185"/>
      <w:r w:rsidRPr="007316ED">
        <w:rPr>
          <w:rFonts w:ascii="Arial" w:hAnsi="Arial" w:cs="Arial"/>
        </w:rPr>
        <w:fldChar w:fldCharType="end"/>
      </w:r>
    </w:p>
    <w:p w14:paraId="1FC2B900" w14:textId="4AFAB362" w:rsidR="000F7223" w:rsidRPr="00273610" w:rsidRDefault="000F7223" w:rsidP="00D75B6C">
      <w:pPr>
        <w:rPr>
          <w:rFonts w:ascii="Arial" w:hAnsi="Arial" w:cs="Arial"/>
          <w:szCs w:val="24"/>
        </w:rPr>
      </w:pPr>
    </w:p>
    <w:p w14:paraId="05B0FB7A" w14:textId="50EFAD2F" w:rsidR="00810B8E" w:rsidRPr="00273610" w:rsidRDefault="00810B8E" w:rsidP="00810B8E">
      <w:pPr>
        <w:rPr>
          <w:rFonts w:ascii="Arial" w:hAnsi="Arial" w:cs="Arial"/>
          <w:b/>
          <w:szCs w:val="24"/>
        </w:rPr>
      </w:pPr>
      <w:r w:rsidRPr="00273610">
        <w:rPr>
          <w:rFonts w:ascii="Arial" w:hAnsi="Arial" w:cs="Arial"/>
          <w:b/>
          <w:szCs w:val="24"/>
        </w:rPr>
        <w:t>ROUND Refill</w:t>
      </w:r>
    </w:p>
    <w:p w14:paraId="7E47F166" w14:textId="77777777" w:rsidR="00810B8E" w:rsidRPr="00273610" w:rsidRDefault="00810B8E" w:rsidP="00810B8E">
      <w:pPr>
        <w:spacing w:line="360" w:lineRule="auto"/>
        <w:jc w:val="both"/>
        <w:rPr>
          <w:rFonts w:ascii="Arial" w:hAnsi="Arial" w:cs="Arial"/>
          <w:szCs w:val="24"/>
        </w:rPr>
      </w:pPr>
    </w:p>
    <w:p w14:paraId="3251B9A5" w14:textId="79ECBE72" w:rsidR="00810B8E" w:rsidRPr="00273610" w:rsidRDefault="00810B8E" w:rsidP="00810B8E">
      <w:pPr>
        <w:spacing w:line="360" w:lineRule="auto"/>
        <w:jc w:val="both"/>
        <w:rPr>
          <w:rFonts w:ascii="Arial" w:hAnsi="Arial" w:cs="Arial"/>
          <w:szCs w:val="24"/>
        </w:rPr>
      </w:pPr>
      <w:r w:rsidRPr="00273610">
        <w:rPr>
          <w:rFonts w:ascii="Arial" w:hAnsi="Arial" w:cs="Arial"/>
          <w:i/>
          <w:szCs w:val="24"/>
        </w:rPr>
        <w:t xml:space="preserve">ROUND Refill </w:t>
      </w:r>
      <w:r w:rsidRPr="00273610">
        <w:rPr>
          <w:rFonts w:ascii="Arial" w:hAnsi="Arial" w:cs="Arial"/>
          <w:szCs w:val="24"/>
        </w:rPr>
        <w:t>ist eine smarte Medikamentendose, die von Circ</w:t>
      </w:r>
      <w:r w:rsidR="00542389" w:rsidRPr="00273610">
        <w:rPr>
          <w:rFonts w:ascii="Arial" w:hAnsi="Arial" w:cs="Arial"/>
          <w:szCs w:val="24"/>
        </w:rPr>
        <w:t xml:space="preserve">adian Design entwickelt wurde. </w:t>
      </w:r>
      <w:r w:rsidRPr="00273610">
        <w:rPr>
          <w:rFonts w:ascii="Arial" w:hAnsi="Arial" w:cs="Arial"/>
          <w:szCs w:val="24"/>
        </w:rPr>
        <w:t>Die smarte Medikamentendose ist Lichtresistent und recyclebar. Weiterhin beinhaltet die Dose eine eingebaute Batterie, ein Bluetooth BLE 4.0 Modul, welches eine Kommunikation mit Bluetooth Geräten gewährleistet und einem 3-Axis Accelerometer. Die Verwaltung der Medikamente erfolgt durch eine App, die im Apple St</w:t>
      </w:r>
      <w:r w:rsidR="00542389" w:rsidRPr="00273610">
        <w:rPr>
          <w:rFonts w:ascii="Arial" w:hAnsi="Arial" w:cs="Arial"/>
          <w:szCs w:val="24"/>
        </w:rPr>
        <w:t xml:space="preserve">ore runtergeladen werden kann. </w:t>
      </w:r>
      <w:r w:rsidRPr="00273610">
        <w:rPr>
          <w:rFonts w:ascii="Arial" w:hAnsi="Arial" w:cs="Arial"/>
          <w:szCs w:val="24"/>
        </w:rPr>
        <w:fldChar w:fldCharType="begin"/>
      </w:r>
      <w:r w:rsidRPr="00273610">
        <w:rPr>
          <w:rFonts w:ascii="Arial" w:hAnsi="Arial" w:cs="Arial"/>
          <w:szCs w:val="24"/>
        </w:rPr>
        <w:instrText>ADDIN CITAVI.PLACEHOLDER a96688d5-ab2c-4cb0-b025-4dab12754961 PFBsYWNlaG9sZGVyPg0KICA8QWRkSW5WZXJzaW9uPjUuMy4xLjA8L0FkZEluVmVyc2lvbj4NCiAgPElkPmE5NjY4OGQ1LWFiMmMtNGNiMC1iMDI1LTRkYWIxMjc1NDk2MTwvSWQ+DQogIDxFbnRyaWVzPg0KICAgIDxFbnRyeT4NCiAgICAgIDxJZD5mNGFmNWQwMy1lNTVkLTQ4YjEtOTVmNi05Njg0YjAzODk0ZTY8L0lkPg0KICAgICAgPFByZWZpeD5WZ2wuIDwvUHJlZml4Pg0KICAgICAgPFJlZmVyZW5jZUlkPjEzMGU2MmZkLTQ4YjgtNDU1OS1hN2UzLTQxODc1MzFhZmY2ND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WZ2wu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Q2lyY2FkaWFuIERlc2lnbiAyMDE2KTwvVGV4dD4NCiAgICA8L1RleHRVbml0Pg0KICA8L1RleHRVbml0cz4NCjwvUGxhY2Vob2xkZXI+</w:instrText>
      </w:r>
      <w:r w:rsidRPr="00273610">
        <w:rPr>
          <w:rFonts w:ascii="Arial" w:hAnsi="Arial" w:cs="Arial"/>
          <w:szCs w:val="24"/>
        </w:rPr>
        <w:fldChar w:fldCharType="separate"/>
      </w:r>
      <w:bookmarkStart w:id="186" w:name="_CTVP001a96688d5ab2c4cb0b0254dab12754961"/>
      <w:r w:rsidRPr="00273610">
        <w:rPr>
          <w:rFonts w:ascii="Arial" w:hAnsi="Arial" w:cs="Arial"/>
          <w:szCs w:val="24"/>
        </w:rPr>
        <w:t>(Vgl. Circadian Design 2016)</w:t>
      </w:r>
      <w:bookmarkEnd w:id="186"/>
      <w:r w:rsidRPr="00273610">
        <w:rPr>
          <w:rFonts w:ascii="Arial" w:hAnsi="Arial" w:cs="Arial"/>
          <w:szCs w:val="24"/>
        </w:rPr>
        <w:fldChar w:fldCharType="end"/>
      </w:r>
      <w:r w:rsidRPr="00273610">
        <w:rPr>
          <w:rFonts w:ascii="Arial" w:hAnsi="Arial" w:cs="Arial"/>
          <w:szCs w:val="24"/>
        </w:rPr>
        <w:t xml:space="preserve"> </w:t>
      </w:r>
    </w:p>
    <w:p w14:paraId="044BB29B" w14:textId="77777777" w:rsidR="00810B8E" w:rsidRPr="00273610" w:rsidRDefault="00810B8E" w:rsidP="00810B8E">
      <w:pPr>
        <w:spacing w:line="360" w:lineRule="auto"/>
        <w:jc w:val="both"/>
        <w:rPr>
          <w:rFonts w:ascii="Arial" w:hAnsi="Arial" w:cs="Arial"/>
          <w:b/>
          <w:szCs w:val="24"/>
        </w:rPr>
      </w:pPr>
    </w:p>
    <w:p w14:paraId="670F989B" w14:textId="77777777" w:rsidR="00810B8E" w:rsidRPr="00273610" w:rsidRDefault="00810B8E" w:rsidP="00810B8E">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14C6FBDF" wp14:editId="30B959B4">
            <wp:extent cx="3434316" cy="1803016"/>
            <wp:effectExtent l="0" t="0" r="0" b="6985"/>
            <wp:docPr id="4" name="Grafik 4" descr="https://roundhealth.co/images/round-refill-fb-link-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undhealth.co/images/round-refill-fb-link-imag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51238" cy="1811900"/>
                    </a:xfrm>
                    <a:prstGeom prst="rect">
                      <a:avLst/>
                    </a:prstGeom>
                    <a:noFill/>
                    <a:ln>
                      <a:noFill/>
                    </a:ln>
                  </pic:spPr>
                </pic:pic>
              </a:graphicData>
            </a:graphic>
          </wp:inline>
        </w:drawing>
      </w:r>
    </w:p>
    <w:p w14:paraId="3FD0B1EE" w14:textId="58F224B1" w:rsidR="00D53656" w:rsidRPr="007316ED" w:rsidRDefault="00810B8E" w:rsidP="00D75B6C">
      <w:pPr>
        <w:pStyle w:val="Beschriftung"/>
        <w:jc w:val="center"/>
        <w:rPr>
          <w:rFonts w:ascii="Arial" w:hAnsi="Arial" w:cs="Arial"/>
        </w:rPr>
      </w:pPr>
      <w:bookmarkStart w:id="187" w:name="_Toc477029973"/>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1F4EC2">
        <w:rPr>
          <w:rFonts w:ascii="Arial" w:hAnsi="Arial" w:cs="Arial"/>
          <w:noProof/>
        </w:rPr>
        <w:t>12</w:t>
      </w:r>
      <w:r w:rsidR="009C483C" w:rsidRPr="007316ED">
        <w:rPr>
          <w:rFonts w:ascii="Arial" w:hAnsi="Arial" w:cs="Arial"/>
        </w:rPr>
        <w:fldChar w:fldCharType="end"/>
      </w:r>
      <w:r w:rsidRPr="007316ED">
        <w:rPr>
          <w:rFonts w:ascii="Arial" w:hAnsi="Arial" w:cs="Arial"/>
        </w:rPr>
        <w:t>: ROUND Refill Medikamentendose</w:t>
      </w:r>
      <w:bookmarkEnd w:id="187"/>
      <w:r w:rsidRPr="007316ED">
        <w:rPr>
          <w:rFonts w:ascii="Arial" w:hAnsi="Arial" w:cs="Arial"/>
        </w:rPr>
        <w:t xml:space="preserve"> </w:t>
      </w:r>
    </w:p>
    <w:p w14:paraId="6AAF9333" w14:textId="456C726A" w:rsidR="00810B8E" w:rsidRPr="007316ED" w:rsidRDefault="00810B8E" w:rsidP="00D53656">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4e160fe8-2fe1-49a8-926e-a6b0f7a6fcc3 PFBsYWNlaG9sZGVyPg0KICA8QWRkSW5WZXJzaW9uPjUuMy4xLjA8L0FkZEluVmVyc2lvbj4NCiAgPElkPjRlMTYwZmU4LTJmZTEtNDlhOC05MjZlLWE2YjBmN2E2ZmNjMzwvSWQ+DQogIDxFbnRyaWVzPg0KICAgIDxFbnRyeT4NCiAgICAgIDxJZD5jZjYwMjc0Ni0zNjM4LTRhODMtYWYwMy1mYjIxMjAwNDI4YjU8L0lkPg0KICAgICAgPFByZWZpeD5RdWVsbGU6IDwvUHJlZml4Pg0KICAgICAgPFJlZmVyZW5jZUlkPjEzMGU2MmZkLTQ4YjgtNDU1OS1hN2UzLTQxODc1MzFhZmY2NDwvUmVmZXJlbmNlSWQ+DQogICAgICA8UmFuZ2U+DQogICAgICAgIDxTdGFydD4wPC9TdGFydD4NCiAgICAgICAgPExlbmd0aD4zMT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RdWVsbGU6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2lyY2FkaWFuIERlc2lnbiAyMDE2KTwvVGV4dD4NCiAgICA8L1RleHRVbml0Pg0KICA8L1RleHRVbml0cz4NCjwvUGxhY2Vob2xkZXI+</w:instrText>
      </w:r>
      <w:r w:rsidRPr="007316ED">
        <w:rPr>
          <w:rFonts w:ascii="Arial" w:hAnsi="Arial" w:cs="Arial"/>
        </w:rPr>
        <w:fldChar w:fldCharType="separate"/>
      </w:r>
      <w:bookmarkStart w:id="188" w:name="_CTVP0014e160fe82fe149a8926ea6b0f7a6fcc3"/>
      <w:r w:rsidRPr="007316ED">
        <w:rPr>
          <w:rFonts w:ascii="Arial" w:hAnsi="Arial" w:cs="Arial"/>
        </w:rPr>
        <w:t>(Quelle: Circadian Design 2016)</w:t>
      </w:r>
      <w:bookmarkEnd w:id="188"/>
      <w:r w:rsidRPr="007316ED">
        <w:rPr>
          <w:rFonts w:ascii="Arial" w:hAnsi="Arial" w:cs="Arial"/>
        </w:rPr>
        <w:fldChar w:fldCharType="end"/>
      </w:r>
    </w:p>
    <w:p w14:paraId="6CAEEA16" w14:textId="77777777" w:rsidR="00810B8E" w:rsidRPr="00542389" w:rsidRDefault="00810B8E" w:rsidP="00810B8E">
      <w:pPr>
        <w:rPr>
          <w:rFonts w:ascii="Arial" w:hAnsi="Arial" w:cs="Arial"/>
          <w:sz w:val="23"/>
          <w:szCs w:val="23"/>
        </w:rPr>
      </w:pPr>
    </w:p>
    <w:p w14:paraId="0D5730AD" w14:textId="339BB2BC" w:rsidR="00810B8E" w:rsidRPr="00273610" w:rsidRDefault="00810B8E" w:rsidP="00810B8E">
      <w:pPr>
        <w:pStyle w:val="Beschriftung"/>
        <w:keepNext/>
        <w:rPr>
          <w:rFonts w:ascii="Arial" w:hAnsi="Arial" w:cs="Arial"/>
          <w:sz w:val="24"/>
          <w:szCs w:val="24"/>
        </w:rPr>
      </w:pPr>
      <w:bookmarkStart w:id="189" w:name="_Toc477030026"/>
      <w:r w:rsidRPr="00273610">
        <w:rPr>
          <w:rFonts w:ascii="Arial" w:hAnsi="Arial" w:cs="Arial"/>
          <w:sz w:val="24"/>
          <w:szCs w:val="24"/>
        </w:rPr>
        <w:lastRenderedPageBreak/>
        <w:t xml:space="preserve">Tabelle </w:t>
      </w:r>
      <w:r w:rsidR="009C483C" w:rsidRPr="00273610">
        <w:rPr>
          <w:rFonts w:ascii="Arial" w:hAnsi="Arial" w:cs="Arial"/>
          <w:sz w:val="24"/>
          <w:szCs w:val="24"/>
        </w:rPr>
        <w:fldChar w:fldCharType="begin"/>
      </w:r>
      <w:r w:rsidR="009C483C" w:rsidRPr="00273610">
        <w:rPr>
          <w:rFonts w:ascii="Arial" w:hAnsi="Arial" w:cs="Arial"/>
          <w:sz w:val="24"/>
          <w:szCs w:val="24"/>
        </w:rPr>
        <w:instrText xml:space="preserve"> SEQ Tabelle \* ARABIC </w:instrText>
      </w:r>
      <w:r w:rsidR="009C483C" w:rsidRPr="00273610">
        <w:rPr>
          <w:rFonts w:ascii="Arial" w:hAnsi="Arial" w:cs="Arial"/>
          <w:sz w:val="24"/>
          <w:szCs w:val="24"/>
        </w:rPr>
        <w:fldChar w:fldCharType="separate"/>
      </w:r>
      <w:r w:rsidR="00E05847">
        <w:rPr>
          <w:rFonts w:ascii="Arial" w:hAnsi="Arial" w:cs="Arial"/>
          <w:noProof/>
          <w:sz w:val="24"/>
          <w:szCs w:val="24"/>
        </w:rPr>
        <w:t>2</w:t>
      </w:r>
      <w:r w:rsidR="009C483C" w:rsidRPr="00273610">
        <w:rPr>
          <w:rFonts w:ascii="Arial" w:hAnsi="Arial" w:cs="Arial"/>
          <w:noProof/>
          <w:sz w:val="24"/>
          <w:szCs w:val="24"/>
        </w:rPr>
        <w:fldChar w:fldCharType="end"/>
      </w:r>
      <w:r w:rsidRPr="00273610">
        <w:rPr>
          <w:rFonts w:ascii="Arial" w:hAnsi="Arial" w:cs="Arial"/>
          <w:sz w:val="24"/>
          <w:szCs w:val="24"/>
        </w:rPr>
        <w:t>: Vergleich von smarten Medikamentendosen</w:t>
      </w:r>
      <w:bookmarkEnd w:id="189"/>
    </w:p>
    <w:tbl>
      <w:tblPr>
        <w:tblStyle w:val="Tabellenraster"/>
        <w:tblW w:w="5000" w:type="pct"/>
        <w:tblLook w:val="04A0" w:firstRow="1" w:lastRow="0" w:firstColumn="1" w:lastColumn="0" w:noHBand="0" w:noVBand="1"/>
      </w:tblPr>
      <w:tblGrid>
        <w:gridCol w:w="2700"/>
        <w:gridCol w:w="2505"/>
        <w:gridCol w:w="1785"/>
        <w:gridCol w:w="1787"/>
      </w:tblGrid>
      <w:tr w:rsidR="00810B8E" w:rsidRPr="00273610" w14:paraId="45D5EFAD" w14:textId="77777777" w:rsidTr="00B273E3">
        <w:tc>
          <w:tcPr>
            <w:tcW w:w="1538" w:type="pct"/>
            <w:shd w:val="clear" w:color="auto" w:fill="31849B" w:themeFill="accent5" w:themeFillShade="BF"/>
          </w:tcPr>
          <w:p w14:paraId="64F318DD" w14:textId="77777777" w:rsidR="00810B8E" w:rsidRPr="00273610" w:rsidRDefault="00810B8E" w:rsidP="00B273E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Kriterien</w:t>
            </w:r>
          </w:p>
        </w:tc>
        <w:tc>
          <w:tcPr>
            <w:tcW w:w="1427" w:type="pct"/>
            <w:shd w:val="clear" w:color="auto" w:fill="31849B" w:themeFill="accent5" w:themeFillShade="BF"/>
          </w:tcPr>
          <w:p w14:paraId="5D0DC314" w14:textId="77777777" w:rsidR="00810B8E" w:rsidRPr="00273610" w:rsidRDefault="00810B8E" w:rsidP="00B273E3">
            <w:pPr>
              <w:rPr>
                <w:rFonts w:ascii="Arial" w:hAnsi="Arial" w:cs="Arial"/>
                <w:b/>
                <w:color w:val="FFFFFF" w:themeColor="background1"/>
                <w:szCs w:val="24"/>
              </w:rPr>
            </w:pPr>
            <w:r w:rsidRPr="00273610">
              <w:rPr>
                <w:rFonts w:ascii="Arial" w:hAnsi="Arial" w:cs="Arial"/>
                <w:b/>
                <w:color w:val="FFFFFF" w:themeColor="background1"/>
                <w:szCs w:val="24"/>
              </w:rPr>
              <w:t>SMRxT</w:t>
            </w:r>
          </w:p>
        </w:tc>
        <w:tc>
          <w:tcPr>
            <w:tcW w:w="1017" w:type="pct"/>
            <w:shd w:val="clear" w:color="auto" w:fill="31849B" w:themeFill="accent5" w:themeFillShade="BF"/>
          </w:tcPr>
          <w:p w14:paraId="7401CC93" w14:textId="77777777" w:rsidR="00810B8E" w:rsidRPr="00273610" w:rsidRDefault="00810B8E" w:rsidP="00B273E3">
            <w:pPr>
              <w:rPr>
                <w:rFonts w:ascii="Arial" w:hAnsi="Arial" w:cs="Arial"/>
                <w:b/>
                <w:color w:val="FFFFFF" w:themeColor="background1"/>
                <w:szCs w:val="24"/>
              </w:rPr>
            </w:pPr>
            <w:bookmarkStart w:id="190" w:name="_Toc462229579"/>
            <w:r w:rsidRPr="00273610">
              <w:rPr>
                <w:rFonts w:ascii="Arial" w:hAnsi="Arial" w:cs="Arial"/>
                <w:b/>
                <w:color w:val="FFFFFF" w:themeColor="background1"/>
                <w:szCs w:val="24"/>
              </w:rPr>
              <w:t>Adherence Pill Bottle</w:t>
            </w:r>
            <w:bookmarkEnd w:id="190"/>
          </w:p>
        </w:tc>
        <w:tc>
          <w:tcPr>
            <w:tcW w:w="1017" w:type="pct"/>
            <w:shd w:val="clear" w:color="auto" w:fill="31849B" w:themeFill="accent5" w:themeFillShade="BF"/>
          </w:tcPr>
          <w:p w14:paraId="04121C57" w14:textId="77777777" w:rsidR="00810B8E" w:rsidRPr="00273610" w:rsidRDefault="00810B8E" w:rsidP="00B273E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ROUND Refill</w:t>
            </w:r>
          </w:p>
        </w:tc>
      </w:tr>
      <w:tr w:rsidR="00810B8E" w:rsidRPr="00273610" w14:paraId="4FBC75BD" w14:textId="77777777" w:rsidTr="00B273E3">
        <w:tc>
          <w:tcPr>
            <w:tcW w:w="5000" w:type="pct"/>
            <w:gridSpan w:val="4"/>
            <w:shd w:val="clear" w:color="auto" w:fill="365F91" w:themeFill="accent1" w:themeFillShade="BF"/>
          </w:tcPr>
          <w:p w14:paraId="3B5890EC" w14:textId="77777777" w:rsidR="00810B8E" w:rsidRPr="00273610" w:rsidRDefault="00810B8E" w:rsidP="00B273E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1. Produkt</w:t>
            </w:r>
          </w:p>
        </w:tc>
      </w:tr>
      <w:tr w:rsidR="00810B8E" w:rsidRPr="00273610" w14:paraId="4C4D385C" w14:textId="77777777" w:rsidTr="00B273E3">
        <w:tc>
          <w:tcPr>
            <w:tcW w:w="1538" w:type="pct"/>
          </w:tcPr>
          <w:p w14:paraId="0BFDC2DB"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1.1 Preis</w:t>
            </w:r>
          </w:p>
        </w:tc>
        <w:tc>
          <w:tcPr>
            <w:tcW w:w="1427" w:type="pct"/>
          </w:tcPr>
          <w:p w14:paraId="21291451" w14:textId="77777777" w:rsidR="00810B8E" w:rsidRPr="00273610" w:rsidRDefault="00810B8E" w:rsidP="00B273E3">
            <w:pPr>
              <w:spacing w:line="360" w:lineRule="auto"/>
              <w:jc w:val="both"/>
              <w:rPr>
                <w:rFonts w:ascii="Arial" w:hAnsi="Arial" w:cs="Arial"/>
                <w:color w:val="FF0000"/>
                <w:szCs w:val="24"/>
              </w:rPr>
            </w:pPr>
            <w:r w:rsidRPr="00273610">
              <w:rPr>
                <w:rFonts w:ascii="Arial" w:hAnsi="Arial" w:cs="Arial"/>
                <w:color w:val="FF0000"/>
                <w:szCs w:val="24"/>
              </w:rPr>
              <w:t>Unbekannt</w:t>
            </w:r>
          </w:p>
        </w:tc>
        <w:tc>
          <w:tcPr>
            <w:tcW w:w="1017" w:type="pct"/>
          </w:tcPr>
          <w:p w14:paraId="3FFD2937"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60 $</w:t>
            </w:r>
          </w:p>
        </w:tc>
        <w:tc>
          <w:tcPr>
            <w:tcW w:w="1017" w:type="pct"/>
          </w:tcPr>
          <w:p w14:paraId="6E22E8E3" w14:textId="77777777" w:rsidR="00810B8E" w:rsidRPr="00273610" w:rsidRDefault="00810B8E" w:rsidP="00B273E3">
            <w:pPr>
              <w:spacing w:line="360" w:lineRule="auto"/>
              <w:jc w:val="both"/>
              <w:rPr>
                <w:rFonts w:ascii="Arial" w:hAnsi="Arial" w:cs="Arial"/>
                <w:szCs w:val="24"/>
              </w:rPr>
            </w:pPr>
            <w:r w:rsidRPr="00273610">
              <w:rPr>
                <w:rFonts w:ascii="Arial" w:hAnsi="Arial" w:cs="Arial"/>
                <w:color w:val="FF0000"/>
                <w:szCs w:val="24"/>
              </w:rPr>
              <w:t>Unbekannt</w:t>
            </w:r>
          </w:p>
        </w:tc>
      </w:tr>
      <w:tr w:rsidR="00810B8E" w:rsidRPr="00273610" w14:paraId="2832AFAB" w14:textId="77777777" w:rsidTr="00B273E3">
        <w:tc>
          <w:tcPr>
            <w:tcW w:w="1538" w:type="pct"/>
          </w:tcPr>
          <w:p w14:paraId="497810D7"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1.2 Batteriedauer</w:t>
            </w:r>
          </w:p>
        </w:tc>
        <w:tc>
          <w:tcPr>
            <w:tcW w:w="1427" w:type="pct"/>
          </w:tcPr>
          <w:p w14:paraId="1E2AE5C5" w14:textId="77777777" w:rsidR="00810B8E" w:rsidRPr="00273610" w:rsidRDefault="00810B8E" w:rsidP="00B273E3">
            <w:pPr>
              <w:spacing w:line="360" w:lineRule="auto"/>
              <w:jc w:val="both"/>
              <w:rPr>
                <w:rFonts w:ascii="Arial" w:hAnsi="Arial" w:cs="Arial"/>
                <w:color w:val="FF0000"/>
                <w:szCs w:val="24"/>
              </w:rPr>
            </w:pPr>
            <w:r w:rsidRPr="00273610">
              <w:rPr>
                <w:rFonts w:ascii="Arial" w:hAnsi="Arial" w:cs="Arial"/>
                <w:color w:val="FF0000"/>
                <w:szCs w:val="24"/>
              </w:rPr>
              <w:t>Unbekannt</w:t>
            </w:r>
          </w:p>
        </w:tc>
        <w:tc>
          <w:tcPr>
            <w:tcW w:w="1017" w:type="pct"/>
          </w:tcPr>
          <w:p w14:paraId="6EBD6BFD"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 xml:space="preserve">6 Monate </w:t>
            </w:r>
          </w:p>
        </w:tc>
        <w:tc>
          <w:tcPr>
            <w:tcW w:w="1017" w:type="pct"/>
          </w:tcPr>
          <w:p w14:paraId="73E4B64D"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Kein Aufladen benötigt</w:t>
            </w:r>
          </w:p>
        </w:tc>
      </w:tr>
      <w:tr w:rsidR="00810B8E" w:rsidRPr="00273610" w14:paraId="39DB0E25" w14:textId="77777777" w:rsidTr="00B273E3">
        <w:tc>
          <w:tcPr>
            <w:tcW w:w="5000" w:type="pct"/>
            <w:gridSpan w:val="4"/>
            <w:shd w:val="clear" w:color="auto" w:fill="365F91" w:themeFill="accent1" w:themeFillShade="BF"/>
          </w:tcPr>
          <w:p w14:paraId="3B8A0B2A" w14:textId="77777777" w:rsidR="00810B8E" w:rsidRPr="00273610" w:rsidRDefault="00810B8E" w:rsidP="00B273E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2. Funktionalitäten</w:t>
            </w:r>
          </w:p>
        </w:tc>
      </w:tr>
      <w:tr w:rsidR="00810B8E" w:rsidRPr="00273610" w14:paraId="60B2288F" w14:textId="77777777" w:rsidTr="00B273E3">
        <w:tc>
          <w:tcPr>
            <w:tcW w:w="1538" w:type="pct"/>
          </w:tcPr>
          <w:p w14:paraId="23BA6AA6"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2.1 Erinnerung bei Knappheit</w:t>
            </w:r>
          </w:p>
        </w:tc>
        <w:tc>
          <w:tcPr>
            <w:tcW w:w="1427" w:type="pct"/>
          </w:tcPr>
          <w:p w14:paraId="419A278A" w14:textId="77777777" w:rsidR="00810B8E" w:rsidRPr="00273610" w:rsidRDefault="00810B8E" w:rsidP="00B273E3">
            <w:pPr>
              <w:spacing w:line="360" w:lineRule="auto"/>
              <w:jc w:val="both"/>
              <w:rPr>
                <w:rFonts w:ascii="Arial" w:hAnsi="Arial" w:cs="Arial"/>
                <w:szCs w:val="24"/>
              </w:rPr>
            </w:pPr>
            <w:r w:rsidRPr="00273610">
              <w:rPr>
                <w:rFonts w:ascii="Arial" w:hAnsi="Arial" w:cs="Arial"/>
                <w:color w:val="FF0000"/>
                <w:szCs w:val="24"/>
              </w:rPr>
              <w:t>Unbekannt</w:t>
            </w:r>
          </w:p>
        </w:tc>
        <w:tc>
          <w:tcPr>
            <w:tcW w:w="1017" w:type="pct"/>
          </w:tcPr>
          <w:p w14:paraId="51EBACAD" w14:textId="77777777" w:rsidR="00810B8E" w:rsidRPr="00273610" w:rsidRDefault="00810B8E" w:rsidP="00B273E3">
            <w:pPr>
              <w:spacing w:line="360" w:lineRule="auto"/>
              <w:jc w:val="both"/>
              <w:rPr>
                <w:rFonts w:ascii="Arial" w:hAnsi="Arial" w:cs="Arial"/>
                <w:szCs w:val="24"/>
              </w:rPr>
            </w:pPr>
          </w:p>
        </w:tc>
        <w:tc>
          <w:tcPr>
            <w:tcW w:w="1017" w:type="pct"/>
          </w:tcPr>
          <w:p w14:paraId="594C56FE" w14:textId="77777777" w:rsidR="00810B8E" w:rsidRPr="00273610" w:rsidRDefault="00810B8E" w:rsidP="00B273E3">
            <w:pPr>
              <w:spacing w:line="360" w:lineRule="auto"/>
              <w:jc w:val="both"/>
              <w:rPr>
                <w:rFonts w:ascii="Arial" w:hAnsi="Arial" w:cs="Arial"/>
                <w:szCs w:val="24"/>
              </w:rPr>
            </w:pPr>
            <w:r w:rsidRPr="00273610">
              <w:rPr>
                <w:rFonts w:ascii="Arial" w:hAnsi="Arial" w:cs="Arial"/>
                <w:color w:val="FF0000"/>
                <w:szCs w:val="24"/>
              </w:rPr>
              <w:t>Nein</w:t>
            </w:r>
          </w:p>
        </w:tc>
      </w:tr>
      <w:tr w:rsidR="00810B8E" w:rsidRPr="00273610" w14:paraId="0ADBF54B" w14:textId="77777777" w:rsidTr="00B273E3">
        <w:tc>
          <w:tcPr>
            <w:tcW w:w="1538" w:type="pct"/>
          </w:tcPr>
          <w:p w14:paraId="2DCAF16F"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2.2 Visuelle Erinnerung</w:t>
            </w:r>
          </w:p>
        </w:tc>
        <w:tc>
          <w:tcPr>
            <w:tcW w:w="1427" w:type="pct"/>
          </w:tcPr>
          <w:p w14:paraId="5D9CEFFC"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Nein</w:t>
            </w:r>
          </w:p>
        </w:tc>
        <w:tc>
          <w:tcPr>
            <w:tcW w:w="1017" w:type="pct"/>
          </w:tcPr>
          <w:p w14:paraId="68AF8D62"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Ja</w:t>
            </w:r>
          </w:p>
        </w:tc>
        <w:tc>
          <w:tcPr>
            <w:tcW w:w="1017" w:type="pct"/>
          </w:tcPr>
          <w:p w14:paraId="31CFC597"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Ja</w:t>
            </w:r>
          </w:p>
        </w:tc>
      </w:tr>
      <w:tr w:rsidR="00810B8E" w:rsidRPr="00273610" w14:paraId="2F0E5E72" w14:textId="77777777" w:rsidTr="00B273E3">
        <w:tc>
          <w:tcPr>
            <w:tcW w:w="1538" w:type="pct"/>
          </w:tcPr>
          <w:p w14:paraId="335E0401" w14:textId="77777777" w:rsidR="00810B8E" w:rsidRPr="00273610" w:rsidRDefault="00810B8E" w:rsidP="00B273E3">
            <w:pPr>
              <w:spacing w:line="360" w:lineRule="auto"/>
              <w:jc w:val="both"/>
              <w:rPr>
                <w:rFonts w:ascii="Arial" w:hAnsi="Arial" w:cs="Arial"/>
                <w:szCs w:val="24"/>
              </w:rPr>
            </w:pPr>
          </w:p>
          <w:p w14:paraId="38CC7853"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2.3 Akustische Erinnerung</w:t>
            </w:r>
          </w:p>
        </w:tc>
        <w:tc>
          <w:tcPr>
            <w:tcW w:w="1427" w:type="pct"/>
          </w:tcPr>
          <w:p w14:paraId="1730D974"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Nein</w:t>
            </w:r>
          </w:p>
        </w:tc>
        <w:tc>
          <w:tcPr>
            <w:tcW w:w="1017" w:type="pct"/>
          </w:tcPr>
          <w:p w14:paraId="4812EDB0" w14:textId="77777777" w:rsidR="00810B8E" w:rsidRPr="00273610" w:rsidRDefault="00810B8E" w:rsidP="00B273E3">
            <w:pPr>
              <w:spacing w:line="360" w:lineRule="auto"/>
              <w:jc w:val="both"/>
              <w:rPr>
                <w:rFonts w:ascii="Arial" w:hAnsi="Arial" w:cs="Arial"/>
                <w:szCs w:val="24"/>
              </w:rPr>
            </w:pPr>
          </w:p>
        </w:tc>
        <w:tc>
          <w:tcPr>
            <w:tcW w:w="1017" w:type="pct"/>
          </w:tcPr>
          <w:p w14:paraId="19355BC5" w14:textId="77777777" w:rsidR="00810B8E" w:rsidRPr="00273610" w:rsidRDefault="00810B8E" w:rsidP="00B273E3">
            <w:pPr>
              <w:spacing w:line="360" w:lineRule="auto"/>
              <w:jc w:val="both"/>
              <w:rPr>
                <w:rFonts w:ascii="Arial" w:hAnsi="Arial" w:cs="Arial"/>
                <w:szCs w:val="24"/>
              </w:rPr>
            </w:pPr>
          </w:p>
        </w:tc>
      </w:tr>
      <w:tr w:rsidR="00810B8E" w:rsidRPr="00273610" w14:paraId="3C66E037" w14:textId="77777777" w:rsidTr="00B273E3">
        <w:tc>
          <w:tcPr>
            <w:tcW w:w="1538" w:type="pct"/>
          </w:tcPr>
          <w:p w14:paraId="554A1900"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2.4 Erinnerung durch zusätzliche Geräte (Handy, SmartWatch)</w:t>
            </w:r>
          </w:p>
        </w:tc>
        <w:tc>
          <w:tcPr>
            <w:tcW w:w="1427" w:type="pct"/>
          </w:tcPr>
          <w:p w14:paraId="16ADE9D2"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Nein</w:t>
            </w:r>
          </w:p>
        </w:tc>
        <w:tc>
          <w:tcPr>
            <w:tcW w:w="1017" w:type="pct"/>
          </w:tcPr>
          <w:p w14:paraId="28EFE872"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Ja</w:t>
            </w:r>
          </w:p>
        </w:tc>
        <w:tc>
          <w:tcPr>
            <w:tcW w:w="1017" w:type="pct"/>
          </w:tcPr>
          <w:p w14:paraId="16B51803" w14:textId="77777777" w:rsidR="00810B8E" w:rsidRPr="00273610" w:rsidRDefault="00810B8E" w:rsidP="00B273E3">
            <w:pPr>
              <w:spacing w:line="360" w:lineRule="auto"/>
              <w:jc w:val="both"/>
              <w:rPr>
                <w:rFonts w:ascii="Arial" w:hAnsi="Arial" w:cs="Arial"/>
                <w:szCs w:val="24"/>
              </w:rPr>
            </w:pPr>
          </w:p>
        </w:tc>
      </w:tr>
      <w:tr w:rsidR="00810B8E" w:rsidRPr="00273610" w14:paraId="12267352" w14:textId="77777777" w:rsidTr="00B273E3">
        <w:tc>
          <w:tcPr>
            <w:tcW w:w="5000" w:type="pct"/>
            <w:gridSpan w:val="4"/>
            <w:shd w:val="clear" w:color="auto" w:fill="365F91" w:themeFill="accent1" w:themeFillShade="BF"/>
          </w:tcPr>
          <w:p w14:paraId="51B46F80" w14:textId="77777777" w:rsidR="00810B8E" w:rsidRPr="00273610" w:rsidRDefault="00810B8E" w:rsidP="00B273E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3. Sicherheit</w:t>
            </w:r>
          </w:p>
        </w:tc>
      </w:tr>
      <w:tr w:rsidR="00810B8E" w:rsidRPr="00273610" w14:paraId="01E80A9D" w14:textId="77777777" w:rsidTr="00B273E3">
        <w:tc>
          <w:tcPr>
            <w:tcW w:w="1538" w:type="pct"/>
          </w:tcPr>
          <w:p w14:paraId="6822C0E4"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3.1 Sicherheit vor falscher Einnahme</w:t>
            </w:r>
          </w:p>
        </w:tc>
        <w:tc>
          <w:tcPr>
            <w:tcW w:w="1427" w:type="pct"/>
          </w:tcPr>
          <w:p w14:paraId="184EDC33"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Nein</w:t>
            </w:r>
          </w:p>
        </w:tc>
        <w:tc>
          <w:tcPr>
            <w:tcW w:w="1017" w:type="pct"/>
          </w:tcPr>
          <w:p w14:paraId="24623D30" w14:textId="77777777" w:rsidR="00810B8E" w:rsidRPr="00273610" w:rsidRDefault="00810B8E" w:rsidP="00B273E3">
            <w:pPr>
              <w:spacing w:line="360" w:lineRule="auto"/>
              <w:jc w:val="both"/>
              <w:rPr>
                <w:rFonts w:ascii="Arial" w:hAnsi="Arial" w:cs="Arial"/>
                <w:szCs w:val="24"/>
              </w:rPr>
            </w:pPr>
          </w:p>
        </w:tc>
        <w:tc>
          <w:tcPr>
            <w:tcW w:w="1017" w:type="pct"/>
          </w:tcPr>
          <w:p w14:paraId="67D217CD" w14:textId="77777777" w:rsidR="00810B8E" w:rsidRPr="00273610" w:rsidRDefault="00810B8E" w:rsidP="00B273E3">
            <w:pPr>
              <w:spacing w:line="360" w:lineRule="auto"/>
              <w:jc w:val="both"/>
              <w:rPr>
                <w:rFonts w:ascii="Arial" w:hAnsi="Arial" w:cs="Arial"/>
                <w:szCs w:val="24"/>
                <w:vertAlign w:val="superscript"/>
              </w:rPr>
            </w:pPr>
          </w:p>
        </w:tc>
      </w:tr>
      <w:tr w:rsidR="00810B8E" w:rsidRPr="00273610" w14:paraId="625A94FE" w14:textId="77777777" w:rsidTr="00B273E3">
        <w:tc>
          <w:tcPr>
            <w:tcW w:w="1538" w:type="pct"/>
          </w:tcPr>
          <w:p w14:paraId="3DEBD52B"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3.2 Kindersicherheit</w:t>
            </w:r>
          </w:p>
        </w:tc>
        <w:tc>
          <w:tcPr>
            <w:tcW w:w="1427" w:type="pct"/>
          </w:tcPr>
          <w:p w14:paraId="1B5DABF1" w14:textId="77777777" w:rsidR="00810B8E" w:rsidRPr="00273610" w:rsidRDefault="00810B8E" w:rsidP="00B273E3">
            <w:pPr>
              <w:spacing w:line="360" w:lineRule="auto"/>
              <w:jc w:val="both"/>
              <w:rPr>
                <w:rFonts w:ascii="Arial" w:hAnsi="Arial" w:cs="Arial"/>
                <w:szCs w:val="24"/>
              </w:rPr>
            </w:pPr>
            <w:r w:rsidRPr="00273610">
              <w:rPr>
                <w:rFonts w:ascii="Arial" w:hAnsi="Arial" w:cs="Arial"/>
                <w:color w:val="FF0000"/>
                <w:szCs w:val="24"/>
              </w:rPr>
              <w:t>Unbekannt</w:t>
            </w:r>
          </w:p>
        </w:tc>
        <w:tc>
          <w:tcPr>
            <w:tcW w:w="1017" w:type="pct"/>
          </w:tcPr>
          <w:p w14:paraId="7399F472"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Ja</w:t>
            </w:r>
          </w:p>
        </w:tc>
        <w:tc>
          <w:tcPr>
            <w:tcW w:w="1017" w:type="pct"/>
          </w:tcPr>
          <w:p w14:paraId="7443A695"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Ja</w:t>
            </w:r>
          </w:p>
        </w:tc>
      </w:tr>
    </w:tbl>
    <w:p w14:paraId="4F61AA2F" w14:textId="3CCCA087" w:rsidR="007624DD" w:rsidRPr="009C5835" w:rsidRDefault="007624DD" w:rsidP="00736855">
      <w:pPr>
        <w:spacing w:line="360" w:lineRule="auto"/>
        <w:jc w:val="both"/>
        <w:rPr>
          <w:rFonts w:ascii="Arial" w:hAnsi="Arial" w:cs="Arial"/>
        </w:rPr>
      </w:pPr>
    </w:p>
    <w:p w14:paraId="17A235B6" w14:textId="3064E6D7" w:rsidR="002A52EF" w:rsidRPr="009C5835" w:rsidRDefault="002A52EF" w:rsidP="002A52EF">
      <w:pPr>
        <w:pStyle w:val="berschrift2"/>
        <w:numPr>
          <w:ilvl w:val="2"/>
          <w:numId w:val="2"/>
        </w:numPr>
        <w:spacing w:line="320" w:lineRule="exact"/>
        <w:rPr>
          <w:rFonts w:ascii="Arial" w:hAnsi="Arial" w:cs="Arial"/>
        </w:rPr>
      </w:pPr>
      <w:bookmarkStart w:id="191" w:name="_Toc477029925"/>
      <w:r w:rsidRPr="009C5835">
        <w:rPr>
          <w:rFonts w:ascii="Arial" w:hAnsi="Arial" w:cs="Arial"/>
        </w:rPr>
        <w:t>Smarte Medikamentendosierer</w:t>
      </w:r>
      <w:bookmarkEnd w:id="191"/>
    </w:p>
    <w:p w14:paraId="29F893F5" w14:textId="77777777" w:rsidR="002A52EF" w:rsidRPr="009C5835" w:rsidRDefault="002A52EF" w:rsidP="002A52EF">
      <w:pPr>
        <w:rPr>
          <w:rFonts w:ascii="Arial" w:hAnsi="Arial" w:cs="Arial"/>
        </w:rPr>
      </w:pPr>
    </w:p>
    <w:p w14:paraId="413301F3" w14:textId="1C87BD6C" w:rsidR="002A52EF" w:rsidRPr="00273610" w:rsidRDefault="002A52EF" w:rsidP="002A52EF">
      <w:pPr>
        <w:spacing w:line="360" w:lineRule="auto"/>
        <w:jc w:val="both"/>
        <w:rPr>
          <w:rFonts w:ascii="Arial" w:hAnsi="Arial" w:cs="Arial"/>
          <w:szCs w:val="24"/>
        </w:rPr>
      </w:pPr>
      <w:r w:rsidRPr="00273610">
        <w:rPr>
          <w:rFonts w:ascii="Arial" w:hAnsi="Arial" w:cs="Arial"/>
          <w:szCs w:val="24"/>
        </w:rPr>
        <w:t xml:space="preserve">Zu der Gruppe der smarten </w:t>
      </w:r>
      <w:r w:rsidR="00922034" w:rsidRPr="00273610">
        <w:rPr>
          <w:rFonts w:ascii="Arial" w:hAnsi="Arial" w:cs="Arial"/>
          <w:szCs w:val="24"/>
        </w:rPr>
        <w:t>Medikamentendosierer, oder auch Medikamentenboxen genannt,</w:t>
      </w:r>
      <w:r w:rsidR="00EA2925">
        <w:rPr>
          <w:rFonts w:ascii="Arial" w:hAnsi="Arial" w:cs="Arial"/>
          <w:szCs w:val="24"/>
        </w:rPr>
        <w:t xml:space="preserve"> gehören Geräte an, die die Verwaltung der Medikamente durch einzelne Boxen unterstützen, die die Einnahmezeitpunkte repräsentieren. Zu der Gruppe der smarten Medikamentendosierer zählen z.B. die Geräte, die die Kammern nur öffnen, wenn der Einnahmezeitpunkt gekommen ist bzw. durch Sensoren eine Zählung der Medikamente vornehmen können</w:t>
      </w:r>
      <w:bookmarkStart w:id="192" w:name="_GoBack"/>
      <w:bookmarkEnd w:id="192"/>
      <w:r w:rsidR="00EA2925">
        <w:rPr>
          <w:rFonts w:ascii="Arial" w:hAnsi="Arial" w:cs="Arial"/>
          <w:szCs w:val="24"/>
        </w:rPr>
        <w:t>.</w:t>
      </w:r>
    </w:p>
    <w:p w14:paraId="31883E13" w14:textId="5A74DEBB" w:rsidR="00810B8E" w:rsidRDefault="00810B8E" w:rsidP="002A52EF">
      <w:pPr>
        <w:spacing w:line="360" w:lineRule="auto"/>
        <w:jc w:val="both"/>
        <w:rPr>
          <w:ins w:id="193" w:author="Waldemar Jaufmann" w:date="2017-03-11T14:12:00Z"/>
          <w:rFonts w:ascii="Arial" w:hAnsi="Arial" w:cs="Arial"/>
        </w:rPr>
      </w:pPr>
    </w:p>
    <w:p w14:paraId="5091A145" w14:textId="7DE4BF23" w:rsidR="00922034" w:rsidRDefault="00922034" w:rsidP="002A52EF">
      <w:pPr>
        <w:spacing w:line="360" w:lineRule="auto"/>
        <w:jc w:val="both"/>
        <w:rPr>
          <w:ins w:id="194" w:author="Waldemar Jaufmann" w:date="2017-03-11T14:12:00Z"/>
          <w:rFonts w:ascii="Arial" w:hAnsi="Arial" w:cs="Arial"/>
        </w:rPr>
      </w:pPr>
    </w:p>
    <w:p w14:paraId="4B859135" w14:textId="7ADF1C4F" w:rsidR="00922034" w:rsidRDefault="00922034" w:rsidP="002A52EF">
      <w:pPr>
        <w:spacing w:line="360" w:lineRule="auto"/>
        <w:jc w:val="both"/>
        <w:rPr>
          <w:ins w:id="195" w:author="Waldemar Jaufmann" w:date="2017-03-11T14:12:00Z"/>
          <w:rFonts w:ascii="Arial" w:hAnsi="Arial" w:cs="Arial"/>
        </w:rPr>
      </w:pPr>
    </w:p>
    <w:p w14:paraId="5C4DF1AB" w14:textId="3C1EEF60" w:rsidR="00922034" w:rsidRDefault="00922034" w:rsidP="002A52EF">
      <w:pPr>
        <w:spacing w:line="360" w:lineRule="auto"/>
        <w:jc w:val="both"/>
        <w:rPr>
          <w:ins w:id="196" w:author="Waldemar Jaufmann" w:date="2017-03-11T14:12:00Z"/>
          <w:rFonts w:ascii="Arial" w:hAnsi="Arial" w:cs="Arial"/>
        </w:rPr>
      </w:pPr>
    </w:p>
    <w:p w14:paraId="3F082CDC" w14:textId="47228563" w:rsidR="00922034" w:rsidRPr="009C5835" w:rsidRDefault="00922034" w:rsidP="002A52EF">
      <w:pPr>
        <w:spacing w:line="360" w:lineRule="auto"/>
        <w:jc w:val="both"/>
        <w:rPr>
          <w:rFonts w:ascii="Arial" w:hAnsi="Arial" w:cs="Arial"/>
        </w:rPr>
      </w:pPr>
    </w:p>
    <w:p w14:paraId="15F14537" w14:textId="6DCED69A" w:rsidR="00810B8E" w:rsidRPr="009C5835" w:rsidRDefault="00810B8E" w:rsidP="00810B8E">
      <w:pPr>
        <w:pStyle w:val="berschrift2"/>
        <w:numPr>
          <w:ilvl w:val="3"/>
          <w:numId w:val="2"/>
        </w:numPr>
        <w:spacing w:line="320" w:lineRule="exact"/>
        <w:rPr>
          <w:rFonts w:ascii="Arial" w:hAnsi="Arial" w:cs="Arial"/>
        </w:rPr>
      </w:pPr>
      <w:bookmarkStart w:id="197" w:name="_Toc477029926"/>
      <w:r w:rsidRPr="009C5835">
        <w:rPr>
          <w:rFonts w:ascii="Arial" w:hAnsi="Arial" w:cs="Arial"/>
        </w:rPr>
        <w:lastRenderedPageBreak/>
        <w:t>Produkte auf dem Markt</w:t>
      </w:r>
      <w:bookmarkEnd w:id="197"/>
    </w:p>
    <w:p w14:paraId="1AAA51C6" w14:textId="19C3523F" w:rsidR="00810B8E" w:rsidRPr="009C5835" w:rsidRDefault="00810B8E" w:rsidP="00810B8E">
      <w:pPr>
        <w:rPr>
          <w:rFonts w:ascii="Arial" w:hAnsi="Arial" w:cs="Arial"/>
          <w:b/>
        </w:rPr>
      </w:pPr>
    </w:p>
    <w:p w14:paraId="75370D88" w14:textId="39B34574" w:rsidR="00810B8E" w:rsidRPr="00273610" w:rsidRDefault="00810B8E" w:rsidP="00810B8E">
      <w:pPr>
        <w:rPr>
          <w:rFonts w:ascii="Arial" w:hAnsi="Arial" w:cs="Arial"/>
          <w:b/>
          <w:szCs w:val="24"/>
        </w:rPr>
      </w:pPr>
      <w:r w:rsidRPr="00273610">
        <w:rPr>
          <w:rFonts w:ascii="Arial" w:hAnsi="Arial" w:cs="Arial"/>
          <w:b/>
          <w:szCs w:val="24"/>
        </w:rPr>
        <w:t>Medminder Jon</w:t>
      </w:r>
    </w:p>
    <w:p w14:paraId="2D7C5034" w14:textId="77777777" w:rsidR="00810B8E" w:rsidRPr="00273610" w:rsidRDefault="00810B8E" w:rsidP="00810B8E">
      <w:pPr>
        <w:rPr>
          <w:rFonts w:ascii="Arial" w:hAnsi="Arial" w:cs="Arial"/>
          <w:b/>
          <w:szCs w:val="24"/>
        </w:rPr>
      </w:pPr>
    </w:p>
    <w:p w14:paraId="130FCA3C" w14:textId="71D421F5" w:rsidR="00810B8E" w:rsidRPr="00273610" w:rsidRDefault="00922034" w:rsidP="00810B8E">
      <w:pPr>
        <w:spacing w:line="360" w:lineRule="auto"/>
        <w:jc w:val="both"/>
        <w:rPr>
          <w:rFonts w:ascii="Arial" w:hAnsi="Arial" w:cs="Arial"/>
          <w:szCs w:val="24"/>
        </w:rPr>
      </w:pPr>
      <w:r w:rsidRPr="00273610">
        <w:rPr>
          <w:rFonts w:ascii="Arial" w:hAnsi="Arial" w:cs="Arial"/>
          <w:szCs w:val="24"/>
        </w:rPr>
        <w:t>Die smarte Medikamentendosierer</w:t>
      </w:r>
      <w:r w:rsidR="00810B8E" w:rsidRPr="00273610">
        <w:rPr>
          <w:rFonts w:ascii="Arial" w:hAnsi="Arial" w:cs="Arial"/>
          <w:szCs w:val="24"/>
        </w:rPr>
        <w:t xml:space="preserve"> </w:t>
      </w:r>
      <w:r w:rsidR="00810B8E" w:rsidRPr="00273610">
        <w:rPr>
          <w:rFonts w:ascii="Arial" w:hAnsi="Arial" w:cs="Arial"/>
          <w:i/>
          <w:szCs w:val="24"/>
        </w:rPr>
        <w:t>Medminder Jon</w:t>
      </w:r>
      <w:r w:rsidR="00810B8E" w:rsidRPr="00273610">
        <w:rPr>
          <w:rFonts w:ascii="Arial" w:hAnsi="Arial" w:cs="Arial"/>
          <w:szCs w:val="24"/>
        </w:rPr>
        <w:t xml:space="preserve"> wurde von dem gleichnamigem amerikanischen Unternehmen </w:t>
      </w:r>
      <w:r w:rsidR="00810B8E" w:rsidRPr="00273610">
        <w:rPr>
          <w:rFonts w:ascii="Arial" w:hAnsi="Arial" w:cs="Arial"/>
          <w:i/>
          <w:szCs w:val="24"/>
        </w:rPr>
        <w:t>Medminder</w:t>
      </w:r>
      <w:r w:rsidR="00810B8E" w:rsidRPr="00273610">
        <w:rPr>
          <w:rFonts w:ascii="Arial" w:hAnsi="Arial" w:cs="Arial"/>
          <w:szCs w:val="24"/>
        </w:rPr>
        <w:t xml:space="preserve"> entwick</w:t>
      </w:r>
      <w:r w:rsidRPr="00273610">
        <w:rPr>
          <w:rFonts w:ascii="Arial" w:hAnsi="Arial" w:cs="Arial"/>
          <w:szCs w:val="24"/>
        </w:rPr>
        <w:t>elt. Der</w:t>
      </w:r>
      <w:r w:rsidR="00810B8E" w:rsidRPr="00273610">
        <w:rPr>
          <w:rFonts w:ascii="Arial" w:hAnsi="Arial" w:cs="Arial"/>
          <w:szCs w:val="24"/>
        </w:rPr>
        <w:t xml:space="preserve"> </w:t>
      </w:r>
      <w:r w:rsidRPr="00273610">
        <w:rPr>
          <w:rFonts w:ascii="Arial" w:hAnsi="Arial" w:cs="Arial"/>
          <w:szCs w:val="24"/>
        </w:rPr>
        <w:t xml:space="preserve">Medikamentendosierer </w:t>
      </w:r>
      <w:r w:rsidR="00810B8E" w:rsidRPr="00273610">
        <w:rPr>
          <w:rFonts w:ascii="Arial" w:hAnsi="Arial" w:cs="Arial"/>
          <w:szCs w:val="24"/>
        </w:rPr>
        <w:t>kann über die Webseite Medminder.com in der</w:t>
      </w:r>
      <w:r w:rsidRPr="00273610">
        <w:rPr>
          <w:rFonts w:ascii="Arial" w:hAnsi="Arial" w:cs="Arial"/>
          <w:szCs w:val="24"/>
        </w:rPr>
        <w:t xml:space="preserve"> Form eines Vertrags für 64,99 Dollar</w:t>
      </w:r>
      <w:r w:rsidR="00810B8E" w:rsidRPr="00273610">
        <w:rPr>
          <w:rFonts w:ascii="Arial" w:hAnsi="Arial" w:cs="Arial"/>
          <w:szCs w:val="24"/>
        </w:rPr>
        <w:t xml:space="preserve"> im Monat bestellt werden. Medminder bietet vier Versi</w:t>
      </w:r>
      <w:r w:rsidRPr="00273610">
        <w:rPr>
          <w:rFonts w:ascii="Arial" w:hAnsi="Arial" w:cs="Arial"/>
          <w:szCs w:val="24"/>
        </w:rPr>
        <w:t>onen</w:t>
      </w:r>
      <w:r w:rsidR="00810B8E" w:rsidRPr="00273610">
        <w:rPr>
          <w:rFonts w:ascii="Arial" w:hAnsi="Arial" w:cs="Arial"/>
          <w:szCs w:val="24"/>
        </w:rPr>
        <w:t xml:space="preserve"> zum Verkauf an: </w:t>
      </w:r>
      <w:r w:rsidR="00810B8E" w:rsidRPr="00273610">
        <w:rPr>
          <w:rFonts w:ascii="Arial" w:hAnsi="Arial" w:cs="Arial"/>
          <w:i/>
          <w:szCs w:val="24"/>
        </w:rPr>
        <w:t>Jon</w:t>
      </w:r>
      <w:r w:rsidR="00810B8E" w:rsidRPr="00273610">
        <w:rPr>
          <w:rFonts w:ascii="Arial" w:hAnsi="Arial" w:cs="Arial"/>
          <w:szCs w:val="24"/>
        </w:rPr>
        <w:t xml:space="preserve">, </w:t>
      </w:r>
      <w:r w:rsidR="00810B8E" w:rsidRPr="00273610">
        <w:rPr>
          <w:rFonts w:ascii="Arial" w:hAnsi="Arial" w:cs="Arial"/>
          <w:i/>
          <w:szCs w:val="24"/>
        </w:rPr>
        <w:t>Jon + Alert</w:t>
      </w:r>
      <w:r w:rsidR="00810B8E" w:rsidRPr="00273610">
        <w:rPr>
          <w:rFonts w:ascii="Arial" w:hAnsi="Arial" w:cs="Arial"/>
          <w:szCs w:val="24"/>
        </w:rPr>
        <w:t>,</w:t>
      </w:r>
      <w:r w:rsidRPr="00273610">
        <w:rPr>
          <w:rFonts w:ascii="Arial" w:hAnsi="Arial" w:cs="Arial"/>
          <w:szCs w:val="24"/>
        </w:rPr>
        <w:t xml:space="preserve"> </w:t>
      </w:r>
      <w:r w:rsidRPr="00273610">
        <w:rPr>
          <w:rFonts w:ascii="Arial" w:hAnsi="Arial" w:cs="Arial"/>
          <w:i/>
          <w:szCs w:val="24"/>
        </w:rPr>
        <w:t>Maya</w:t>
      </w:r>
      <w:r w:rsidRPr="00273610">
        <w:rPr>
          <w:rFonts w:ascii="Arial" w:hAnsi="Arial" w:cs="Arial"/>
          <w:szCs w:val="24"/>
        </w:rPr>
        <w:t xml:space="preserve"> und </w:t>
      </w:r>
      <w:r w:rsidRPr="00273610">
        <w:rPr>
          <w:rFonts w:ascii="Arial" w:hAnsi="Arial" w:cs="Arial"/>
          <w:i/>
          <w:szCs w:val="24"/>
        </w:rPr>
        <w:t>Maya</w:t>
      </w:r>
      <w:r w:rsidRPr="00273610">
        <w:rPr>
          <w:rFonts w:ascii="Arial" w:hAnsi="Arial" w:cs="Arial"/>
          <w:szCs w:val="24"/>
        </w:rPr>
        <w:t xml:space="preserve"> </w:t>
      </w:r>
      <w:r w:rsidRPr="00273610">
        <w:rPr>
          <w:rFonts w:ascii="Arial" w:hAnsi="Arial" w:cs="Arial"/>
          <w:i/>
          <w:szCs w:val="24"/>
        </w:rPr>
        <w:t>+ Alert</w:t>
      </w:r>
      <w:r w:rsidRPr="00273610">
        <w:rPr>
          <w:rFonts w:ascii="Arial" w:hAnsi="Arial" w:cs="Arial"/>
          <w:szCs w:val="24"/>
        </w:rPr>
        <w:t>. Die Jon-</w:t>
      </w:r>
      <w:r w:rsidR="00810B8E" w:rsidRPr="00273610">
        <w:rPr>
          <w:rFonts w:ascii="Arial" w:hAnsi="Arial" w:cs="Arial"/>
          <w:szCs w:val="24"/>
        </w:rPr>
        <w:t>Versionen</w:t>
      </w:r>
      <w:r w:rsidRPr="00273610">
        <w:rPr>
          <w:rFonts w:ascii="Arial" w:hAnsi="Arial" w:cs="Arial"/>
          <w:szCs w:val="24"/>
        </w:rPr>
        <w:t xml:space="preserve"> haben im Vergleich zu der Maya-</w:t>
      </w:r>
      <w:r w:rsidR="00810B8E" w:rsidRPr="00273610">
        <w:rPr>
          <w:rFonts w:ascii="Arial" w:hAnsi="Arial" w:cs="Arial"/>
          <w:szCs w:val="24"/>
        </w:rPr>
        <w:t xml:space="preserve">Version einen Schließmechanismus, der verhindert, dass die falschen Medikamentenboxen geöffnet werden. Die </w:t>
      </w:r>
      <w:commentRangeStart w:id="198"/>
      <w:r w:rsidR="00810B8E" w:rsidRPr="00273610">
        <w:rPr>
          <w:rFonts w:ascii="Arial" w:hAnsi="Arial" w:cs="Arial"/>
          <w:i/>
          <w:szCs w:val="24"/>
        </w:rPr>
        <w:t>Jon + Alert</w:t>
      </w:r>
      <w:r w:rsidR="00810B8E" w:rsidRPr="00273610">
        <w:rPr>
          <w:rFonts w:ascii="Arial" w:hAnsi="Arial" w:cs="Arial"/>
          <w:szCs w:val="24"/>
        </w:rPr>
        <w:t xml:space="preserve"> und </w:t>
      </w:r>
      <w:r w:rsidR="00810B8E" w:rsidRPr="00273610">
        <w:rPr>
          <w:rFonts w:ascii="Arial" w:hAnsi="Arial" w:cs="Arial"/>
          <w:i/>
          <w:szCs w:val="24"/>
        </w:rPr>
        <w:t>Maya + Alert</w:t>
      </w:r>
      <w:r w:rsidR="00810B8E" w:rsidRPr="00273610">
        <w:rPr>
          <w:rFonts w:ascii="Arial" w:hAnsi="Arial" w:cs="Arial"/>
          <w:szCs w:val="24"/>
        </w:rPr>
        <w:t xml:space="preserve"> Medikamentenboxen</w:t>
      </w:r>
      <w:commentRangeEnd w:id="198"/>
      <w:r w:rsidRPr="00273610">
        <w:rPr>
          <w:rStyle w:val="Kommentarzeichen"/>
          <w:rFonts w:ascii="Arial" w:hAnsi="Arial" w:cs="Arial"/>
          <w:sz w:val="24"/>
          <w:szCs w:val="24"/>
        </w:rPr>
        <w:commentReference w:id="198"/>
      </w:r>
      <w:r w:rsidR="00810B8E" w:rsidRPr="00273610">
        <w:rPr>
          <w:rFonts w:ascii="Arial" w:hAnsi="Arial" w:cs="Arial"/>
          <w:szCs w:val="24"/>
        </w:rPr>
        <w:t xml:space="preserve"> bieten zusätzlich noch einen Notrufknopf in Form einer Halskette </w:t>
      </w:r>
      <w:r w:rsidRPr="00273610">
        <w:rPr>
          <w:rFonts w:ascii="Arial" w:hAnsi="Arial" w:cs="Arial"/>
          <w:szCs w:val="24"/>
        </w:rPr>
        <w:t xml:space="preserve">oder eines Armbandes an. </w:t>
      </w:r>
      <w:r w:rsidR="00810B8E" w:rsidRPr="00273610">
        <w:rPr>
          <w:rFonts w:ascii="Arial" w:hAnsi="Arial" w:cs="Arial"/>
          <w:szCs w:val="24"/>
        </w:rPr>
        <w:t xml:space="preserve">Die Medikamentenbox besteht aus 28 Boxen und kann somit einen vier Wochenvorrat von verschiedenen Medikamenten beherbergen. Die Medikamentenbox kann über die Webseite konfiguriert werden. Als Erinnerungsmechanismen werden die </w:t>
      </w:r>
      <w:r w:rsidRPr="00273610">
        <w:rPr>
          <w:rFonts w:ascii="Arial" w:hAnsi="Arial" w:cs="Arial"/>
          <w:szCs w:val="24"/>
        </w:rPr>
        <w:t>Benutzer</w:t>
      </w:r>
      <w:r w:rsidR="00810B8E" w:rsidRPr="00273610">
        <w:rPr>
          <w:rFonts w:ascii="Arial" w:hAnsi="Arial" w:cs="Arial"/>
          <w:szCs w:val="24"/>
        </w:rPr>
        <w:t xml:space="preserve"> durch das Aufleuchten der jeweiligen Kammer an die Einnahme erinnert und wenn die Einnahme nicht erfolgte, dann wird nach 30 Minuten ein akustisches Signal erklingen. Wenn das akustische Signal ebenfalls nicht bemerkt wurde, so kann die Medikamentenbox, durch die Verwendung des Cellular Moduls, einen Erinnerungsanruf tätigen. </w:t>
      </w:r>
      <w:r w:rsidR="00810B8E" w:rsidRPr="00273610">
        <w:rPr>
          <w:rFonts w:ascii="Arial" w:hAnsi="Arial" w:cs="Arial"/>
          <w:szCs w:val="24"/>
        </w:rPr>
        <w:fldChar w:fldCharType="begin"/>
      </w:r>
      <w:r w:rsidR="00810B8E" w:rsidRPr="00273610">
        <w:rPr>
          <w:rFonts w:ascii="Arial" w:hAnsi="Arial" w:cs="Arial"/>
          <w:szCs w:val="24"/>
        </w:rPr>
        <w:instrText>ADDIN CITAVI.PLACEHOLDER d3c8bc36-4206-4852-89a8-780d52466f85 PFBsYWNlaG9sZGVyPg0KICA8QWRkSW5WZXJzaW9uPjUuMy4xLjA8L0FkZEluVmVyc2lvbj4NCiAgPElkPmQzYzhiYzM2LTQyMDYtNDg1Mi04OWE4LTc4MGQ1MjQ2NmY4NTwvSWQ+DQogIDxFbnRyaWVzPg0KICAgIDxFbnRyeT4NCiAgICAgIDxJZD4xMmFkODVkYi0xOGUwLTQxNjYtODI4Zi0zNmUyZmM2MjZmNmE8L0lkPg0KICAgICAgPFByZWZpeD5WZ2wuIDwvUHJlZml4Pg0KICAgICAgPFJlZmVyZW5jZUlkPjcyMzkwZDMyLThlYTAtNDNmNC05MWYwLWUxMTA3NzIwYTRjZj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VmdsL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1lZG1pbmRlciBvLiBKLik8L1RleHQ+DQogICAgPC9UZXh0VW5pdD4NCiAgPC9UZXh0VW5pdHM+DQo8L1BsYWNlaG9sZGVyPg==</w:instrText>
      </w:r>
      <w:r w:rsidR="00810B8E" w:rsidRPr="00273610">
        <w:rPr>
          <w:rFonts w:ascii="Arial" w:hAnsi="Arial" w:cs="Arial"/>
          <w:szCs w:val="24"/>
        </w:rPr>
        <w:fldChar w:fldCharType="separate"/>
      </w:r>
      <w:bookmarkStart w:id="199" w:name="_CTVP001d3c8bc364206485289a8780d52466f85"/>
      <w:r w:rsidR="00810B8E" w:rsidRPr="00273610">
        <w:rPr>
          <w:rFonts w:ascii="Arial" w:hAnsi="Arial" w:cs="Arial"/>
          <w:szCs w:val="24"/>
        </w:rPr>
        <w:t>(Vgl. Medminder o. J.)</w:t>
      </w:r>
      <w:bookmarkEnd w:id="199"/>
      <w:r w:rsidR="00810B8E" w:rsidRPr="00273610">
        <w:rPr>
          <w:rFonts w:ascii="Arial" w:hAnsi="Arial" w:cs="Arial"/>
          <w:szCs w:val="24"/>
        </w:rPr>
        <w:fldChar w:fldCharType="end"/>
      </w:r>
      <w:r w:rsidR="00810B8E" w:rsidRPr="00273610">
        <w:rPr>
          <w:rFonts w:ascii="Arial" w:hAnsi="Arial" w:cs="Arial"/>
          <w:szCs w:val="24"/>
        </w:rPr>
        <w:t xml:space="preserve"> </w:t>
      </w:r>
    </w:p>
    <w:p w14:paraId="5FCE2734" w14:textId="77777777" w:rsidR="00810B8E" w:rsidRPr="00273610" w:rsidRDefault="00810B8E" w:rsidP="00810B8E">
      <w:pPr>
        <w:rPr>
          <w:rFonts w:ascii="Arial" w:hAnsi="Arial" w:cs="Arial"/>
          <w:b/>
          <w:szCs w:val="24"/>
        </w:rPr>
      </w:pPr>
    </w:p>
    <w:p w14:paraId="02C2D3B4" w14:textId="77777777" w:rsidR="00810B8E" w:rsidRPr="00273610" w:rsidRDefault="00810B8E" w:rsidP="00810B8E">
      <w:pPr>
        <w:keepNext/>
        <w:jc w:val="center"/>
        <w:rPr>
          <w:rFonts w:ascii="Arial" w:hAnsi="Arial" w:cs="Arial"/>
          <w:szCs w:val="24"/>
        </w:rPr>
      </w:pPr>
      <w:r w:rsidRPr="00273610">
        <w:rPr>
          <w:rFonts w:ascii="Arial" w:hAnsi="Arial" w:cs="Arial"/>
          <w:noProof/>
          <w:szCs w:val="24"/>
        </w:rPr>
        <w:drawing>
          <wp:inline distT="0" distB="0" distL="0" distR="0" wp14:anchorId="50237740" wp14:editId="7BA2BDC5">
            <wp:extent cx="1752600" cy="2059305"/>
            <wp:effectExtent l="0" t="0" r="0" b="0"/>
            <wp:docPr id="9" name="Grafik 9" descr="https://www.medminder.com/wp-content/uploads/home-pro-j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medminder.com/wp-content/uploads/home-pro-jon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58196" cy="2065881"/>
                    </a:xfrm>
                    <a:prstGeom prst="rect">
                      <a:avLst/>
                    </a:prstGeom>
                    <a:noFill/>
                    <a:ln>
                      <a:noFill/>
                    </a:ln>
                  </pic:spPr>
                </pic:pic>
              </a:graphicData>
            </a:graphic>
          </wp:inline>
        </w:drawing>
      </w:r>
    </w:p>
    <w:p w14:paraId="4F321543" w14:textId="753E65FA" w:rsidR="00D53656" w:rsidRPr="007316ED" w:rsidRDefault="00810B8E" w:rsidP="00810B8E">
      <w:pPr>
        <w:pStyle w:val="Beschriftung"/>
        <w:jc w:val="center"/>
        <w:rPr>
          <w:rFonts w:ascii="Arial" w:hAnsi="Arial" w:cs="Arial"/>
        </w:rPr>
      </w:pPr>
      <w:bookmarkStart w:id="200" w:name="_Toc477029974"/>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1F4EC2">
        <w:rPr>
          <w:rFonts w:ascii="Arial" w:hAnsi="Arial" w:cs="Arial"/>
          <w:noProof/>
        </w:rPr>
        <w:t>13</w:t>
      </w:r>
      <w:r w:rsidR="009C483C" w:rsidRPr="007316ED">
        <w:rPr>
          <w:rFonts w:ascii="Arial" w:hAnsi="Arial" w:cs="Arial"/>
        </w:rPr>
        <w:fldChar w:fldCharType="end"/>
      </w:r>
      <w:r w:rsidR="00D53656" w:rsidRPr="007316ED">
        <w:rPr>
          <w:rFonts w:ascii="Arial" w:hAnsi="Arial" w:cs="Arial"/>
        </w:rPr>
        <w:t>: Medminder Jon Medikamentenbox</w:t>
      </w:r>
      <w:bookmarkEnd w:id="200"/>
    </w:p>
    <w:p w14:paraId="6329C2B3" w14:textId="66686105" w:rsidR="00810B8E" w:rsidRPr="00273610" w:rsidRDefault="00810B8E" w:rsidP="007624DD">
      <w:pPr>
        <w:pStyle w:val="Beschriftung"/>
        <w:jc w:val="center"/>
        <w:rPr>
          <w:rFonts w:ascii="Arial" w:hAnsi="Arial" w:cs="Arial"/>
          <w:sz w:val="24"/>
          <w:szCs w:val="24"/>
        </w:rPr>
      </w:pPr>
      <w:r w:rsidRPr="007316ED">
        <w:rPr>
          <w:rFonts w:ascii="Arial" w:hAnsi="Arial" w:cs="Arial"/>
        </w:rPr>
        <w:t xml:space="preserve"> </w:t>
      </w:r>
      <w:r w:rsidRPr="007316ED">
        <w:rPr>
          <w:rFonts w:ascii="Arial" w:hAnsi="Arial" w:cs="Arial"/>
        </w:rPr>
        <w:fldChar w:fldCharType="begin"/>
      </w:r>
      <w:r w:rsidRPr="007316ED">
        <w:rPr>
          <w:rFonts w:ascii="Arial" w:hAnsi="Arial" w:cs="Arial"/>
        </w:rPr>
        <w:instrText>ADDIN CITAVI.PLACEHOLDER a38d11be-d2e6-4430-bc41-a65168124528 PFBsYWNlaG9sZGVyPg0KICA8QWRkSW5WZXJzaW9uPjUuMy4xLjA8L0FkZEluVmVyc2lvbj4NCiAgPElkPmEzOGQxMWJlLWQyZTYtNDQzMC1iYzQxLWE2NTE2ODEyNDUyODwvSWQ+DQogIDxFbnRyaWVzPg0KICAgIDxFbnRyeT4NCiAgICAgIDxJZD5mMTgwNTNlMi0xNjdiLTRmYjktYjExYS0wNmY0NzRmNTE2MTg8L0lkPg0KICAgICAgPFByZWZpeD5RdWVsbGU6IDwvUHJlZml4Pg0KICAgICAgPFJlZmVyZW5jZUlkPjcyMzkwZDMyLThlYTAtNDNmNC05MWYwLWUxMTA3NzIwYTRjZ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UXVlbGxlO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1lZG1pbmRlciBvLiBKLik8L1RleHQ+DQogICAgPC9UZXh0VW5pdD4NCiAgPC9UZXh0VW5pdHM+DQo8L1BsYWNlaG9sZGVyPg==</w:instrText>
      </w:r>
      <w:r w:rsidRPr="007316ED">
        <w:rPr>
          <w:rFonts w:ascii="Arial" w:hAnsi="Arial" w:cs="Arial"/>
        </w:rPr>
        <w:fldChar w:fldCharType="separate"/>
      </w:r>
      <w:bookmarkStart w:id="201" w:name="_CTVP001a38d11bed2e64430bc41a65168124528"/>
      <w:r w:rsidRPr="007316ED">
        <w:rPr>
          <w:rFonts w:ascii="Arial" w:hAnsi="Arial" w:cs="Arial"/>
        </w:rPr>
        <w:t>(Quelle: Medminder o. J.)</w:t>
      </w:r>
      <w:bookmarkEnd w:id="201"/>
      <w:r w:rsidRPr="007316ED">
        <w:rPr>
          <w:rFonts w:ascii="Arial" w:hAnsi="Arial" w:cs="Arial"/>
        </w:rPr>
        <w:fldChar w:fldCharType="end"/>
      </w:r>
    </w:p>
    <w:p w14:paraId="4D5EE57E" w14:textId="51508E88" w:rsidR="00922034" w:rsidRPr="00273610" w:rsidRDefault="00922034" w:rsidP="00922034">
      <w:pPr>
        <w:rPr>
          <w:rFonts w:ascii="Arial" w:hAnsi="Arial" w:cs="Arial"/>
          <w:szCs w:val="24"/>
        </w:rPr>
      </w:pPr>
    </w:p>
    <w:p w14:paraId="1A78D12C" w14:textId="581A3735" w:rsidR="00922034" w:rsidRPr="00273610" w:rsidRDefault="00922034" w:rsidP="00922034">
      <w:pPr>
        <w:rPr>
          <w:rFonts w:ascii="Arial" w:hAnsi="Arial" w:cs="Arial"/>
          <w:szCs w:val="24"/>
        </w:rPr>
      </w:pPr>
    </w:p>
    <w:p w14:paraId="00C4CE30" w14:textId="40E8451E" w:rsidR="00922034" w:rsidRPr="00273610" w:rsidRDefault="00922034" w:rsidP="00922034">
      <w:pPr>
        <w:rPr>
          <w:rFonts w:ascii="Arial" w:hAnsi="Arial" w:cs="Arial"/>
          <w:szCs w:val="24"/>
        </w:rPr>
      </w:pPr>
    </w:p>
    <w:p w14:paraId="29B05403" w14:textId="0DB111F1" w:rsidR="00922034" w:rsidRDefault="00922034" w:rsidP="00922034">
      <w:pPr>
        <w:rPr>
          <w:rFonts w:ascii="Arial" w:hAnsi="Arial" w:cs="Arial"/>
          <w:szCs w:val="24"/>
        </w:rPr>
      </w:pPr>
    </w:p>
    <w:p w14:paraId="5D09FF86" w14:textId="77777777" w:rsidR="007316ED" w:rsidRPr="00273610" w:rsidRDefault="007316ED" w:rsidP="00922034">
      <w:pPr>
        <w:rPr>
          <w:rFonts w:ascii="Arial" w:hAnsi="Arial" w:cs="Arial"/>
          <w:szCs w:val="24"/>
        </w:rPr>
      </w:pPr>
    </w:p>
    <w:p w14:paraId="532CA0ED" w14:textId="25948696" w:rsidR="00922034" w:rsidRPr="00273610" w:rsidRDefault="00922034" w:rsidP="00922034">
      <w:pPr>
        <w:rPr>
          <w:rFonts w:ascii="Arial" w:hAnsi="Arial" w:cs="Arial"/>
          <w:szCs w:val="24"/>
        </w:rPr>
      </w:pPr>
    </w:p>
    <w:p w14:paraId="5C357D8A" w14:textId="64C7E1AE" w:rsidR="00810B8E" w:rsidRPr="00273610" w:rsidRDefault="00810B8E" w:rsidP="00810B8E">
      <w:pPr>
        <w:rPr>
          <w:rFonts w:ascii="Arial" w:hAnsi="Arial" w:cs="Arial"/>
          <w:b/>
          <w:szCs w:val="24"/>
        </w:rPr>
      </w:pPr>
      <w:r w:rsidRPr="00273610">
        <w:rPr>
          <w:rFonts w:ascii="Arial" w:hAnsi="Arial" w:cs="Arial"/>
          <w:b/>
          <w:szCs w:val="24"/>
        </w:rPr>
        <w:lastRenderedPageBreak/>
        <w:t>MedSignals Pill Case/Monitor</w:t>
      </w:r>
    </w:p>
    <w:p w14:paraId="03777AF9" w14:textId="77777777" w:rsidR="00810B8E" w:rsidRPr="009C5835" w:rsidRDefault="00810B8E" w:rsidP="00810B8E">
      <w:pPr>
        <w:rPr>
          <w:rFonts w:ascii="Arial" w:hAnsi="Arial" w:cs="Arial"/>
          <w:b/>
        </w:rPr>
      </w:pPr>
    </w:p>
    <w:p w14:paraId="56308E69" w14:textId="2CBB2813" w:rsidR="00810B8E" w:rsidRPr="00F3360C" w:rsidRDefault="00810B8E" w:rsidP="00810B8E">
      <w:pPr>
        <w:spacing w:line="360" w:lineRule="auto"/>
        <w:jc w:val="both"/>
        <w:rPr>
          <w:rFonts w:ascii="Arial" w:hAnsi="Arial" w:cs="Arial"/>
          <w:szCs w:val="24"/>
        </w:rPr>
      </w:pPr>
      <w:r w:rsidRPr="00F3360C">
        <w:rPr>
          <w:rFonts w:ascii="Arial" w:hAnsi="Arial" w:cs="Arial"/>
          <w:szCs w:val="24"/>
        </w:rPr>
        <w:t xml:space="preserve">Der </w:t>
      </w:r>
      <w:r w:rsidRPr="00F3360C">
        <w:rPr>
          <w:rFonts w:ascii="Arial" w:hAnsi="Arial" w:cs="Arial"/>
          <w:i/>
          <w:szCs w:val="24"/>
        </w:rPr>
        <w:t>Pill Case/Monitor</w:t>
      </w:r>
      <w:r w:rsidRPr="00F3360C">
        <w:rPr>
          <w:rFonts w:ascii="Arial" w:hAnsi="Arial" w:cs="Arial"/>
          <w:szCs w:val="24"/>
        </w:rPr>
        <w:t xml:space="preserve"> besteht aus vier Medikamentenboxen die eine Kapazität von bis zu 70 Aspirin Pillen von 325mg beherbergen können. Erinnerungen erfolgen über das Au</w:t>
      </w:r>
      <w:r w:rsidR="00922034" w:rsidRPr="00F3360C">
        <w:rPr>
          <w:rFonts w:ascii="Arial" w:hAnsi="Arial" w:cs="Arial"/>
          <w:szCs w:val="24"/>
        </w:rPr>
        <w:t>fleuchten der jeweiligen Kammer</w:t>
      </w:r>
      <w:r w:rsidRPr="00F3360C">
        <w:rPr>
          <w:rFonts w:ascii="Arial" w:hAnsi="Arial" w:cs="Arial"/>
          <w:szCs w:val="24"/>
        </w:rPr>
        <w:t xml:space="preserve">, einem akustischem Signal in Form einer Durchsage oder ertönen eines Tons. Weiterhin kann ein Erinnerungsanruf durch den eingebauten </w:t>
      </w:r>
      <w:commentRangeStart w:id="202"/>
      <w:r w:rsidRPr="00F3360C">
        <w:rPr>
          <w:rFonts w:ascii="Arial" w:hAnsi="Arial" w:cs="Arial"/>
          <w:szCs w:val="24"/>
        </w:rPr>
        <w:t>Cellular</w:t>
      </w:r>
      <w:commentRangeEnd w:id="202"/>
      <w:r w:rsidR="00922034" w:rsidRPr="00F3360C">
        <w:rPr>
          <w:rStyle w:val="Kommentarzeichen"/>
          <w:rFonts w:ascii="Arial" w:hAnsi="Arial" w:cs="Arial"/>
          <w:sz w:val="24"/>
          <w:szCs w:val="24"/>
        </w:rPr>
        <w:commentReference w:id="202"/>
      </w:r>
      <w:r w:rsidRPr="00F3360C">
        <w:rPr>
          <w:rFonts w:ascii="Arial" w:hAnsi="Arial" w:cs="Arial"/>
          <w:szCs w:val="24"/>
        </w:rPr>
        <w:t xml:space="preserve">-Chip erfolgen. </w:t>
      </w:r>
      <w:r w:rsidRPr="00F3360C">
        <w:rPr>
          <w:rFonts w:ascii="Arial" w:hAnsi="Arial" w:cs="Arial"/>
          <w:szCs w:val="24"/>
        </w:rPr>
        <w:fldChar w:fldCharType="begin"/>
      </w:r>
      <w:r w:rsidRPr="00F3360C">
        <w:rPr>
          <w:rFonts w:ascii="Arial" w:hAnsi="Arial" w:cs="Arial"/>
          <w:szCs w:val="24"/>
        </w:rPr>
        <w:instrText>ADDIN CITAVI.PLACEHOLDER b4419372-de8f-42d0-8d86-efa9508e1d12 PFBsYWNlaG9sZGVyPg0KICA8QWRkSW5WZXJzaW9uPjUuMy4xLjA8L0FkZEluVmVyc2lvbj4NCiAgPElkPmI0NDE5MzcyLWRlOGYtNDJkMC04ZDg2LWVmYTk1MDhlMWQxMjwvSWQ+DQogIDxFbnRyaWVzPg0KICAgIDxFbnRyeT4NCiAgICAgIDxJZD45NTYzNjczNi0yYmI5LTQyYWEtYmNmNC0wOTczYTAxNGM4MDM8L0lkPg0KICAgICAgPFByZWZpeD5WZ2wuIDwvUHJlZml4Pg0KICAgICAgPFJlZmVyZW5jZUlkPmE4YWE3ZjVkLTk5YmItNDA1OS1hMTA5LWNmYzIyMzM2MmE5NjwvUmVmZXJlbmNlSWQ+DQogICAgICA8UmFuZ2U+DQogICAgICAgIDxTdGFydD4wPC9TdGFydD4NCiAgICAgICAgPExlbmd0aD40MT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VmdsL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NZWRTaWduYWxzIC8gVml0YWxTaWduYWxzIExMQyAyMDE0KTwvVGV4dD4NCiAgICA8L1RleHRVbml0Pg0KICA8L1RleHRVbml0cz4NCjwvUGxhY2Vob2xkZXI+</w:instrText>
      </w:r>
      <w:r w:rsidRPr="00F3360C">
        <w:rPr>
          <w:rFonts w:ascii="Arial" w:hAnsi="Arial" w:cs="Arial"/>
          <w:szCs w:val="24"/>
        </w:rPr>
        <w:fldChar w:fldCharType="separate"/>
      </w:r>
      <w:bookmarkStart w:id="203" w:name="_CTVP001b4419372de8f42d08d86efa9508e1d12"/>
      <w:r w:rsidRPr="00F3360C">
        <w:rPr>
          <w:rFonts w:ascii="Arial" w:hAnsi="Arial" w:cs="Arial"/>
          <w:szCs w:val="24"/>
        </w:rPr>
        <w:t>(Vgl. MedSignals / VitalSignals LLC 2014)</w:t>
      </w:r>
      <w:bookmarkEnd w:id="203"/>
      <w:r w:rsidRPr="00F3360C">
        <w:rPr>
          <w:rFonts w:ascii="Arial" w:hAnsi="Arial" w:cs="Arial"/>
          <w:szCs w:val="24"/>
        </w:rPr>
        <w:fldChar w:fldCharType="end"/>
      </w:r>
      <w:r w:rsidRPr="00F3360C">
        <w:rPr>
          <w:rFonts w:ascii="Arial" w:hAnsi="Arial" w:cs="Arial"/>
          <w:szCs w:val="24"/>
        </w:rPr>
        <w:t xml:space="preserve"> </w:t>
      </w:r>
    </w:p>
    <w:p w14:paraId="1FD44637" w14:textId="77777777" w:rsidR="00810B8E" w:rsidRPr="00F3360C" w:rsidRDefault="00810B8E" w:rsidP="00810B8E">
      <w:pPr>
        <w:rPr>
          <w:rFonts w:ascii="Arial" w:hAnsi="Arial" w:cs="Arial"/>
          <w:b/>
          <w:szCs w:val="24"/>
        </w:rPr>
      </w:pPr>
    </w:p>
    <w:p w14:paraId="2D965DF6" w14:textId="77777777" w:rsidR="00810B8E" w:rsidRPr="00F3360C" w:rsidRDefault="00810B8E" w:rsidP="00810B8E">
      <w:pPr>
        <w:keepNext/>
        <w:jc w:val="center"/>
        <w:rPr>
          <w:rFonts w:ascii="Arial" w:hAnsi="Arial" w:cs="Arial"/>
          <w:szCs w:val="24"/>
        </w:rPr>
      </w:pPr>
      <w:r w:rsidRPr="00F3360C">
        <w:rPr>
          <w:rFonts w:ascii="Arial" w:hAnsi="Arial" w:cs="Arial"/>
          <w:b/>
          <w:noProof/>
          <w:szCs w:val="24"/>
        </w:rPr>
        <w:drawing>
          <wp:inline distT="0" distB="0" distL="0" distR="0" wp14:anchorId="2D572182" wp14:editId="02AD4448">
            <wp:extent cx="2333625" cy="1690090"/>
            <wp:effectExtent l="0" t="0" r="0"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48416" cy="1700802"/>
                    </a:xfrm>
                    <a:prstGeom prst="rect">
                      <a:avLst/>
                    </a:prstGeom>
                    <a:noFill/>
                    <a:ln>
                      <a:noFill/>
                    </a:ln>
                  </pic:spPr>
                </pic:pic>
              </a:graphicData>
            </a:graphic>
          </wp:inline>
        </w:drawing>
      </w:r>
    </w:p>
    <w:p w14:paraId="7C9F5FC2" w14:textId="777F040A" w:rsidR="00810B8E" w:rsidRPr="007316ED" w:rsidRDefault="00810B8E" w:rsidP="00810B8E">
      <w:pPr>
        <w:pStyle w:val="Beschriftung"/>
        <w:jc w:val="center"/>
        <w:rPr>
          <w:rFonts w:ascii="Arial" w:hAnsi="Arial" w:cs="Arial"/>
        </w:rPr>
      </w:pPr>
      <w:bookmarkStart w:id="204" w:name="_Toc477029975"/>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1F4EC2">
        <w:rPr>
          <w:rFonts w:ascii="Arial" w:hAnsi="Arial" w:cs="Arial"/>
          <w:noProof/>
        </w:rPr>
        <w:t>14</w:t>
      </w:r>
      <w:r w:rsidR="009C483C" w:rsidRPr="007316ED">
        <w:rPr>
          <w:rFonts w:ascii="Arial" w:hAnsi="Arial" w:cs="Arial"/>
        </w:rPr>
        <w:fldChar w:fldCharType="end"/>
      </w:r>
      <w:r w:rsidRPr="007316ED">
        <w:rPr>
          <w:rFonts w:ascii="Arial" w:hAnsi="Arial" w:cs="Arial"/>
        </w:rPr>
        <w:t>: MedSignals Pill Case/Monitor Medikamentenbox</w:t>
      </w:r>
      <w:bookmarkEnd w:id="204"/>
      <w:r w:rsidRPr="007316ED">
        <w:rPr>
          <w:rFonts w:ascii="Arial" w:hAnsi="Arial" w:cs="Arial"/>
        </w:rPr>
        <w:t xml:space="preserve"> </w:t>
      </w:r>
    </w:p>
    <w:p w14:paraId="2A6F58C2" w14:textId="41B2D344" w:rsidR="00D53656" w:rsidRPr="007316ED" w:rsidRDefault="00810B8E" w:rsidP="009A358F">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39ed5187-15b6-4ddb-af55-3e9ed0652569 PFBsYWNlaG9sZGVyPg0KICA8QWRkSW5WZXJzaW9uPjUuMy4xLjA8L0FkZEluVmVyc2lvbj4NCiAgPElkPjM5ZWQ1MTg3LTE1YjYtNGRkYi1hZjU1LTNlOWVkMDY1MjU2OTwvSWQ+DQogIDxFbnRyaWVzPg0KICAgIDxFbnRyeT4NCiAgICAgIDxJZD44MDA5MTBjNy1mNGUzLTQyZTQtOTNkZS02MzBmODBjZjVmZTE8L0lkPg0KICAgICAgPFByZWZpeD5RdWVsbGU6IDwvUHJlZml4Pg0KICAgICAgPFJlZmVyZW5jZUlkPmE4YWE3ZjVkLTk5YmItNDA1OS1hMTA5LWNmYzIyMzM2MmE5NjwvUmVmZXJlbmNlSWQ+DQogICAgICA8UmFuZ2U+DQogICAgICAgIDxTdGFydD4wPC9TdGFydD4NCiAgICAgICAgPExlbmd0aD40ND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UXVlbGxlO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NZWRTaWduYWxzIC8gVml0YWxTaWduYWxzIExMQyAyMDE0KTwvVGV4dD4NCiAgICA8L1RleHRVbml0Pg0KICA8L1RleHRVbml0cz4NCjwvUGxhY2Vob2xkZXI+</w:instrText>
      </w:r>
      <w:r w:rsidRPr="007316ED">
        <w:rPr>
          <w:rFonts w:ascii="Arial" w:hAnsi="Arial" w:cs="Arial"/>
        </w:rPr>
        <w:fldChar w:fldCharType="separate"/>
      </w:r>
      <w:bookmarkStart w:id="205" w:name="_CTVP00139ed518715b64ddbaf553e9ed0652569"/>
      <w:r w:rsidRPr="007316ED">
        <w:rPr>
          <w:rFonts w:ascii="Arial" w:hAnsi="Arial" w:cs="Arial"/>
        </w:rPr>
        <w:t>(Quelle: MedSignals / VitalSignals LLC 2014)</w:t>
      </w:r>
      <w:bookmarkEnd w:id="205"/>
      <w:r w:rsidRPr="007316ED">
        <w:rPr>
          <w:rFonts w:ascii="Arial" w:hAnsi="Arial" w:cs="Arial"/>
        </w:rPr>
        <w:fldChar w:fldCharType="end"/>
      </w:r>
    </w:p>
    <w:p w14:paraId="405CF6E6" w14:textId="1804BD6D" w:rsidR="00D53656" w:rsidRPr="00F3360C" w:rsidRDefault="00D53656" w:rsidP="00D53656">
      <w:pPr>
        <w:rPr>
          <w:rFonts w:ascii="Arial" w:hAnsi="Arial" w:cs="Arial"/>
          <w:szCs w:val="24"/>
        </w:rPr>
      </w:pPr>
    </w:p>
    <w:p w14:paraId="19E0B2BB" w14:textId="315027FD" w:rsidR="00810B8E" w:rsidRPr="00F3360C" w:rsidRDefault="00810B8E" w:rsidP="00810B8E">
      <w:pPr>
        <w:rPr>
          <w:rFonts w:ascii="Arial" w:hAnsi="Arial" w:cs="Arial"/>
          <w:b/>
          <w:szCs w:val="24"/>
        </w:rPr>
      </w:pPr>
      <w:r w:rsidRPr="00F3360C">
        <w:rPr>
          <w:rFonts w:ascii="Arial" w:hAnsi="Arial" w:cs="Arial"/>
          <w:b/>
          <w:szCs w:val="24"/>
        </w:rPr>
        <w:t>Pillbox by Tricella</w:t>
      </w:r>
    </w:p>
    <w:p w14:paraId="2E623041" w14:textId="77777777" w:rsidR="00810B8E" w:rsidRPr="00F3360C" w:rsidRDefault="00810B8E" w:rsidP="00810B8E">
      <w:pPr>
        <w:spacing w:line="360" w:lineRule="auto"/>
        <w:jc w:val="both"/>
        <w:rPr>
          <w:rFonts w:ascii="Arial" w:hAnsi="Arial" w:cs="Arial"/>
          <w:szCs w:val="24"/>
        </w:rPr>
      </w:pPr>
    </w:p>
    <w:p w14:paraId="0687B7DD" w14:textId="441DAECF" w:rsidR="00810B8E" w:rsidRDefault="00810B8E" w:rsidP="00810B8E">
      <w:pPr>
        <w:spacing w:line="360" w:lineRule="auto"/>
        <w:jc w:val="both"/>
        <w:rPr>
          <w:rFonts w:ascii="Arial" w:hAnsi="Arial" w:cs="Arial"/>
          <w:szCs w:val="24"/>
        </w:rPr>
      </w:pPr>
      <w:r w:rsidRPr="00F3360C">
        <w:rPr>
          <w:rFonts w:ascii="Arial" w:hAnsi="Arial" w:cs="Arial"/>
          <w:szCs w:val="24"/>
        </w:rPr>
        <w:t xml:space="preserve">Die </w:t>
      </w:r>
      <w:r w:rsidRPr="00F3360C">
        <w:rPr>
          <w:rFonts w:ascii="Arial" w:hAnsi="Arial" w:cs="Arial"/>
          <w:i/>
          <w:szCs w:val="24"/>
        </w:rPr>
        <w:t>Pillbox by Tricella</w:t>
      </w:r>
      <w:r w:rsidRPr="00F3360C">
        <w:rPr>
          <w:rFonts w:ascii="Arial" w:hAnsi="Arial" w:cs="Arial"/>
          <w:szCs w:val="24"/>
        </w:rPr>
        <w:t xml:space="preserve"> wurde im Jahr 2014 von dem namensgebenden Unternehmen Tricella auf den Markt gebracht. Die Medikamentenbox kann in dem onli</w:t>
      </w:r>
      <w:r w:rsidR="00922034" w:rsidRPr="00F3360C">
        <w:rPr>
          <w:rFonts w:ascii="Arial" w:hAnsi="Arial" w:cs="Arial"/>
          <w:szCs w:val="24"/>
        </w:rPr>
        <w:t xml:space="preserve">ne Shop von Tricella für 74.99 Dollar erworben werden. Der Medikamentendosierer besteht </w:t>
      </w:r>
      <w:r w:rsidRPr="00F3360C">
        <w:rPr>
          <w:rFonts w:ascii="Arial" w:hAnsi="Arial" w:cs="Arial"/>
          <w:szCs w:val="24"/>
        </w:rPr>
        <w:t xml:space="preserve">standartmäßig </w:t>
      </w:r>
      <w:r w:rsidR="00922034" w:rsidRPr="00F3360C">
        <w:rPr>
          <w:rFonts w:ascii="Arial" w:hAnsi="Arial" w:cs="Arial"/>
          <w:szCs w:val="24"/>
        </w:rPr>
        <w:t xml:space="preserve">aus </w:t>
      </w:r>
      <w:r w:rsidRPr="00F3360C">
        <w:rPr>
          <w:rFonts w:ascii="Arial" w:hAnsi="Arial" w:cs="Arial"/>
          <w:szCs w:val="24"/>
        </w:rPr>
        <w:t>sieben Medikamentenkammern. Tricella verzichtet auf akustische oder visuelle Erinnerungssignale und erinnert die Benutzer lediglich über Benachrichtigungen auf dem Smartphone über die Einnahme. Das aktive Verhindern von Falscheinnahmen durch das Sperren von falschen Medikamentenkammern, wie es bei Medminder Jon der Fall ist, erfolgt bei Tricel</w:t>
      </w:r>
      <w:r w:rsidR="00922034" w:rsidRPr="00F3360C">
        <w:rPr>
          <w:rFonts w:ascii="Arial" w:hAnsi="Arial" w:cs="Arial"/>
          <w:szCs w:val="24"/>
        </w:rPr>
        <w:t xml:space="preserve">la nicht. </w:t>
      </w:r>
      <w:r w:rsidRPr="00F3360C">
        <w:rPr>
          <w:rFonts w:ascii="Arial" w:hAnsi="Arial" w:cs="Arial"/>
          <w:szCs w:val="24"/>
        </w:rPr>
        <w:t xml:space="preserve">Hier bekommen lediglich die Bezugspersonen eine Nachricht, wenn eine falsche Kammer geöffnet wurde, aber das aktive Verhindern von dem Öffnen der falschen Kammer findet nicht statt. </w:t>
      </w:r>
      <w:r w:rsidRPr="00F3360C">
        <w:rPr>
          <w:rFonts w:ascii="Arial" w:hAnsi="Arial" w:cs="Arial"/>
          <w:szCs w:val="24"/>
        </w:rPr>
        <w:fldChar w:fldCharType="begin"/>
      </w:r>
      <w:r w:rsidRPr="00F3360C">
        <w:rPr>
          <w:rFonts w:ascii="Arial" w:hAnsi="Arial" w:cs="Arial"/>
          <w:szCs w:val="24"/>
        </w:rPr>
        <w:instrText>ADDIN CITAVI.PLACEHOLDER 93da8b55-ddc6-4393-85dc-f9d0dd9b4440 PFBsYWNlaG9sZGVyPg0KICA8QWRkSW5WZXJzaW9uPjUuMy4xLjA8L0FkZEluVmVyc2lvbj4NCiAgPElkPjkzZGE4YjU1LWRkYzYtNDM5My04NWRjLWY5ZDBkZDliNDQ0MDwvSWQ+DQogIDxFbnRyaWVzPg0KICAgIDxFbnRyeT4NCiAgICAgIDxJZD5hZmM1YjEzMS04MzJhLTRmNjAtYmUyMC05YWJjZjc2MzllZTY8L0lkPg0KICAgICAgPFByZWZpeD5WZ2wuIDwvUHJlZml4Pg0KICAgICAgPFJlZmVyZW5jZUlkPjEyYzQ0ZGYwLTQ2N2UtNGRlMS05NzZiLTBhYmZhMjRlMmYzY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WZ2wu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HJpY2VsbGEgSW5jLiAyMDE1KTwvVGV4dD4NCiAgICA8L1RleHRVbml0Pg0KICA8L1RleHRVbml0cz4NCjwvUGxhY2Vob2xkZXI+</w:instrText>
      </w:r>
      <w:r w:rsidRPr="00F3360C">
        <w:rPr>
          <w:rFonts w:ascii="Arial" w:hAnsi="Arial" w:cs="Arial"/>
          <w:szCs w:val="24"/>
        </w:rPr>
        <w:fldChar w:fldCharType="separate"/>
      </w:r>
      <w:bookmarkStart w:id="206" w:name="_CTVP00193da8b55ddc6439385dcf9d0dd9b4440"/>
      <w:r w:rsidRPr="00F3360C">
        <w:rPr>
          <w:rFonts w:ascii="Arial" w:hAnsi="Arial" w:cs="Arial"/>
          <w:szCs w:val="24"/>
        </w:rPr>
        <w:t>(Vgl. Tricella Inc. 2015)</w:t>
      </w:r>
      <w:bookmarkEnd w:id="206"/>
      <w:r w:rsidRPr="00F3360C">
        <w:rPr>
          <w:rFonts w:ascii="Arial" w:hAnsi="Arial" w:cs="Arial"/>
          <w:szCs w:val="24"/>
        </w:rPr>
        <w:fldChar w:fldCharType="end"/>
      </w:r>
    </w:p>
    <w:p w14:paraId="41C82140" w14:textId="77777777" w:rsidR="00F3360C" w:rsidRPr="00F3360C" w:rsidRDefault="00F3360C" w:rsidP="00810B8E">
      <w:pPr>
        <w:spacing w:line="360" w:lineRule="auto"/>
        <w:jc w:val="both"/>
        <w:rPr>
          <w:rFonts w:ascii="Arial" w:hAnsi="Arial" w:cs="Arial"/>
          <w:szCs w:val="24"/>
        </w:rPr>
      </w:pPr>
    </w:p>
    <w:p w14:paraId="1FA551C9" w14:textId="77777777" w:rsidR="00810B8E" w:rsidRPr="00F3360C" w:rsidRDefault="00810B8E" w:rsidP="00810B8E">
      <w:pPr>
        <w:keepNext/>
        <w:jc w:val="center"/>
        <w:rPr>
          <w:rFonts w:ascii="Arial" w:hAnsi="Arial" w:cs="Arial"/>
          <w:szCs w:val="24"/>
        </w:rPr>
      </w:pPr>
      <w:r w:rsidRPr="00F3360C">
        <w:rPr>
          <w:rFonts w:ascii="Arial" w:hAnsi="Arial" w:cs="Arial"/>
          <w:noProof/>
          <w:szCs w:val="24"/>
        </w:rPr>
        <w:lastRenderedPageBreak/>
        <w:drawing>
          <wp:inline distT="0" distB="0" distL="0" distR="0" wp14:anchorId="4C213FA5" wp14:editId="71E0A173">
            <wp:extent cx="1524000" cy="815798"/>
            <wp:effectExtent l="0" t="0" r="0"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34821" cy="821590"/>
                    </a:xfrm>
                    <a:prstGeom prst="rect">
                      <a:avLst/>
                    </a:prstGeom>
                    <a:noFill/>
                    <a:ln>
                      <a:noFill/>
                    </a:ln>
                  </pic:spPr>
                </pic:pic>
              </a:graphicData>
            </a:graphic>
          </wp:inline>
        </w:drawing>
      </w:r>
    </w:p>
    <w:p w14:paraId="02BF70C5" w14:textId="3CE881F6" w:rsidR="00D53656" w:rsidRPr="007316ED" w:rsidRDefault="00810B8E" w:rsidP="00D75B6C">
      <w:pPr>
        <w:pStyle w:val="Beschriftung"/>
        <w:jc w:val="center"/>
        <w:rPr>
          <w:rFonts w:ascii="Arial" w:hAnsi="Arial" w:cs="Arial"/>
        </w:rPr>
      </w:pPr>
      <w:bookmarkStart w:id="207" w:name="_Toc477029976"/>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1F4EC2">
        <w:rPr>
          <w:rFonts w:ascii="Arial" w:hAnsi="Arial" w:cs="Arial"/>
          <w:noProof/>
        </w:rPr>
        <w:t>15</w:t>
      </w:r>
      <w:r w:rsidR="009C483C" w:rsidRPr="007316ED">
        <w:rPr>
          <w:rFonts w:ascii="Arial" w:hAnsi="Arial" w:cs="Arial"/>
        </w:rPr>
        <w:fldChar w:fldCharType="end"/>
      </w:r>
      <w:r w:rsidRPr="007316ED">
        <w:rPr>
          <w:rFonts w:ascii="Arial" w:hAnsi="Arial" w:cs="Arial"/>
        </w:rPr>
        <w:t>: Pillbox by Tricella Medikamentenbox</w:t>
      </w:r>
      <w:bookmarkEnd w:id="207"/>
      <w:r w:rsidRPr="007316ED">
        <w:rPr>
          <w:rFonts w:ascii="Arial" w:hAnsi="Arial" w:cs="Arial"/>
        </w:rPr>
        <w:t xml:space="preserve"> </w:t>
      </w:r>
    </w:p>
    <w:p w14:paraId="29347FA8" w14:textId="659ECA21" w:rsidR="00810B8E" w:rsidRDefault="00810B8E" w:rsidP="007624DD">
      <w:pPr>
        <w:pStyle w:val="Beschriftung"/>
        <w:jc w:val="center"/>
        <w:rPr>
          <w:rFonts w:ascii="Arial" w:hAnsi="Arial" w:cs="Arial"/>
          <w:sz w:val="24"/>
          <w:szCs w:val="24"/>
        </w:rPr>
      </w:pPr>
      <w:r w:rsidRPr="007316ED">
        <w:rPr>
          <w:rFonts w:ascii="Arial" w:hAnsi="Arial" w:cs="Arial"/>
        </w:rPr>
        <w:fldChar w:fldCharType="begin"/>
      </w:r>
      <w:r w:rsidRPr="007316ED">
        <w:rPr>
          <w:rFonts w:ascii="Arial" w:hAnsi="Arial" w:cs="Arial"/>
        </w:rPr>
        <w:instrText>ADDIN CITAVI.PLACEHOLDER 8c4792d7-157d-4384-b38c-bb5984843f92 PFBsYWNlaG9sZGVyPg0KICA8QWRkSW5WZXJzaW9uPjUuMy4xLjA8L0FkZEluVmVyc2lvbj4NCiAgPElkPjhjNDc5MmQ3LTE1N2QtNDM4NC1iMzhjLWJiNTk4NDg0M2Y5MjwvSWQ+DQogIDxFbnRyaWVzPg0KICAgIDxFbnRyeT4NCiAgICAgIDxJZD5mYWUxYzNlZS02NzRmLTQ5NjYtYThlMi02OGUyNmVlNzBjYjA8L0lkPg0KICAgICAgPFByZWZpeD5RdWVsbGU6IDwvUHJlZml4Pg0KICAgICAgPFJlZmVyZW5jZUlkPjEyYzQ0ZGYwLTQ2N2UtNGRlMS05NzZiLTBhYmZhMjRlMmYzYj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RdWVsbGU6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HJpY2VsbGEgSW5jLiAyMDE1KTwvVGV4dD4NCiAgICA8L1RleHRVbml0Pg0KICA8L1RleHRVbml0cz4NCjwvUGxhY2Vob2xkZXI+</w:instrText>
      </w:r>
      <w:r w:rsidRPr="007316ED">
        <w:rPr>
          <w:rFonts w:ascii="Arial" w:hAnsi="Arial" w:cs="Arial"/>
        </w:rPr>
        <w:fldChar w:fldCharType="separate"/>
      </w:r>
      <w:bookmarkStart w:id="208" w:name="_CTVP0018c4792d7157d4384b38cbb5984843f92"/>
      <w:r w:rsidRPr="007316ED">
        <w:rPr>
          <w:rFonts w:ascii="Arial" w:hAnsi="Arial" w:cs="Arial"/>
        </w:rPr>
        <w:t>(Quelle: Tricella Inc. 2015)</w:t>
      </w:r>
      <w:bookmarkEnd w:id="208"/>
      <w:r w:rsidRPr="007316ED">
        <w:rPr>
          <w:rFonts w:ascii="Arial" w:hAnsi="Arial" w:cs="Arial"/>
        </w:rPr>
        <w:fldChar w:fldCharType="end"/>
      </w:r>
    </w:p>
    <w:p w14:paraId="17BD4369" w14:textId="77777777" w:rsidR="00F3360C" w:rsidRPr="00F3360C" w:rsidRDefault="00F3360C" w:rsidP="00F3360C"/>
    <w:p w14:paraId="5E1210FE" w14:textId="671E90C0" w:rsidR="00810B8E" w:rsidRPr="00922034" w:rsidRDefault="00810B8E" w:rsidP="00810B8E">
      <w:pPr>
        <w:pStyle w:val="Beschriftung"/>
        <w:keepNext/>
        <w:rPr>
          <w:rFonts w:ascii="Arial" w:hAnsi="Arial" w:cs="Arial"/>
          <w:sz w:val="23"/>
          <w:szCs w:val="23"/>
        </w:rPr>
      </w:pPr>
      <w:bookmarkStart w:id="209" w:name="_Toc477030027"/>
      <w:r w:rsidRPr="00922034">
        <w:rPr>
          <w:rFonts w:ascii="Arial" w:hAnsi="Arial" w:cs="Arial"/>
          <w:sz w:val="23"/>
          <w:szCs w:val="23"/>
        </w:rPr>
        <w:t xml:space="preserve">Tabelle </w:t>
      </w:r>
      <w:r w:rsidR="009C483C" w:rsidRPr="00922034">
        <w:rPr>
          <w:rFonts w:ascii="Arial" w:hAnsi="Arial" w:cs="Arial"/>
          <w:sz w:val="23"/>
          <w:szCs w:val="23"/>
        </w:rPr>
        <w:fldChar w:fldCharType="begin"/>
      </w:r>
      <w:r w:rsidR="009C483C" w:rsidRPr="00922034">
        <w:rPr>
          <w:rFonts w:ascii="Arial" w:hAnsi="Arial" w:cs="Arial"/>
          <w:sz w:val="23"/>
          <w:szCs w:val="23"/>
        </w:rPr>
        <w:instrText xml:space="preserve"> SEQ Tabelle \* ARABIC </w:instrText>
      </w:r>
      <w:r w:rsidR="009C483C" w:rsidRPr="00922034">
        <w:rPr>
          <w:rFonts w:ascii="Arial" w:hAnsi="Arial" w:cs="Arial"/>
          <w:sz w:val="23"/>
          <w:szCs w:val="23"/>
        </w:rPr>
        <w:fldChar w:fldCharType="separate"/>
      </w:r>
      <w:r w:rsidR="00E05847">
        <w:rPr>
          <w:rFonts w:ascii="Arial" w:hAnsi="Arial" w:cs="Arial"/>
          <w:noProof/>
          <w:sz w:val="23"/>
          <w:szCs w:val="23"/>
        </w:rPr>
        <w:t>3</w:t>
      </w:r>
      <w:r w:rsidR="009C483C" w:rsidRPr="00922034">
        <w:rPr>
          <w:rFonts w:ascii="Arial" w:hAnsi="Arial" w:cs="Arial"/>
          <w:noProof/>
          <w:sz w:val="23"/>
          <w:szCs w:val="23"/>
        </w:rPr>
        <w:fldChar w:fldCharType="end"/>
      </w:r>
      <w:r w:rsidRPr="00922034">
        <w:rPr>
          <w:rFonts w:ascii="Arial" w:hAnsi="Arial" w:cs="Arial"/>
          <w:sz w:val="23"/>
          <w:szCs w:val="23"/>
        </w:rPr>
        <w:t>: Vergleich von smarten Medikamentenboxen</w:t>
      </w:r>
      <w:bookmarkEnd w:id="209"/>
    </w:p>
    <w:tbl>
      <w:tblPr>
        <w:tblStyle w:val="Tabellenraster"/>
        <w:tblW w:w="5128" w:type="pct"/>
        <w:tblLook w:val="04A0" w:firstRow="1" w:lastRow="0" w:firstColumn="1" w:lastColumn="0" w:noHBand="0" w:noVBand="1"/>
      </w:tblPr>
      <w:tblGrid>
        <w:gridCol w:w="2802"/>
        <w:gridCol w:w="2387"/>
        <w:gridCol w:w="2073"/>
        <w:gridCol w:w="1740"/>
      </w:tblGrid>
      <w:tr w:rsidR="00810B8E" w:rsidRPr="00922034" w14:paraId="76DC6BF1" w14:textId="77777777" w:rsidTr="00B273E3">
        <w:tc>
          <w:tcPr>
            <w:tcW w:w="1605" w:type="pct"/>
            <w:shd w:val="clear" w:color="auto" w:fill="31849B" w:themeFill="accent5" w:themeFillShade="BF"/>
          </w:tcPr>
          <w:p w14:paraId="7622CC9E" w14:textId="77777777" w:rsidR="00810B8E" w:rsidRPr="00922034" w:rsidRDefault="00810B8E" w:rsidP="00B273E3">
            <w:pPr>
              <w:spacing w:line="360" w:lineRule="auto"/>
              <w:jc w:val="both"/>
              <w:rPr>
                <w:rFonts w:ascii="Arial" w:hAnsi="Arial" w:cs="Arial"/>
                <w:b/>
                <w:color w:val="FFFFFF" w:themeColor="background1"/>
                <w:sz w:val="23"/>
                <w:szCs w:val="23"/>
              </w:rPr>
            </w:pPr>
            <w:r w:rsidRPr="00922034">
              <w:rPr>
                <w:rFonts w:ascii="Arial" w:hAnsi="Arial" w:cs="Arial"/>
                <w:b/>
                <w:color w:val="FFFFFF" w:themeColor="background1"/>
                <w:sz w:val="23"/>
                <w:szCs w:val="23"/>
              </w:rPr>
              <w:t>Kriterien</w:t>
            </w:r>
          </w:p>
        </w:tc>
        <w:tc>
          <w:tcPr>
            <w:tcW w:w="1374" w:type="pct"/>
            <w:shd w:val="clear" w:color="auto" w:fill="31849B" w:themeFill="accent5" w:themeFillShade="BF"/>
          </w:tcPr>
          <w:p w14:paraId="3010BC44" w14:textId="77777777" w:rsidR="00810B8E" w:rsidRPr="00922034" w:rsidRDefault="00810B8E" w:rsidP="00B273E3">
            <w:pPr>
              <w:rPr>
                <w:rFonts w:ascii="Arial" w:hAnsi="Arial" w:cs="Arial"/>
                <w:b/>
                <w:color w:val="FFFFFF" w:themeColor="background1"/>
                <w:sz w:val="23"/>
                <w:szCs w:val="23"/>
              </w:rPr>
            </w:pPr>
            <w:r w:rsidRPr="00922034">
              <w:rPr>
                <w:rFonts w:ascii="Arial" w:hAnsi="Arial" w:cs="Arial"/>
                <w:b/>
                <w:color w:val="FFFFFF" w:themeColor="background1"/>
                <w:sz w:val="23"/>
                <w:szCs w:val="23"/>
              </w:rPr>
              <w:t>Medminder Jon + Alert</w:t>
            </w:r>
          </w:p>
        </w:tc>
        <w:tc>
          <w:tcPr>
            <w:tcW w:w="1045" w:type="pct"/>
            <w:shd w:val="clear" w:color="auto" w:fill="31849B" w:themeFill="accent5" w:themeFillShade="BF"/>
          </w:tcPr>
          <w:p w14:paraId="0D1341B7" w14:textId="77777777" w:rsidR="00810B8E" w:rsidRPr="00922034" w:rsidRDefault="00810B8E" w:rsidP="00B273E3">
            <w:pPr>
              <w:rPr>
                <w:rFonts w:ascii="Arial" w:hAnsi="Arial" w:cs="Arial"/>
                <w:b/>
                <w:color w:val="FFFFFF" w:themeColor="background1"/>
                <w:sz w:val="23"/>
                <w:szCs w:val="23"/>
              </w:rPr>
            </w:pPr>
            <w:bookmarkStart w:id="210" w:name="_Toc462229581"/>
            <w:r w:rsidRPr="00922034">
              <w:rPr>
                <w:rFonts w:ascii="Arial" w:hAnsi="Arial" w:cs="Arial"/>
                <w:b/>
                <w:color w:val="FFFFFF" w:themeColor="background1"/>
                <w:sz w:val="23"/>
                <w:szCs w:val="23"/>
              </w:rPr>
              <w:t>MedSignals® Pill Case/Monitor</w:t>
            </w:r>
            <w:bookmarkEnd w:id="210"/>
          </w:p>
        </w:tc>
        <w:tc>
          <w:tcPr>
            <w:tcW w:w="976" w:type="pct"/>
            <w:shd w:val="clear" w:color="auto" w:fill="31849B" w:themeFill="accent5" w:themeFillShade="BF"/>
          </w:tcPr>
          <w:p w14:paraId="36CCC81F" w14:textId="77777777" w:rsidR="00810B8E" w:rsidRPr="00922034" w:rsidRDefault="00810B8E" w:rsidP="00B273E3">
            <w:pPr>
              <w:rPr>
                <w:rFonts w:ascii="Arial" w:hAnsi="Arial" w:cs="Arial"/>
                <w:b/>
                <w:color w:val="FFFFFF" w:themeColor="background1"/>
                <w:sz w:val="23"/>
                <w:szCs w:val="23"/>
              </w:rPr>
            </w:pPr>
            <w:bookmarkStart w:id="211" w:name="_Toc462229582"/>
            <w:r w:rsidRPr="00922034">
              <w:rPr>
                <w:rFonts w:ascii="Arial" w:hAnsi="Arial" w:cs="Arial"/>
                <w:b/>
                <w:color w:val="FFFFFF" w:themeColor="background1"/>
                <w:sz w:val="23"/>
                <w:szCs w:val="23"/>
              </w:rPr>
              <w:t>Pill Box by Tricella</w:t>
            </w:r>
            <w:bookmarkEnd w:id="211"/>
          </w:p>
          <w:p w14:paraId="69262167" w14:textId="77777777" w:rsidR="00810B8E" w:rsidRPr="00922034" w:rsidRDefault="00810B8E" w:rsidP="00B273E3">
            <w:pPr>
              <w:spacing w:line="360" w:lineRule="auto"/>
              <w:jc w:val="both"/>
              <w:rPr>
                <w:rFonts w:ascii="Arial" w:hAnsi="Arial" w:cs="Arial"/>
                <w:b/>
                <w:color w:val="FFFFFF" w:themeColor="background1"/>
                <w:sz w:val="23"/>
                <w:szCs w:val="23"/>
              </w:rPr>
            </w:pPr>
          </w:p>
        </w:tc>
      </w:tr>
      <w:tr w:rsidR="00810B8E" w:rsidRPr="00922034" w14:paraId="2A3E7FC6" w14:textId="77777777" w:rsidTr="00B273E3">
        <w:tc>
          <w:tcPr>
            <w:tcW w:w="5000" w:type="pct"/>
            <w:gridSpan w:val="4"/>
            <w:shd w:val="clear" w:color="auto" w:fill="365F91" w:themeFill="accent1" w:themeFillShade="BF"/>
          </w:tcPr>
          <w:p w14:paraId="0126029A" w14:textId="77777777" w:rsidR="00810B8E" w:rsidRPr="00922034" w:rsidRDefault="00810B8E" w:rsidP="00B273E3">
            <w:pPr>
              <w:spacing w:line="360" w:lineRule="auto"/>
              <w:jc w:val="both"/>
              <w:rPr>
                <w:rFonts w:ascii="Arial" w:hAnsi="Arial" w:cs="Arial"/>
                <w:b/>
                <w:color w:val="FFFFFF" w:themeColor="background1"/>
                <w:sz w:val="23"/>
                <w:szCs w:val="23"/>
              </w:rPr>
            </w:pPr>
            <w:bookmarkStart w:id="212" w:name="_Toc462229583"/>
            <w:r w:rsidRPr="00922034">
              <w:rPr>
                <w:rFonts w:ascii="Arial" w:hAnsi="Arial" w:cs="Arial"/>
                <w:b/>
                <w:color w:val="FFFFFF" w:themeColor="background1"/>
                <w:sz w:val="23"/>
                <w:szCs w:val="23"/>
              </w:rPr>
              <w:t>1. Produkt</w:t>
            </w:r>
            <w:bookmarkEnd w:id="212"/>
          </w:p>
        </w:tc>
      </w:tr>
      <w:tr w:rsidR="00810B8E" w:rsidRPr="00922034" w14:paraId="7C48A230" w14:textId="77777777" w:rsidTr="00B273E3">
        <w:tc>
          <w:tcPr>
            <w:tcW w:w="1605" w:type="pct"/>
          </w:tcPr>
          <w:p w14:paraId="3AB8A0C1"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1.1 Preis</w:t>
            </w:r>
          </w:p>
        </w:tc>
        <w:tc>
          <w:tcPr>
            <w:tcW w:w="1374" w:type="pct"/>
          </w:tcPr>
          <w:p w14:paraId="57FBD894"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39,99 $ im Monat</w:t>
            </w:r>
          </w:p>
        </w:tc>
        <w:tc>
          <w:tcPr>
            <w:tcW w:w="1045" w:type="pct"/>
          </w:tcPr>
          <w:p w14:paraId="73B07A6F"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Unbekannt</w:t>
            </w:r>
          </w:p>
        </w:tc>
        <w:tc>
          <w:tcPr>
            <w:tcW w:w="976" w:type="pct"/>
          </w:tcPr>
          <w:p w14:paraId="5455D7E7"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74,99 $</w:t>
            </w:r>
          </w:p>
        </w:tc>
      </w:tr>
      <w:tr w:rsidR="00810B8E" w:rsidRPr="00922034" w14:paraId="7C782154" w14:textId="77777777" w:rsidTr="00B273E3">
        <w:tc>
          <w:tcPr>
            <w:tcW w:w="1605" w:type="pct"/>
          </w:tcPr>
          <w:p w14:paraId="09831383"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1.2 Anzahl an Kammern</w:t>
            </w:r>
          </w:p>
        </w:tc>
        <w:tc>
          <w:tcPr>
            <w:tcW w:w="1374" w:type="pct"/>
          </w:tcPr>
          <w:p w14:paraId="049036AD"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28</w:t>
            </w:r>
          </w:p>
        </w:tc>
        <w:tc>
          <w:tcPr>
            <w:tcW w:w="1045" w:type="pct"/>
          </w:tcPr>
          <w:p w14:paraId="2B8E3329"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4</w:t>
            </w:r>
          </w:p>
        </w:tc>
        <w:tc>
          <w:tcPr>
            <w:tcW w:w="976" w:type="pct"/>
          </w:tcPr>
          <w:p w14:paraId="094D7B19"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7</w:t>
            </w:r>
          </w:p>
        </w:tc>
      </w:tr>
      <w:tr w:rsidR="00810B8E" w:rsidRPr="00922034" w14:paraId="4ACB3B8E" w14:textId="77777777" w:rsidTr="00B273E3">
        <w:tc>
          <w:tcPr>
            <w:tcW w:w="5000" w:type="pct"/>
            <w:gridSpan w:val="4"/>
            <w:shd w:val="clear" w:color="auto" w:fill="365F91" w:themeFill="accent1" w:themeFillShade="BF"/>
          </w:tcPr>
          <w:p w14:paraId="27A39D03" w14:textId="77777777" w:rsidR="00810B8E" w:rsidRPr="00922034" w:rsidRDefault="00810B8E" w:rsidP="00B273E3">
            <w:pPr>
              <w:spacing w:line="360" w:lineRule="auto"/>
              <w:jc w:val="both"/>
              <w:rPr>
                <w:rFonts w:ascii="Arial" w:hAnsi="Arial" w:cs="Arial"/>
                <w:b/>
                <w:color w:val="FFFFFF" w:themeColor="background1"/>
                <w:sz w:val="23"/>
                <w:szCs w:val="23"/>
              </w:rPr>
            </w:pPr>
            <w:r w:rsidRPr="00922034">
              <w:rPr>
                <w:rFonts w:ascii="Arial" w:hAnsi="Arial" w:cs="Arial"/>
                <w:b/>
                <w:color w:val="FFFFFF" w:themeColor="background1"/>
                <w:sz w:val="23"/>
                <w:szCs w:val="23"/>
              </w:rPr>
              <w:t>2. Funktionalitäten</w:t>
            </w:r>
          </w:p>
        </w:tc>
      </w:tr>
      <w:tr w:rsidR="00810B8E" w:rsidRPr="00922034" w14:paraId="2623B52A" w14:textId="77777777" w:rsidTr="00B273E3">
        <w:tc>
          <w:tcPr>
            <w:tcW w:w="1605" w:type="pct"/>
          </w:tcPr>
          <w:p w14:paraId="71B88AA7"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2.1 Erinnerung bei Knappheit</w:t>
            </w:r>
          </w:p>
        </w:tc>
        <w:tc>
          <w:tcPr>
            <w:tcW w:w="1374" w:type="pct"/>
          </w:tcPr>
          <w:p w14:paraId="4FAC213A"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1045" w:type="pct"/>
          </w:tcPr>
          <w:p w14:paraId="198391F4"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976" w:type="pct"/>
          </w:tcPr>
          <w:p w14:paraId="6782F5FC"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color w:val="FF0000"/>
                <w:sz w:val="23"/>
                <w:szCs w:val="23"/>
              </w:rPr>
              <w:t xml:space="preserve"> </w:t>
            </w:r>
            <w:r w:rsidRPr="00922034">
              <w:rPr>
                <w:rFonts w:ascii="Arial" w:hAnsi="Arial" w:cs="Arial"/>
                <w:sz w:val="23"/>
                <w:szCs w:val="23"/>
              </w:rPr>
              <w:t>Nein</w:t>
            </w:r>
          </w:p>
        </w:tc>
      </w:tr>
      <w:tr w:rsidR="00810B8E" w:rsidRPr="00922034" w14:paraId="185FBE38" w14:textId="77777777" w:rsidTr="00B273E3">
        <w:tc>
          <w:tcPr>
            <w:tcW w:w="1605" w:type="pct"/>
          </w:tcPr>
          <w:p w14:paraId="42E9E652"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2.2 Visuelle Erinnerung</w:t>
            </w:r>
          </w:p>
        </w:tc>
        <w:tc>
          <w:tcPr>
            <w:tcW w:w="1374" w:type="pct"/>
          </w:tcPr>
          <w:p w14:paraId="2235BE5E"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1045" w:type="pct"/>
          </w:tcPr>
          <w:p w14:paraId="02D4E92E"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976" w:type="pct"/>
          </w:tcPr>
          <w:p w14:paraId="3D0232B2"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r>
      <w:tr w:rsidR="00810B8E" w:rsidRPr="00922034" w14:paraId="203B3298" w14:textId="77777777" w:rsidTr="00B273E3">
        <w:tc>
          <w:tcPr>
            <w:tcW w:w="1605" w:type="pct"/>
          </w:tcPr>
          <w:p w14:paraId="2C1135DF"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2.3 Akustische Erinnerung</w:t>
            </w:r>
          </w:p>
        </w:tc>
        <w:tc>
          <w:tcPr>
            <w:tcW w:w="1374" w:type="pct"/>
          </w:tcPr>
          <w:p w14:paraId="2B4C8973"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1045" w:type="pct"/>
          </w:tcPr>
          <w:p w14:paraId="3241C7A9"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976" w:type="pct"/>
          </w:tcPr>
          <w:p w14:paraId="209571CB"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r>
      <w:tr w:rsidR="00810B8E" w:rsidRPr="00922034" w14:paraId="3A4FF8D3" w14:textId="77777777" w:rsidTr="00B273E3">
        <w:tc>
          <w:tcPr>
            <w:tcW w:w="1605" w:type="pct"/>
          </w:tcPr>
          <w:p w14:paraId="1A10AD64"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2.4 Erinnerung durch zusätzliche Geräte (Handy, SmartWatch)</w:t>
            </w:r>
          </w:p>
        </w:tc>
        <w:tc>
          <w:tcPr>
            <w:tcW w:w="1374" w:type="pct"/>
          </w:tcPr>
          <w:p w14:paraId="0CD88356"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1045" w:type="pct"/>
          </w:tcPr>
          <w:p w14:paraId="693341F2"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976" w:type="pct"/>
          </w:tcPr>
          <w:p w14:paraId="6E75DA98"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r>
      <w:tr w:rsidR="00810B8E" w:rsidRPr="00922034" w14:paraId="6B27AF6A" w14:textId="77777777" w:rsidTr="00B273E3">
        <w:tc>
          <w:tcPr>
            <w:tcW w:w="5000" w:type="pct"/>
            <w:gridSpan w:val="4"/>
            <w:shd w:val="clear" w:color="auto" w:fill="365F91" w:themeFill="accent1" w:themeFillShade="BF"/>
          </w:tcPr>
          <w:p w14:paraId="29097704" w14:textId="77777777" w:rsidR="00810B8E" w:rsidRPr="00922034" w:rsidRDefault="00810B8E" w:rsidP="00B273E3">
            <w:pPr>
              <w:spacing w:line="360" w:lineRule="auto"/>
              <w:jc w:val="both"/>
              <w:rPr>
                <w:rFonts w:ascii="Arial" w:hAnsi="Arial" w:cs="Arial"/>
                <w:b/>
                <w:color w:val="FFFFFF" w:themeColor="background1"/>
                <w:sz w:val="23"/>
                <w:szCs w:val="23"/>
              </w:rPr>
            </w:pPr>
            <w:r w:rsidRPr="00922034">
              <w:rPr>
                <w:rFonts w:ascii="Arial" w:hAnsi="Arial" w:cs="Arial"/>
                <w:b/>
                <w:color w:val="FFFFFF" w:themeColor="background1"/>
                <w:sz w:val="23"/>
                <w:szCs w:val="23"/>
              </w:rPr>
              <w:t>3. Sicherheit</w:t>
            </w:r>
          </w:p>
        </w:tc>
      </w:tr>
      <w:tr w:rsidR="00810B8E" w:rsidRPr="00922034" w14:paraId="66A20A20" w14:textId="77777777" w:rsidTr="00B273E3">
        <w:tc>
          <w:tcPr>
            <w:tcW w:w="1605" w:type="pct"/>
          </w:tcPr>
          <w:p w14:paraId="6C8162FA"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3.1 Sicherheit vor falscher Einnahme</w:t>
            </w:r>
          </w:p>
        </w:tc>
        <w:tc>
          <w:tcPr>
            <w:tcW w:w="1374" w:type="pct"/>
          </w:tcPr>
          <w:p w14:paraId="3ABEF932"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1045" w:type="pct"/>
          </w:tcPr>
          <w:p w14:paraId="4B6ACE0D"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c>
          <w:tcPr>
            <w:tcW w:w="976" w:type="pct"/>
          </w:tcPr>
          <w:p w14:paraId="5B6FAF39" w14:textId="77777777" w:rsidR="00810B8E" w:rsidRPr="00922034" w:rsidRDefault="00810B8E" w:rsidP="00B273E3">
            <w:pPr>
              <w:spacing w:line="360" w:lineRule="auto"/>
              <w:jc w:val="both"/>
              <w:rPr>
                <w:rFonts w:ascii="Arial" w:hAnsi="Arial" w:cs="Arial"/>
                <w:sz w:val="23"/>
                <w:szCs w:val="23"/>
                <w:vertAlign w:val="superscript"/>
              </w:rPr>
            </w:pPr>
            <w:r w:rsidRPr="00922034">
              <w:rPr>
                <w:rFonts w:ascii="Arial" w:hAnsi="Arial" w:cs="Arial"/>
                <w:sz w:val="23"/>
                <w:szCs w:val="23"/>
              </w:rPr>
              <w:t>Nein</w:t>
            </w:r>
          </w:p>
        </w:tc>
      </w:tr>
      <w:tr w:rsidR="00810B8E" w:rsidRPr="00922034" w14:paraId="31982C4E" w14:textId="77777777" w:rsidTr="00B273E3">
        <w:tc>
          <w:tcPr>
            <w:tcW w:w="1605" w:type="pct"/>
          </w:tcPr>
          <w:p w14:paraId="716B6775"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3.2 Kindersicherheit</w:t>
            </w:r>
          </w:p>
        </w:tc>
        <w:tc>
          <w:tcPr>
            <w:tcW w:w="1374" w:type="pct"/>
          </w:tcPr>
          <w:p w14:paraId="406CDAAE"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c>
          <w:tcPr>
            <w:tcW w:w="1045" w:type="pct"/>
          </w:tcPr>
          <w:p w14:paraId="2B0E23B2"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c>
          <w:tcPr>
            <w:tcW w:w="976" w:type="pct"/>
          </w:tcPr>
          <w:p w14:paraId="587C3F60"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r>
      <w:tr w:rsidR="00810B8E" w:rsidRPr="00922034" w14:paraId="306E0C31" w14:textId="77777777" w:rsidTr="00B273E3">
        <w:tc>
          <w:tcPr>
            <w:tcW w:w="5000" w:type="pct"/>
            <w:gridSpan w:val="4"/>
            <w:shd w:val="clear" w:color="auto" w:fill="365F91" w:themeFill="accent1" w:themeFillShade="BF"/>
          </w:tcPr>
          <w:p w14:paraId="35E86B6D" w14:textId="77777777" w:rsidR="00810B8E" w:rsidRPr="00922034" w:rsidRDefault="00810B8E" w:rsidP="00B273E3">
            <w:pPr>
              <w:spacing w:line="360" w:lineRule="auto"/>
              <w:jc w:val="both"/>
              <w:rPr>
                <w:rFonts w:ascii="Arial" w:hAnsi="Arial" w:cs="Arial"/>
                <w:b/>
                <w:color w:val="FFFFFF" w:themeColor="background1"/>
                <w:sz w:val="23"/>
                <w:szCs w:val="23"/>
              </w:rPr>
            </w:pPr>
            <w:r w:rsidRPr="00922034">
              <w:rPr>
                <w:rFonts w:ascii="Arial" w:hAnsi="Arial" w:cs="Arial"/>
                <w:b/>
                <w:color w:val="FFFFFF" w:themeColor="background1"/>
                <w:sz w:val="23"/>
                <w:szCs w:val="23"/>
              </w:rPr>
              <w:t>4. Benutzbarkeit</w:t>
            </w:r>
          </w:p>
        </w:tc>
      </w:tr>
      <w:tr w:rsidR="00810B8E" w:rsidRPr="00922034" w14:paraId="2595A8E7" w14:textId="77777777" w:rsidTr="00B273E3">
        <w:tc>
          <w:tcPr>
            <w:tcW w:w="1605" w:type="pct"/>
          </w:tcPr>
          <w:p w14:paraId="08D6743E"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4.1 Portabilität</w:t>
            </w:r>
          </w:p>
        </w:tc>
        <w:tc>
          <w:tcPr>
            <w:tcW w:w="1374" w:type="pct"/>
          </w:tcPr>
          <w:p w14:paraId="26362A18"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Bedingt.  die einzelnen Fächer können abgenommen werden</w:t>
            </w:r>
          </w:p>
        </w:tc>
        <w:tc>
          <w:tcPr>
            <w:tcW w:w="1045" w:type="pct"/>
          </w:tcPr>
          <w:p w14:paraId="06F99DB5" w14:textId="77777777" w:rsidR="00810B8E" w:rsidRPr="00922034" w:rsidRDefault="00810B8E" w:rsidP="00B273E3">
            <w:pPr>
              <w:pStyle w:val="Listenabsatz"/>
              <w:numPr>
                <w:ilvl w:val="0"/>
                <w:numId w:val="18"/>
              </w:numPr>
              <w:spacing w:line="360" w:lineRule="auto"/>
              <w:jc w:val="both"/>
              <w:rPr>
                <w:rFonts w:ascii="Arial" w:hAnsi="Arial" w:cs="Arial"/>
                <w:sz w:val="23"/>
                <w:szCs w:val="23"/>
              </w:rPr>
            </w:pPr>
            <w:r w:rsidRPr="00922034">
              <w:rPr>
                <w:rFonts w:ascii="Arial" w:hAnsi="Arial" w:cs="Arial"/>
                <w:sz w:val="23"/>
                <w:szCs w:val="23"/>
              </w:rPr>
              <w:t>Eingebaute Batterie</w:t>
            </w:r>
          </w:p>
          <w:p w14:paraId="3123EB11" w14:textId="77777777" w:rsidR="00810B8E" w:rsidRPr="00922034" w:rsidRDefault="00810B8E" w:rsidP="00B273E3">
            <w:pPr>
              <w:pStyle w:val="Listenabsatz"/>
              <w:numPr>
                <w:ilvl w:val="0"/>
                <w:numId w:val="18"/>
              </w:numPr>
              <w:spacing w:line="360" w:lineRule="auto"/>
              <w:jc w:val="both"/>
              <w:rPr>
                <w:rFonts w:ascii="Arial" w:hAnsi="Arial" w:cs="Arial"/>
                <w:sz w:val="23"/>
                <w:szCs w:val="23"/>
              </w:rPr>
            </w:pPr>
            <w:r w:rsidRPr="00922034">
              <w:rPr>
                <w:rFonts w:ascii="Arial" w:hAnsi="Arial" w:cs="Arial"/>
                <w:sz w:val="23"/>
                <w:szCs w:val="23"/>
              </w:rPr>
              <w:t>Handliches Design</w:t>
            </w:r>
          </w:p>
        </w:tc>
        <w:tc>
          <w:tcPr>
            <w:tcW w:w="976" w:type="pct"/>
          </w:tcPr>
          <w:p w14:paraId="49FDBB80" w14:textId="77777777" w:rsidR="00810B8E" w:rsidRPr="00922034" w:rsidRDefault="00810B8E" w:rsidP="00B273E3">
            <w:pPr>
              <w:pStyle w:val="Listenabsatz"/>
              <w:numPr>
                <w:ilvl w:val="0"/>
                <w:numId w:val="18"/>
              </w:numPr>
              <w:spacing w:line="360" w:lineRule="auto"/>
              <w:jc w:val="both"/>
              <w:rPr>
                <w:rFonts w:ascii="Arial" w:hAnsi="Arial" w:cs="Arial"/>
                <w:sz w:val="23"/>
                <w:szCs w:val="23"/>
              </w:rPr>
            </w:pPr>
            <w:r w:rsidRPr="00922034">
              <w:rPr>
                <w:rFonts w:ascii="Arial" w:hAnsi="Arial" w:cs="Arial"/>
                <w:sz w:val="23"/>
                <w:szCs w:val="23"/>
              </w:rPr>
              <w:t>Eingebaute Batterie. (Laufzeit 1 Jahr)</w:t>
            </w:r>
          </w:p>
          <w:p w14:paraId="260EEC8D" w14:textId="77777777" w:rsidR="00810B8E" w:rsidRPr="00922034" w:rsidRDefault="00810B8E" w:rsidP="00B273E3">
            <w:pPr>
              <w:pStyle w:val="Listenabsatz"/>
              <w:numPr>
                <w:ilvl w:val="0"/>
                <w:numId w:val="18"/>
              </w:numPr>
              <w:spacing w:line="360" w:lineRule="auto"/>
              <w:jc w:val="both"/>
              <w:rPr>
                <w:rFonts w:ascii="Arial" w:hAnsi="Arial" w:cs="Arial"/>
                <w:sz w:val="23"/>
                <w:szCs w:val="23"/>
              </w:rPr>
            </w:pPr>
            <w:r w:rsidRPr="00922034">
              <w:rPr>
                <w:rFonts w:ascii="Arial" w:hAnsi="Arial" w:cs="Arial"/>
                <w:sz w:val="23"/>
                <w:szCs w:val="23"/>
              </w:rPr>
              <w:t>Handliches Design</w:t>
            </w:r>
          </w:p>
        </w:tc>
      </w:tr>
      <w:tr w:rsidR="00810B8E" w:rsidRPr="00922034" w14:paraId="24C6C980" w14:textId="77777777" w:rsidTr="00B273E3">
        <w:tc>
          <w:tcPr>
            <w:tcW w:w="1605" w:type="pct"/>
          </w:tcPr>
          <w:p w14:paraId="797D6AEC"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4.2 Behindertengerecht</w:t>
            </w:r>
          </w:p>
        </w:tc>
        <w:tc>
          <w:tcPr>
            <w:tcW w:w="1374" w:type="pct"/>
          </w:tcPr>
          <w:p w14:paraId="5B7BEB1A"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color w:val="FF0000"/>
                <w:sz w:val="23"/>
                <w:szCs w:val="23"/>
              </w:rPr>
              <w:t>Unbekannt</w:t>
            </w:r>
          </w:p>
        </w:tc>
        <w:tc>
          <w:tcPr>
            <w:tcW w:w="1045" w:type="pct"/>
          </w:tcPr>
          <w:p w14:paraId="3BF71897" w14:textId="7ED5CC10"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 xml:space="preserve">Bietet </w:t>
            </w:r>
            <w:r w:rsidR="00F3360C">
              <w:rPr>
                <w:rFonts w:ascii="Arial" w:hAnsi="Arial" w:cs="Arial"/>
                <w:sz w:val="23"/>
                <w:szCs w:val="23"/>
              </w:rPr>
              <w:t>Braileschrift</w:t>
            </w:r>
          </w:p>
        </w:tc>
        <w:tc>
          <w:tcPr>
            <w:tcW w:w="976" w:type="pct"/>
          </w:tcPr>
          <w:p w14:paraId="11773206"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r>
    </w:tbl>
    <w:p w14:paraId="464BED30" w14:textId="3FACBC19" w:rsidR="00922034" w:rsidRPr="009C5835" w:rsidRDefault="00922034" w:rsidP="002A52EF">
      <w:pPr>
        <w:spacing w:line="360" w:lineRule="auto"/>
        <w:jc w:val="both"/>
        <w:rPr>
          <w:rFonts w:ascii="Arial" w:hAnsi="Arial" w:cs="Arial"/>
        </w:rPr>
      </w:pPr>
    </w:p>
    <w:p w14:paraId="0AB683BD" w14:textId="0A176DBC" w:rsidR="00443851" w:rsidRPr="009C5835" w:rsidRDefault="00443851" w:rsidP="00443851">
      <w:pPr>
        <w:pStyle w:val="berschrift2"/>
        <w:numPr>
          <w:ilvl w:val="2"/>
          <w:numId w:val="2"/>
        </w:numPr>
        <w:spacing w:line="320" w:lineRule="exact"/>
        <w:rPr>
          <w:rFonts w:ascii="Arial" w:hAnsi="Arial" w:cs="Arial"/>
        </w:rPr>
      </w:pPr>
      <w:bookmarkStart w:id="213" w:name="_Toc477029927"/>
      <w:r w:rsidRPr="009C5835">
        <w:rPr>
          <w:rFonts w:ascii="Arial" w:hAnsi="Arial" w:cs="Arial"/>
        </w:rPr>
        <w:lastRenderedPageBreak/>
        <w:t>Smarte Aufsätze</w:t>
      </w:r>
      <w:bookmarkEnd w:id="213"/>
    </w:p>
    <w:p w14:paraId="3FD96BE3" w14:textId="77777777" w:rsidR="00443851" w:rsidRPr="009C5835" w:rsidRDefault="00443851" w:rsidP="00443851">
      <w:pPr>
        <w:rPr>
          <w:rFonts w:ascii="Arial" w:hAnsi="Arial" w:cs="Arial"/>
        </w:rPr>
      </w:pPr>
    </w:p>
    <w:p w14:paraId="5BEEB053" w14:textId="3CB811CE" w:rsidR="0083042F" w:rsidRPr="00F3360C" w:rsidRDefault="00443851" w:rsidP="00443851">
      <w:pPr>
        <w:spacing w:line="360" w:lineRule="auto"/>
        <w:jc w:val="both"/>
        <w:rPr>
          <w:rFonts w:ascii="Arial" w:hAnsi="Arial" w:cs="Arial"/>
          <w:szCs w:val="24"/>
        </w:rPr>
      </w:pPr>
      <w:r w:rsidRPr="00F3360C">
        <w:rPr>
          <w:rFonts w:ascii="Arial" w:hAnsi="Arial" w:cs="Arial"/>
          <w:szCs w:val="24"/>
        </w:rPr>
        <w:t xml:space="preserve">Weiterhin gibt es auch neben den smarten </w:t>
      </w:r>
      <w:r w:rsidR="006C203F" w:rsidRPr="00F3360C">
        <w:rPr>
          <w:rFonts w:ascii="Arial" w:hAnsi="Arial" w:cs="Arial"/>
          <w:szCs w:val="24"/>
        </w:rPr>
        <w:t>Medikamentendosierer</w:t>
      </w:r>
      <w:r w:rsidRPr="00F3360C">
        <w:rPr>
          <w:rFonts w:ascii="Arial" w:hAnsi="Arial" w:cs="Arial"/>
          <w:szCs w:val="24"/>
        </w:rPr>
        <w:t xml:space="preserve">, Medikamentendosen und Medikamentenspendern, smarte Aufsätze. Die smarten Aufsätze sind Erweiterungen, die auf bereits bestehende Produkte angebracht werden können und durch die Verwendung von einem Mikrokontroller und Akkus bzw. Batterien autonom agieren können. </w:t>
      </w:r>
    </w:p>
    <w:p w14:paraId="5D4B35E4" w14:textId="77777777" w:rsidR="007624DD" w:rsidRPr="009C5835" w:rsidRDefault="007624DD" w:rsidP="00443851">
      <w:pPr>
        <w:spacing w:line="360" w:lineRule="auto"/>
        <w:jc w:val="both"/>
        <w:rPr>
          <w:rFonts w:ascii="Arial" w:hAnsi="Arial" w:cs="Arial"/>
        </w:rPr>
      </w:pPr>
    </w:p>
    <w:p w14:paraId="4A44A55A" w14:textId="1BC9AB5D" w:rsidR="0083042F" w:rsidRPr="009C5835" w:rsidRDefault="0083042F" w:rsidP="00D75B6C">
      <w:pPr>
        <w:pStyle w:val="berschrift2"/>
        <w:numPr>
          <w:ilvl w:val="3"/>
          <w:numId w:val="2"/>
        </w:numPr>
        <w:spacing w:line="320" w:lineRule="exact"/>
        <w:rPr>
          <w:rFonts w:ascii="Arial" w:hAnsi="Arial" w:cs="Arial"/>
        </w:rPr>
      </w:pPr>
      <w:bookmarkStart w:id="214" w:name="_Toc477029928"/>
      <w:r w:rsidRPr="009C5835">
        <w:rPr>
          <w:rFonts w:ascii="Arial" w:hAnsi="Arial" w:cs="Arial"/>
        </w:rPr>
        <w:t>Produkte auf dem Markt</w:t>
      </w:r>
      <w:bookmarkEnd w:id="214"/>
    </w:p>
    <w:p w14:paraId="22BFDE10" w14:textId="77777777" w:rsidR="0083042F" w:rsidRPr="009C5835" w:rsidRDefault="0083042F" w:rsidP="0083042F">
      <w:pPr>
        <w:spacing w:line="360" w:lineRule="auto"/>
        <w:jc w:val="both"/>
        <w:rPr>
          <w:rFonts w:ascii="Arial" w:hAnsi="Arial" w:cs="Arial"/>
        </w:rPr>
      </w:pPr>
    </w:p>
    <w:p w14:paraId="0AC55B31" w14:textId="63668049" w:rsidR="0083042F" w:rsidRPr="00F3360C" w:rsidRDefault="0083042F" w:rsidP="0083042F">
      <w:pPr>
        <w:spacing w:line="360" w:lineRule="auto"/>
        <w:jc w:val="both"/>
        <w:rPr>
          <w:rFonts w:ascii="Arial" w:hAnsi="Arial" w:cs="Arial"/>
          <w:b/>
          <w:szCs w:val="24"/>
        </w:rPr>
      </w:pPr>
      <w:r w:rsidRPr="00F3360C">
        <w:rPr>
          <w:rFonts w:ascii="Arial" w:hAnsi="Arial" w:cs="Arial"/>
          <w:b/>
          <w:szCs w:val="24"/>
        </w:rPr>
        <w:t>iRemember</w:t>
      </w:r>
    </w:p>
    <w:p w14:paraId="46885638" w14:textId="77777777" w:rsidR="0083042F" w:rsidRPr="00F3360C" w:rsidRDefault="0083042F" w:rsidP="0083042F">
      <w:pPr>
        <w:rPr>
          <w:rFonts w:ascii="Arial" w:hAnsi="Arial" w:cs="Arial"/>
          <w:szCs w:val="24"/>
        </w:rPr>
      </w:pPr>
    </w:p>
    <w:p w14:paraId="77608B17" w14:textId="62524592" w:rsidR="0083042F" w:rsidRPr="00F3360C" w:rsidRDefault="0083042F" w:rsidP="0059461A">
      <w:pPr>
        <w:spacing w:before="120" w:line="360" w:lineRule="auto"/>
        <w:jc w:val="both"/>
        <w:rPr>
          <w:rFonts w:ascii="Arial" w:hAnsi="Arial" w:cs="Arial"/>
          <w:szCs w:val="24"/>
        </w:rPr>
      </w:pPr>
      <w:r w:rsidRPr="00F3360C">
        <w:rPr>
          <w:rFonts w:ascii="Arial" w:hAnsi="Arial" w:cs="Arial"/>
          <w:szCs w:val="24"/>
        </w:rPr>
        <w:t xml:space="preserve">Der smarte Medikamentendeckel iRemember ist ein smarter Deckel, der auf bereits bestehende Medikamentendosen angebracht werden kann und bei Amazon für 35 Dollar erhältlich ist. Der Deckel benötigt keine App oder Homepage zum Einrichten der Medikamente, sondern kann direkt </w:t>
      </w:r>
      <w:r w:rsidR="008F2B40" w:rsidRPr="00F3360C">
        <w:rPr>
          <w:rFonts w:ascii="Arial" w:hAnsi="Arial" w:cs="Arial"/>
          <w:szCs w:val="24"/>
        </w:rPr>
        <w:t>am</w:t>
      </w:r>
      <w:r w:rsidRPr="00F3360C">
        <w:rPr>
          <w:rFonts w:ascii="Arial" w:hAnsi="Arial" w:cs="Arial"/>
          <w:szCs w:val="24"/>
        </w:rPr>
        <w:t xml:space="preserve"> Deckel konfiguriert werden. Die Erinnerung kann über eine akustische Durchsage oder das Aufleuchten von den </w:t>
      </w:r>
      <w:r w:rsidR="008F2B40" w:rsidRPr="00F3360C">
        <w:rPr>
          <w:rFonts w:ascii="Arial" w:hAnsi="Arial" w:cs="Arial"/>
          <w:szCs w:val="24"/>
        </w:rPr>
        <w:t xml:space="preserve">am </w:t>
      </w:r>
      <w:r w:rsidRPr="00F3360C">
        <w:rPr>
          <w:rFonts w:ascii="Arial" w:hAnsi="Arial" w:cs="Arial"/>
          <w:szCs w:val="24"/>
        </w:rPr>
        <w:t xml:space="preserve">Deckel angebrachten LEDs erfolgen. Weiterhin, wenn man nicht sicher ist ob man seine Medikamente bereits eingenommen hat, so kann der </w:t>
      </w:r>
      <w:r w:rsidR="008F2B40" w:rsidRPr="00F3360C">
        <w:rPr>
          <w:rFonts w:ascii="Arial" w:hAnsi="Arial" w:cs="Arial"/>
          <w:szCs w:val="24"/>
        </w:rPr>
        <w:t>am</w:t>
      </w:r>
      <w:r w:rsidRPr="00F3360C">
        <w:rPr>
          <w:rFonts w:ascii="Arial" w:hAnsi="Arial" w:cs="Arial"/>
          <w:szCs w:val="24"/>
        </w:rPr>
        <w:t xml:space="preserve"> Deckel angebrachte Knopf betätigt werden, woraufhin eine Durchsage bzw. ein Statusaufleuchten erfolgt. </w:t>
      </w:r>
      <w:r w:rsidRPr="00F3360C">
        <w:rPr>
          <w:rFonts w:ascii="Arial" w:hAnsi="Arial" w:cs="Arial"/>
          <w:szCs w:val="24"/>
        </w:rPr>
        <w:fldChar w:fldCharType="begin"/>
      </w:r>
      <w:r w:rsidRPr="00F3360C">
        <w:rPr>
          <w:rFonts w:ascii="Arial" w:hAnsi="Arial" w:cs="Arial"/>
          <w:szCs w:val="24"/>
        </w:rPr>
        <w:instrText>ADDIN CITAVI.PLACEHOLDER dc022ffe-aa11-4ff5-aa30-1c12e54c2d39 PFBsYWNlaG9sZGVyPg0KICA8QWRkSW5WZXJzaW9uPjUuMy4xLjA8L0FkZEluVmVyc2lvbj4NCiAgPElkPmRjMDIyZmZlLWFhMTEtNGZmNS1hYTMwLTFjMTJlNTRjMmQzOTwvSWQ+DQogIDxFbnRyaWVzPg0KICAgIDxFbnRyeT4NCiAgICAgIDxJZD4yNzU0M2YxYi0xZGM1LTQ5MDEtYTI1Yy0yM2U4NDZkMTdiYWU8L0lkPg0KICAgICAgPFByZWZpeD5WZ2wuIDwvUHJlZml4Pg0KICAgICAgPFJlZmVyZW5jZUlkPmEzZTMwMWZhLTczM2YtNDgxOC1hYzQ4LWM2ZDQ0YTE3N2QxOTwvUmVmZXJlbmNlSWQ+DQogICAgICA8UmFuZ2U+DQogICAgICAgIDxTdGFydD4wPC9TdGFydD4NCiAgICAgICAgPExlbmd0aD4yMz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ZnbC4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0VBTFRIVEFYSSBvLiBKLik8L1RleHQ+DQogICAgPC9UZXh0VW5pdD4NCiAgPC9UZXh0VW5pdHM+DQo8L1BsYWNlaG9sZGVyPg==</w:instrText>
      </w:r>
      <w:r w:rsidRPr="00F3360C">
        <w:rPr>
          <w:rFonts w:ascii="Arial" w:hAnsi="Arial" w:cs="Arial"/>
          <w:szCs w:val="24"/>
        </w:rPr>
        <w:fldChar w:fldCharType="separate"/>
      </w:r>
      <w:bookmarkStart w:id="215" w:name="_CTVP001dc022ffeaa114ff5aa301c12e54c2d39"/>
      <w:r w:rsidRPr="00F3360C">
        <w:rPr>
          <w:rFonts w:ascii="Arial" w:hAnsi="Arial" w:cs="Arial"/>
          <w:szCs w:val="24"/>
        </w:rPr>
        <w:t>(Vgl. WEALTHTAXI o. J.)</w:t>
      </w:r>
      <w:bookmarkEnd w:id="215"/>
      <w:r w:rsidRPr="00F3360C">
        <w:rPr>
          <w:rFonts w:ascii="Arial" w:hAnsi="Arial" w:cs="Arial"/>
          <w:szCs w:val="24"/>
        </w:rPr>
        <w:fldChar w:fldCharType="end"/>
      </w:r>
    </w:p>
    <w:p w14:paraId="4DC4EF02" w14:textId="77777777" w:rsidR="0083042F" w:rsidRPr="00F3360C" w:rsidRDefault="0083042F" w:rsidP="0083042F">
      <w:pPr>
        <w:spacing w:line="360" w:lineRule="auto"/>
        <w:jc w:val="both"/>
        <w:rPr>
          <w:rFonts w:ascii="Arial" w:hAnsi="Arial" w:cs="Arial"/>
          <w:szCs w:val="24"/>
        </w:rPr>
      </w:pPr>
    </w:p>
    <w:p w14:paraId="17121119" w14:textId="77777777" w:rsidR="0083042F" w:rsidRPr="00F3360C" w:rsidRDefault="0083042F" w:rsidP="0083042F">
      <w:pPr>
        <w:keepNext/>
        <w:spacing w:line="360" w:lineRule="auto"/>
        <w:jc w:val="center"/>
        <w:rPr>
          <w:rFonts w:ascii="Arial" w:hAnsi="Arial" w:cs="Arial"/>
          <w:szCs w:val="24"/>
        </w:rPr>
      </w:pPr>
      <w:r w:rsidRPr="00F3360C">
        <w:rPr>
          <w:rFonts w:ascii="Arial" w:hAnsi="Arial" w:cs="Arial"/>
          <w:noProof/>
          <w:szCs w:val="24"/>
        </w:rPr>
        <w:drawing>
          <wp:inline distT="0" distB="0" distL="0" distR="0" wp14:anchorId="614A2328" wp14:editId="74339CB4">
            <wp:extent cx="2208362" cy="1656272"/>
            <wp:effectExtent l="0" t="0" r="1905"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22113" cy="1666585"/>
                    </a:xfrm>
                    <a:prstGeom prst="rect">
                      <a:avLst/>
                    </a:prstGeom>
                  </pic:spPr>
                </pic:pic>
              </a:graphicData>
            </a:graphic>
          </wp:inline>
        </w:drawing>
      </w:r>
    </w:p>
    <w:p w14:paraId="16C30471" w14:textId="1A5AA0EF" w:rsidR="00D53656" w:rsidRPr="007316ED" w:rsidRDefault="0083042F" w:rsidP="0083042F">
      <w:pPr>
        <w:pStyle w:val="Beschriftung"/>
        <w:jc w:val="center"/>
        <w:rPr>
          <w:rFonts w:ascii="Arial" w:hAnsi="Arial" w:cs="Arial"/>
        </w:rPr>
      </w:pPr>
      <w:bookmarkStart w:id="216" w:name="_Toc477029977"/>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1F4EC2">
        <w:rPr>
          <w:rFonts w:ascii="Arial" w:hAnsi="Arial" w:cs="Arial"/>
          <w:noProof/>
        </w:rPr>
        <w:t>16</w:t>
      </w:r>
      <w:r w:rsidR="009C483C" w:rsidRPr="007316ED">
        <w:rPr>
          <w:rFonts w:ascii="Arial" w:hAnsi="Arial" w:cs="Arial"/>
        </w:rPr>
        <w:fldChar w:fldCharType="end"/>
      </w:r>
      <w:r w:rsidRPr="007316ED">
        <w:rPr>
          <w:rFonts w:ascii="Arial" w:hAnsi="Arial" w:cs="Arial"/>
        </w:rPr>
        <w:t>: iRemember Aufsatz</w:t>
      </w:r>
      <w:bookmarkEnd w:id="216"/>
      <w:r w:rsidRPr="007316ED">
        <w:rPr>
          <w:rFonts w:ascii="Arial" w:hAnsi="Arial" w:cs="Arial"/>
        </w:rPr>
        <w:t xml:space="preserve"> </w:t>
      </w:r>
    </w:p>
    <w:p w14:paraId="21EADD0E" w14:textId="4B5EF768" w:rsidR="007624DD" w:rsidRPr="00F3360C" w:rsidRDefault="0083042F" w:rsidP="00234DE2">
      <w:pPr>
        <w:pStyle w:val="Beschriftung"/>
        <w:jc w:val="center"/>
        <w:rPr>
          <w:rFonts w:ascii="Arial" w:hAnsi="Arial" w:cs="Arial"/>
          <w:sz w:val="24"/>
          <w:szCs w:val="24"/>
        </w:rPr>
      </w:pPr>
      <w:r w:rsidRPr="007316ED">
        <w:rPr>
          <w:rFonts w:ascii="Arial" w:hAnsi="Arial" w:cs="Arial"/>
        </w:rPr>
        <w:fldChar w:fldCharType="begin"/>
      </w:r>
      <w:r w:rsidRPr="007316ED">
        <w:rPr>
          <w:rFonts w:ascii="Arial" w:hAnsi="Arial" w:cs="Arial"/>
        </w:rPr>
        <w:instrText>ADDIN CITAVI.PLACEHOLDER b67bbd75-d88c-4edb-affb-9e5c8a9d92e1 PFBsYWNlaG9sZGVyPg0KICA8QWRkSW5WZXJzaW9uPjUuMy4xLjA8L0FkZEluVmVyc2lvbj4NCiAgPElkPmI2N2JiZDc1LWQ4OGMtNGVkYi1hZmZiLTllNWM4YTlkOTJlMTwvSWQ+DQogIDxFbnRyaWVzPg0KICAgIDxFbnRyeT4NCiAgICAgIDxJZD5hMDIxZGNjNC02MjgzLTRmM2MtOWM1NC0yYzg5MjhmY2RjNjI8L0lkPg0KICAgICAgPFByZWZpeD5RdWVsbGU6IDwvUHJlZml4Pg0KICAgICAgPFJlZmVyZW5jZUlkPmEzZTMwMWZhLTczM2YtNDgxOC1hYzQ4LWM2ZDQ0YTE3N2QxOTwvUmVmZXJlbmNlSWQ+DQogICAgICA8UmFuZ2U+DQogICAgICAgIDxTdGFydD4wPC9TdGFydD4NCiAgICAgICAgPExlbmd0aD4yNj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F1ZWxsZTo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0VBTFRIVEFYSSBvLiBKLik8L1RleHQ+DQogICAgPC9UZXh0VW5pdD4NCiAgPC9UZXh0VW5pdHM+DQo8L1BsYWNlaG9sZGVyPg==</w:instrText>
      </w:r>
      <w:r w:rsidRPr="007316ED">
        <w:rPr>
          <w:rFonts w:ascii="Arial" w:hAnsi="Arial" w:cs="Arial"/>
        </w:rPr>
        <w:fldChar w:fldCharType="separate"/>
      </w:r>
      <w:bookmarkStart w:id="217" w:name="_CTVP001b67bbd75d88c4edbaffb9e5c8a9d92e1"/>
      <w:r w:rsidRPr="007316ED">
        <w:rPr>
          <w:rFonts w:ascii="Arial" w:hAnsi="Arial" w:cs="Arial"/>
        </w:rPr>
        <w:t>(Quelle: WEALTHTAXI o. J.)</w:t>
      </w:r>
      <w:bookmarkEnd w:id="217"/>
      <w:r w:rsidRPr="007316ED">
        <w:rPr>
          <w:rFonts w:ascii="Arial" w:hAnsi="Arial" w:cs="Arial"/>
        </w:rPr>
        <w:fldChar w:fldCharType="end"/>
      </w:r>
    </w:p>
    <w:p w14:paraId="154635DD" w14:textId="708E5B9F" w:rsidR="00644506" w:rsidRPr="00F3360C" w:rsidRDefault="00644506" w:rsidP="00644506">
      <w:pPr>
        <w:rPr>
          <w:szCs w:val="24"/>
        </w:rPr>
      </w:pPr>
    </w:p>
    <w:p w14:paraId="205DE570" w14:textId="2F8D464F" w:rsidR="00644506" w:rsidRDefault="00644506" w:rsidP="00644506"/>
    <w:p w14:paraId="59CF09DB" w14:textId="6AB8ECF9" w:rsidR="00644506" w:rsidRDefault="00644506" w:rsidP="00644506"/>
    <w:p w14:paraId="5367F668" w14:textId="77777777" w:rsidR="007316ED" w:rsidRDefault="007316ED" w:rsidP="00644506"/>
    <w:p w14:paraId="23E38F55" w14:textId="5C321C22" w:rsidR="00644506" w:rsidRDefault="00644506" w:rsidP="00644506"/>
    <w:p w14:paraId="2E764575" w14:textId="2FCF47DF" w:rsidR="007624DD" w:rsidRPr="009C5835" w:rsidRDefault="007624DD" w:rsidP="0083042F">
      <w:pPr>
        <w:rPr>
          <w:rFonts w:ascii="Arial" w:hAnsi="Arial" w:cs="Arial"/>
          <w:b/>
        </w:rPr>
      </w:pPr>
    </w:p>
    <w:p w14:paraId="5E9DC319" w14:textId="1FC4B5E4" w:rsidR="0083042F" w:rsidRPr="00F3360C" w:rsidRDefault="0083042F" w:rsidP="0083042F">
      <w:pPr>
        <w:rPr>
          <w:rFonts w:ascii="Arial" w:hAnsi="Arial" w:cs="Arial"/>
          <w:b/>
          <w:szCs w:val="24"/>
        </w:rPr>
      </w:pPr>
      <w:r w:rsidRPr="00F3360C">
        <w:rPr>
          <w:rFonts w:ascii="Arial" w:hAnsi="Arial" w:cs="Arial"/>
          <w:b/>
          <w:szCs w:val="24"/>
        </w:rPr>
        <w:lastRenderedPageBreak/>
        <w:t>GlowCap</w:t>
      </w:r>
    </w:p>
    <w:p w14:paraId="29CD5266" w14:textId="77777777" w:rsidR="0083042F" w:rsidRPr="00F3360C" w:rsidRDefault="0083042F" w:rsidP="0083042F">
      <w:pPr>
        <w:rPr>
          <w:rFonts w:ascii="Arial" w:hAnsi="Arial" w:cs="Arial"/>
          <w:b/>
          <w:szCs w:val="24"/>
        </w:rPr>
      </w:pPr>
    </w:p>
    <w:p w14:paraId="65528EF1" w14:textId="77777777" w:rsidR="0083042F" w:rsidRPr="00F3360C" w:rsidRDefault="0083042F" w:rsidP="0083042F">
      <w:pPr>
        <w:spacing w:line="360" w:lineRule="auto"/>
        <w:jc w:val="both"/>
        <w:rPr>
          <w:rFonts w:ascii="Arial" w:hAnsi="Arial" w:cs="Arial"/>
          <w:szCs w:val="24"/>
        </w:rPr>
      </w:pPr>
      <w:r w:rsidRPr="00F3360C">
        <w:rPr>
          <w:rFonts w:ascii="Arial" w:hAnsi="Arial" w:cs="Arial"/>
          <w:szCs w:val="24"/>
        </w:rPr>
        <w:t xml:space="preserve">Ein weiterer smarter Aufsatz, neben iRemember, ist GlowCap. Die Erinnerungsbenachrichtigungen von GlowCap erfolgen über einen Stecker-Aufsatz, der bei der Medikamenteneinnahmefälligkeit die Personen über ein Aufleuchten, ertönen eines akustischen Signals oder durch einen direkten Anruf benachrichtigt. Unterhalb der Dose befindet sich ein Knopf, der betätigt werden kann, wenn eine Nachbestellung der Medikamente erfolgen soll. </w:t>
      </w:r>
    </w:p>
    <w:p w14:paraId="2B42A3DF" w14:textId="77777777" w:rsidR="0083042F" w:rsidRPr="00F3360C" w:rsidRDefault="0083042F" w:rsidP="0083042F">
      <w:pPr>
        <w:spacing w:line="360" w:lineRule="auto"/>
        <w:jc w:val="both"/>
        <w:rPr>
          <w:rFonts w:ascii="Arial" w:hAnsi="Arial" w:cs="Arial"/>
          <w:szCs w:val="24"/>
        </w:rPr>
      </w:pPr>
    </w:p>
    <w:p w14:paraId="36956034" w14:textId="77777777" w:rsidR="0083042F" w:rsidRPr="00F3360C" w:rsidRDefault="0083042F" w:rsidP="0083042F">
      <w:pPr>
        <w:keepNext/>
        <w:spacing w:line="360" w:lineRule="auto"/>
        <w:jc w:val="center"/>
        <w:rPr>
          <w:rFonts w:ascii="Arial" w:hAnsi="Arial" w:cs="Arial"/>
          <w:szCs w:val="24"/>
        </w:rPr>
      </w:pPr>
      <w:r w:rsidRPr="00F3360C">
        <w:rPr>
          <w:rFonts w:ascii="Arial" w:hAnsi="Arial" w:cs="Arial"/>
          <w:noProof/>
          <w:szCs w:val="24"/>
        </w:rPr>
        <w:drawing>
          <wp:inline distT="0" distB="0" distL="0" distR="0" wp14:anchorId="7B0FAA29" wp14:editId="6B6C6768">
            <wp:extent cx="781895" cy="74295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09759" cy="769427"/>
                    </a:xfrm>
                    <a:prstGeom prst="rect">
                      <a:avLst/>
                    </a:prstGeom>
                  </pic:spPr>
                </pic:pic>
              </a:graphicData>
            </a:graphic>
          </wp:inline>
        </w:drawing>
      </w:r>
    </w:p>
    <w:p w14:paraId="14F2AEB0" w14:textId="33CB05AD" w:rsidR="00D53656" w:rsidRPr="007316ED" w:rsidRDefault="0083042F" w:rsidP="0083042F">
      <w:pPr>
        <w:pStyle w:val="Beschriftung"/>
        <w:jc w:val="center"/>
        <w:rPr>
          <w:rFonts w:ascii="Arial" w:hAnsi="Arial" w:cs="Arial"/>
        </w:rPr>
      </w:pPr>
      <w:bookmarkStart w:id="218" w:name="_Toc477029978"/>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1F4EC2">
        <w:rPr>
          <w:rFonts w:ascii="Arial" w:hAnsi="Arial" w:cs="Arial"/>
          <w:noProof/>
        </w:rPr>
        <w:t>17</w:t>
      </w:r>
      <w:r w:rsidR="009C483C" w:rsidRPr="007316ED">
        <w:rPr>
          <w:rFonts w:ascii="Arial" w:hAnsi="Arial" w:cs="Arial"/>
        </w:rPr>
        <w:fldChar w:fldCharType="end"/>
      </w:r>
      <w:r w:rsidRPr="007316ED">
        <w:rPr>
          <w:rFonts w:ascii="Arial" w:hAnsi="Arial" w:cs="Arial"/>
        </w:rPr>
        <w:t>: GlowCap Aufsatz</w:t>
      </w:r>
      <w:bookmarkEnd w:id="218"/>
      <w:r w:rsidRPr="007316ED">
        <w:rPr>
          <w:rFonts w:ascii="Arial" w:hAnsi="Arial" w:cs="Arial"/>
        </w:rPr>
        <w:t xml:space="preserve"> </w:t>
      </w:r>
    </w:p>
    <w:p w14:paraId="39FD305F" w14:textId="120CAD86" w:rsidR="005B06B2" w:rsidRPr="007316ED" w:rsidRDefault="0083042F" w:rsidP="007624DD">
      <w:pPr>
        <w:pStyle w:val="Beschriftung"/>
        <w:jc w:val="center"/>
        <w:rPr>
          <w:rFonts w:ascii="Arial" w:hAnsi="Arial" w:cs="Arial"/>
        </w:rPr>
      </w:pPr>
      <w:r w:rsidRPr="007316ED">
        <w:rPr>
          <w:rFonts w:ascii="Arial" w:hAnsi="Arial" w:cs="Arial"/>
        </w:rPr>
        <w:t>(Quelle: glowcaps.com 2016)</w:t>
      </w:r>
    </w:p>
    <w:p w14:paraId="6ED983F5" w14:textId="3AC0B436" w:rsidR="00234DE2" w:rsidRPr="004E3A53" w:rsidRDefault="00234DE2" w:rsidP="0083042F">
      <w:pPr>
        <w:rPr>
          <w:rFonts w:ascii="Arial" w:hAnsi="Arial" w:cs="Arial"/>
          <w:sz w:val="23"/>
          <w:szCs w:val="23"/>
        </w:rPr>
      </w:pPr>
    </w:p>
    <w:p w14:paraId="3B895C0A" w14:textId="153FA043" w:rsidR="0083042F" w:rsidRPr="004E3A53" w:rsidRDefault="0083042F" w:rsidP="0083042F">
      <w:pPr>
        <w:pStyle w:val="Beschriftung"/>
        <w:keepNext/>
        <w:rPr>
          <w:rFonts w:ascii="Arial" w:hAnsi="Arial" w:cs="Arial"/>
          <w:sz w:val="23"/>
          <w:szCs w:val="23"/>
        </w:rPr>
      </w:pPr>
      <w:bookmarkStart w:id="219" w:name="_Toc477030028"/>
      <w:r w:rsidRPr="004E3A53">
        <w:rPr>
          <w:rFonts w:ascii="Arial" w:hAnsi="Arial" w:cs="Arial"/>
          <w:sz w:val="23"/>
          <w:szCs w:val="23"/>
        </w:rPr>
        <w:t xml:space="preserve">Tabelle </w:t>
      </w:r>
      <w:r w:rsidR="009C483C" w:rsidRPr="004E3A53">
        <w:rPr>
          <w:rFonts w:ascii="Arial" w:hAnsi="Arial" w:cs="Arial"/>
          <w:sz w:val="23"/>
          <w:szCs w:val="23"/>
        </w:rPr>
        <w:fldChar w:fldCharType="begin"/>
      </w:r>
      <w:r w:rsidR="009C483C" w:rsidRPr="004E3A53">
        <w:rPr>
          <w:rFonts w:ascii="Arial" w:hAnsi="Arial" w:cs="Arial"/>
          <w:sz w:val="23"/>
          <w:szCs w:val="23"/>
        </w:rPr>
        <w:instrText xml:space="preserve"> SEQ Tabelle \* ARABIC </w:instrText>
      </w:r>
      <w:r w:rsidR="009C483C" w:rsidRPr="004E3A53">
        <w:rPr>
          <w:rFonts w:ascii="Arial" w:hAnsi="Arial" w:cs="Arial"/>
          <w:sz w:val="23"/>
          <w:szCs w:val="23"/>
        </w:rPr>
        <w:fldChar w:fldCharType="separate"/>
      </w:r>
      <w:r w:rsidR="00E05847">
        <w:rPr>
          <w:rFonts w:ascii="Arial" w:hAnsi="Arial" w:cs="Arial"/>
          <w:noProof/>
          <w:sz w:val="23"/>
          <w:szCs w:val="23"/>
        </w:rPr>
        <w:t>4</w:t>
      </w:r>
      <w:r w:rsidR="009C483C" w:rsidRPr="004E3A53">
        <w:rPr>
          <w:rFonts w:ascii="Arial" w:hAnsi="Arial" w:cs="Arial"/>
          <w:noProof/>
          <w:sz w:val="23"/>
          <w:szCs w:val="23"/>
        </w:rPr>
        <w:fldChar w:fldCharType="end"/>
      </w:r>
      <w:r w:rsidRPr="004E3A53">
        <w:rPr>
          <w:rFonts w:ascii="Arial" w:hAnsi="Arial" w:cs="Arial"/>
          <w:sz w:val="23"/>
          <w:szCs w:val="23"/>
        </w:rPr>
        <w:t>: Vergleich der smarten Aufsätze</w:t>
      </w:r>
      <w:bookmarkEnd w:id="219"/>
    </w:p>
    <w:tbl>
      <w:tblPr>
        <w:tblStyle w:val="Tabellenraster"/>
        <w:tblW w:w="5155" w:type="pct"/>
        <w:tblLook w:val="04A0" w:firstRow="1" w:lastRow="0" w:firstColumn="1" w:lastColumn="0" w:noHBand="0" w:noVBand="1"/>
      </w:tblPr>
      <w:tblGrid>
        <w:gridCol w:w="2700"/>
        <w:gridCol w:w="2505"/>
        <w:gridCol w:w="1786"/>
        <w:gridCol w:w="2058"/>
      </w:tblGrid>
      <w:tr w:rsidR="0083042F" w:rsidRPr="004E3A53" w14:paraId="39705D21" w14:textId="77777777" w:rsidTr="00B273E3">
        <w:tc>
          <w:tcPr>
            <w:tcW w:w="1492" w:type="pct"/>
            <w:shd w:val="clear" w:color="auto" w:fill="31849B" w:themeFill="accent5" w:themeFillShade="BF"/>
          </w:tcPr>
          <w:p w14:paraId="1F9CB284" w14:textId="77777777" w:rsidR="0083042F" w:rsidRPr="004E3A53" w:rsidRDefault="0083042F" w:rsidP="00B273E3">
            <w:pPr>
              <w:spacing w:line="360" w:lineRule="auto"/>
              <w:jc w:val="both"/>
              <w:rPr>
                <w:rFonts w:ascii="Arial" w:hAnsi="Arial" w:cs="Arial"/>
                <w:b/>
                <w:color w:val="FFFFFF" w:themeColor="background1"/>
                <w:sz w:val="23"/>
                <w:szCs w:val="23"/>
              </w:rPr>
            </w:pPr>
            <w:r w:rsidRPr="004E3A53">
              <w:rPr>
                <w:rFonts w:ascii="Arial" w:hAnsi="Arial" w:cs="Arial"/>
                <w:b/>
                <w:color w:val="FFFFFF" w:themeColor="background1"/>
                <w:sz w:val="23"/>
                <w:szCs w:val="23"/>
              </w:rPr>
              <w:t>Kriterien</w:t>
            </w:r>
          </w:p>
        </w:tc>
        <w:tc>
          <w:tcPr>
            <w:tcW w:w="1384" w:type="pct"/>
            <w:shd w:val="clear" w:color="auto" w:fill="31849B" w:themeFill="accent5" w:themeFillShade="BF"/>
          </w:tcPr>
          <w:p w14:paraId="59794559" w14:textId="285ACFD2" w:rsidR="0083042F" w:rsidRPr="004E3A53" w:rsidRDefault="0023211E" w:rsidP="00B273E3">
            <w:pPr>
              <w:rPr>
                <w:rFonts w:ascii="Arial" w:hAnsi="Arial" w:cs="Arial"/>
                <w:b/>
                <w:color w:val="FFFFFF" w:themeColor="background1"/>
                <w:sz w:val="23"/>
                <w:szCs w:val="23"/>
              </w:rPr>
            </w:pPr>
            <w:r w:rsidRPr="004E3A53">
              <w:rPr>
                <w:rFonts w:ascii="Arial" w:hAnsi="Arial" w:cs="Arial"/>
                <w:b/>
                <w:color w:val="FFFFFF" w:themeColor="background1"/>
                <w:sz w:val="23"/>
                <w:szCs w:val="23"/>
              </w:rPr>
              <w:t>I</w:t>
            </w:r>
            <w:r w:rsidR="0083042F" w:rsidRPr="004E3A53">
              <w:rPr>
                <w:rFonts w:ascii="Arial" w:hAnsi="Arial" w:cs="Arial"/>
                <w:b/>
                <w:color w:val="FFFFFF" w:themeColor="background1"/>
                <w:sz w:val="23"/>
                <w:szCs w:val="23"/>
              </w:rPr>
              <w:t>Remember</w:t>
            </w:r>
          </w:p>
        </w:tc>
        <w:tc>
          <w:tcPr>
            <w:tcW w:w="987" w:type="pct"/>
            <w:shd w:val="clear" w:color="auto" w:fill="31849B" w:themeFill="accent5" w:themeFillShade="BF"/>
          </w:tcPr>
          <w:p w14:paraId="1C66478B" w14:textId="77777777" w:rsidR="0083042F" w:rsidRPr="004E3A53" w:rsidRDefault="0083042F" w:rsidP="00B273E3">
            <w:pPr>
              <w:rPr>
                <w:rFonts w:ascii="Arial" w:hAnsi="Arial" w:cs="Arial"/>
                <w:b/>
                <w:color w:val="FFFFFF" w:themeColor="background1"/>
                <w:sz w:val="23"/>
                <w:szCs w:val="23"/>
              </w:rPr>
            </w:pPr>
            <w:bookmarkStart w:id="220" w:name="_Toc462229585"/>
            <w:r w:rsidRPr="004E3A53">
              <w:rPr>
                <w:rFonts w:ascii="Arial" w:hAnsi="Arial" w:cs="Arial"/>
                <w:b/>
                <w:color w:val="FFFFFF" w:themeColor="background1"/>
                <w:sz w:val="23"/>
                <w:szCs w:val="23"/>
              </w:rPr>
              <w:t>GlowCap</w:t>
            </w:r>
            <w:bookmarkEnd w:id="220"/>
          </w:p>
        </w:tc>
        <w:tc>
          <w:tcPr>
            <w:tcW w:w="1137" w:type="pct"/>
            <w:shd w:val="clear" w:color="auto" w:fill="31849B" w:themeFill="accent5" w:themeFillShade="BF"/>
          </w:tcPr>
          <w:p w14:paraId="1AD35BAB" w14:textId="77777777" w:rsidR="0083042F" w:rsidRPr="004E3A53" w:rsidRDefault="0083042F" w:rsidP="00B273E3">
            <w:pPr>
              <w:spacing w:line="360" w:lineRule="auto"/>
              <w:jc w:val="both"/>
              <w:rPr>
                <w:rFonts w:ascii="Arial" w:hAnsi="Arial" w:cs="Arial"/>
                <w:b/>
                <w:color w:val="FFFFFF" w:themeColor="background1"/>
                <w:sz w:val="23"/>
                <w:szCs w:val="23"/>
              </w:rPr>
            </w:pPr>
          </w:p>
        </w:tc>
      </w:tr>
      <w:tr w:rsidR="0083042F" w:rsidRPr="004E3A53" w14:paraId="02EFB9FD" w14:textId="77777777" w:rsidTr="00B273E3">
        <w:tc>
          <w:tcPr>
            <w:tcW w:w="5000" w:type="pct"/>
            <w:gridSpan w:val="4"/>
            <w:shd w:val="clear" w:color="auto" w:fill="365F91" w:themeFill="accent1" w:themeFillShade="BF"/>
          </w:tcPr>
          <w:p w14:paraId="26B182B2" w14:textId="77777777" w:rsidR="0083042F" w:rsidRPr="004E3A53" w:rsidRDefault="0083042F" w:rsidP="00B273E3">
            <w:pPr>
              <w:rPr>
                <w:rFonts w:ascii="Arial" w:hAnsi="Arial" w:cs="Arial"/>
                <w:b/>
                <w:color w:val="FFFFFF" w:themeColor="background1"/>
                <w:sz w:val="23"/>
                <w:szCs w:val="23"/>
              </w:rPr>
            </w:pPr>
            <w:r w:rsidRPr="004E3A53">
              <w:rPr>
                <w:rFonts w:ascii="Arial" w:hAnsi="Arial" w:cs="Arial"/>
                <w:b/>
                <w:color w:val="FFFFFF" w:themeColor="background1"/>
                <w:sz w:val="23"/>
                <w:szCs w:val="23"/>
              </w:rPr>
              <w:t>1. Produkt</w:t>
            </w:r>
          </w:p>
        </w:tc>
      </w:tr>
      <w:tr w:rsidR="0083042F" w:rsidRPr="004E3A53" w14:paraId="630E2800" w14:textId="77777777" w:rsidTr="00B273E3">
        <w:tc>
          <w:tcPr>
            <w:tcW w:w="1492" w:type="pct"/>
          </w:tcPr>
          <w:p w14:paraId="41BED1C9"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1.1 Preis</w:t>
            </w:r>
          </w:p>
        </w:tc>
        <w:tc>
          <w:tcPr>
            <w:tcW w:w="1384" w:type="pct"/>
          </w:tcPr>
          <w:p w14:paraId="5082F2AC"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35 $</w:t>
            </w:r>
          </w:p>
        </w:tc>
        <w:tc>
          <w:tcPr>
            <w:tcW w:w="987" w:type="pct"/>
          </w:tcPr>
          <w:p w14:paraId="4AA49B7B"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80 $ einmalig, danach 15 $ jeden Monat</w:t>
            </w:r>
          </w:p>
        </w:tc>
        <w:tc>
          <w:tcPr>
            <w:tcW w:w="1137" w:type="pct"/>
          </w:tcPr>
          <w:p w14:paraId="27EDA636" w14:textId="77777777" w:rsidR="0083042F" w:rsidRPr="004E3A53" w:rsidRDefault="0083042F" w:rsidP="00B273E3">
            <w:pPr>
              <w:spacing w:line="360" w:lineRule="auto"/>
              <w:jc w:val="both"/>
              <w:rPr>
                <w:rFonts w:ascii="Arial" w:hAnsi="Arial" w:cs="Arial"/>
                <w:sz w:val="23"/>
                <w:szCs w:val="23"/>
              </w:rPr>
            </w:pPr>
          </w:p>
        </w:tc>
      </w:tr>
      <w:tr w:rsidR="0083042F" w:rsidRPr="004E3A53" w14:paraId="59A7B279" w14:textId="77777777" w:rsidTr="00B273E3">
        <w:tc>
          <w:tcPr>
            <w:tcW w:w="1492" w:type="pct"/>
          </w:tcPr>
          <w:p w14:paraId="312185A8"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1.2 Batteriedauer</w:t>
            </w:r>
          </w:p>
        </w:tc>
        <w:tc>
          <w:tcPr>
            <w:tcW w:w="1384" w:type="pct"/>
          </w:tcPr>
          <w:p w14:paraId="6E1148F5"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1 Monat</w:t>
            </w:r>
          </w:p>
        </w:tc>
        <w:tc>
          <w:tcPr>
            <w:tcW w:w="987" w:type="pct"/>
          </w:tcPr>
          <w:p w14:paraId="2828D16C" w14:textId="77777777" w:rsidR="0083042F" w:rsidRPr="004E3A53" w:rsidRDefault="0083042F" w:rsidP="00B273E3">
            <w:pPr>
              <w:spacing w:line="360" w:lineRule="auto"/>
              <w:jc w:val="both"/>
              <w:rPr>
                <w:rFonts w:ascii="Arial" w:hAnsi="Arial" w:cs="Arial"/>
                <w:sz w:val="23"/>
                <w:szCs w:val="23"/>
              </w:rPr>
            </w:pPr>
          </w:p>
        </w:tc>
        <w:tc>
          <w:tcPr>
            <w:tcW w:w="1137" w:type="pct"/>
          </w:tcPr>
          <w:p w14:paraId="40F6DDCC" w14:textId="77777777" w:rsidR="0083042F" w:rsidRPr="004E3A53" w:rsidRDefault="0083042F" w:rsidP="00B273E3">
            <w:pPr>
              <w:spacing w:line="360" w:lineRule="auto"/>
              <w:jc w:val="both"/>
              <w:rPr>
                <w:rFonts w:ascii="Arial" w:hAnsi="Arial" w:cs="Arial"/>
                <w:sz w:val="23"/>
                <w:szCs w:val="23"/>
              </w:rPr>
            </w:pPr>
          </w:p>
        </w:tc>
      </w:tr>
      <w:tr w:rsidR="0083042F" w:rsidRPr="004E3A53" w14:paraId="14526047" w14:textId="77777777" w:rsidTr="00B273E3">
        <w:tc>
          <w:tcPr>
            <w:tcW w:w="5000" w:type="pct"/>
            <w:gridSpan w:val="4"/>
            <w:shd w:val="clear" w:color="auto" w:fill="365F91" w:themeFill="accent1" w:themeFillShade="BF"/>
          </w:tcPr>
          <w:p w14:paraId="1176C438" w14:textId="77777777" w:rsidR="0083042F" w:rsidRPr="004E3A53" w:rsidRDefault="0083042F" w:rsidP="00B273E3">
            <w:pPr>
              <w:spacing w:line="360" w:lineRule="auto"/>
              <w:jc w:val="both"/>
              <w:rPr>
                <w:rFonts w:ascii="Arial" w:hAnsi="Arial" w:cs="Arial"/>
                <w:b/>
                <w:color w:val="FFFFFF" w:themeColor="background1"/>
                <w:sz w:val="23"/>
                <w:szCs w:val="23"/>
              </w:rPr>
            </w:pPr>
            <w:r w:rsidRPr="004E3A53">
              <w:rPr>
                <w:rFonts w:ascii="Arial" w:hAnsi="Arial" w:cs="Arial"/>
                <w:b/>
                <w:color w:val="FFFFFF" w:themeColor="background1"/>
                <w:sz w:val="23"/>
                <w:szCs w:val="23"/>
              </w:rPr>
              <w:t>2. Funktionalitäten</w:t>
            </w:r>
          </w:p>
        </w:tc>
      </w:tr>
      <w:tr w:rsidR="0083042F" w:rsidRPr="004E3A53" w14:paraId="2D03B7E1" w14:textId="77777777" w:rsidTr="00B273E3">
        <w:tc>
          <w:tcPr>
            <w:tcW w:w="1492" w:type="pct"/>
          </w:tcPr>
          <w:p w14:paraId="374445A8"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2.1 Erinnerung bei Knappheit</w:t>
            </w:r>
          </w:p>
        </w:tc>
        <w:tc>
          <w:tcPr>
            <w:tcW w:w="1384" w:type="pct"/>
          </w:tcPr>
          <w:p w14:paraId="51310AE8"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Unbekannt</w:t>
            </w:r>
          </w:p>
        </w:tc>
        <w:tc>
          <w:tcPr>
            <w:tcW w:w="987" w:type="pct"/>
          </w:tcPr>
          <w:p w14:paraId="617C4E0E"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1137" w:type="pct"/>
          </w:tcPr>
          <w:p w14:paraId="78CB5EE0" w14:textId="77777777" w:rsidR="0083042F" w:rsidRPr="004E3A53" w:rsidRDefault="0083042F" w:rsidP="00B273E3">
            <w:pPr>
              <w:spacing w:line="360" w:lineRule="auto"/>
              <w:jc w:val="both"/>
              <w:rPr>
                <w:rFonts w:ascii="Arial" w:hAnsi="Arial" w:cs="Arial"/>
                <w:sz w:val="23"/>
                <w:szCs w:val="23"/>
              </w:rPr>
            </w:pPr>
          </w:p>
        </w:tc>
      </w:tr>
      <w:tr w:rsidR="0083042F" w:rsidRPr="004E3A53" w14:paraId="4AE1BAD7" w14:textId="77777777" w:rsidTr="00B273E3">
        <w:tc>
          <w:tcPr>
            <w:tcW w:w="1492" w:type="pct"/>
          </w:tcPr>
          <w:p w14:paraId="02B1FA00"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2.2 Visuelle Erinnerung</w:t>
            </w:r>
          </w:p>
        </w:tc>
        <w:tc>
          <w:tcPr>
            <w:tcW w:w="1384" w:type="pct"/>
          </w:tcPr>
          <w:p w14:paraId="00D07B84"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987" w:type="pct"/>
          </w:tcPr>
          <w:p w14:paraId="591F1C32"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1137" w:type="pct"/>
          </w:tcPr>
          <w:p w14:paraId="19897F34" w14:textId="77777777" w:rsidR="0083042F" w:rsidRPr="004E3A53" w:rsidRDefault="0083042F" w:rsidP="00B273E3">
            <w:pPr>
              <w:spacing w:line="360" w:lineRule="auto"/>
              <w:jc w:val="both"/>
              <w:rPr>
                <w:rFonts w:ascii="Arial" w:hAnsi="Arial" w:cs="Arial"/>
                <w:sz w:val="23"/>
                <w:szCs w:val="23"/>
              </w:rPr>
            </w:pPr>
          </w:p>
        </w:tc>
      </w:tr>
      <w:tr w:rsidR="0083042F" w:rsidRPr="004E3A53" w14:paraId="16743D39" w14:textId="77777777" w:rsidTr="00B273E3">
        <w:tc>
          <w:tcPr>
            <w:tcW w:w="1492" w:type="pct"/>
          </w:tcPr>
          <w:p w14:paraId="50C9B8D9"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2.3 Akustische Erinnerung</w:t>
            </w:r>
          </w:p>
        </w:tc>
        <w:tc>
          <w:tcPr>
            <w:tcW w:w="1384" w:type="pct"/>
          </w:tcPr>
          <w:p w14:paraId="65C54881"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987" w:type="pct"/>
          </w:tcPr>
          <w:p w14:paraId="5C7B5760"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1137" w:type="pct"/>
          </w:tcPr>
          <w:p w14:paraId="02D3E7E7" w14:textId="77777777" w:rsidR="0083042F" w:rsidRPr="004E3A53" w:rsidRDefault="0083042F" w:rsidP="00B273E3">
            <w:pPr>
              <w:spacing w:line="360" w:lineRule="auto"/>
              <w:jc w:val="both"/>
              <w:rPr>
                <w:rFonts w:ascii="Arial" w:hAnsi="Arial" w:cs="Arial"/>
                <w:sz w:val="23"/>
                <w:szCs w:val="23"/>
              </w:rPr>
            </w:pPr>
          </w:p>
        </w:tc>
      </w:tr>
      <w:tr w:rsidR="0083042F" w:rsidRPr="004E3A53" w14:paraId="45E118BB" w14:textId="77777777" w:rsidTr="004E3A53">
        <w:trPr>
          <w:trHeight w:val="910"/>
        </w:trPr>
        <w:tc>
          <w:tcPr>
            <w:tcW w:w="1492" w:type="pct"/>
          </w:tcPr>
          <w:p w14:paraId="045D5EF2"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2.4 Erinnerung durch zusätzliche Geräte (Handy, SmartWatch)</w:t>
            </w:r>
          </w:p>
        </w:tc>
        <w:tc>
          <w:tcPr>
            <w:tcW w:w="1384" w:type="pct"/>
          </w:tcPr>
          <w:p w14:paraId="0D102CFA"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987" w:type="pct"/>
          </w:tcPr>
          <w:p w14:paraId="409A3C1A"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1137" w:type="pct"/>
          </w:tcPr>
          <w:p w14:paraId="78007DA5" w14:textId="77777777" w:rsidR="0083042F" w:rsidRPr="004E3A53" w:rsidRDefault="0083042F" w:rsidP="00B273E3">
            <w:pPr>
              <w:spacing w:line="360" w:lineRule="auto"/>
              <w:jc w:val="both"/>
              <w:rPr>
                <w:rFonts w:ascii="Arial" w:hAnsi="Arial" w:cs="Arial"/>
                <w:sz w:val="23"/>
                <w:szCs w:val="23"/>
              </w:rPr>
            </w:pPr>
          </w:p>
        </w:tc>
      </w:tr>
      <w:tr w:rsidR="0083042F" w:rsidRPr="004E3A53" w14:paraId="7BEAF71E" w14:textId="77777777" w:rsidTr="00B273E3">
        <w:tc>
          <w:tcPr>
            <w:tcW w:w="5000" w:type="pct"/>
            <w:gridSpan w:val="4"/>
            <w:shd w:val="clear" w:color="auto" w:fill="365F91" w:themeFill="accent1" w:themeFillShade="BF"/>
          </w:tcPr>
          <w:p w14:paraId="677E8616" w14:textId="77777777" w:rsidR="0083042F" w:rsidRPr="004E3A53" w:rsidRDefault="0083042F" w:rsidP="00B273E3">
            <w:pPr>
              <w:spacing w:line="360" w:lineRule="auto"/>
              <w:jc w:val="both"/>
              <w:rPr>
                <w:rFonts w:ascii="Arial" w:hAnsi="Arial" w:cs="Arial"/>
                <w:b/>
                <w:color w:val="FFFFFF" w:themeColor="background1"/>
                <w:sz w:val="23"/>
                <w:szCs w:val="23"/>
              </w:rPr>
            </w:pPr>
            <w:r w:rsidRPr="004E3A53">
              <w:rPr>
                <w:rFonts w:ascii="Arial" w:hAnsi="Arial" w:cs="Arial"/>
                <w:b/>
                <w:color w:val="FFFFFF" w:themeColor="background1"/>
                <w:sz w:val="23"/>
                <w:szCs w:val="23"/>
              </w:rPr>
              <w:t>3. Sicherheit</w:t>
            </w:r>
          </w:p>
        </w:tc>
      </w:tr>
      <w:tr w:rsidR="0083042F" w:rsidRPr="004E3A53" w14:paraId="5295C6BE" w14:textId="77777777" w:rsidTr="00B273E3">
        <w:tc>
          <w:tcPr>
            <w:tcW w:w="1492" w:type="pct"/>
          </w:tcPr>
          <w:p w14:paraId="00174724"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3.1 Sicherheit vor falscher Einnahme</w:t>
            </w:r>
          </w:p>
        </w:tc>
        <w:tc>
          <w:tcPr>
            <w:tcW w:w="1384" w:type="pct"/>
          </w:tcPr>
          <w:p w14:paraId="1810F2B1"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Nein</w:t>
            </w:r>
          </w:p>
        </w:tc>
        <w:tc>
          <w:tcPr>
            <w:tcW w:w="987" w:type="pct"/>
          </w:tcPr>
          <w:p w14:paraId="5D3B3622"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Nein</w:t>
            </w:r>
          </w:p>
        </w:tc>
        <w:tc>
          <w:tcPr>
            <w:tcW w:w="1137" w:type="pct"/>
          </w:tcPr>
          <w:p w14:paraId="4398A8F0" w14:textId="77777777" w:rsidR="0083042F" w:rsidRPr="004E3A53" w:rsidRDefault="0083042F" w:rsidP="00B273E3">
            <w:pPr>
              <w:spacing w:line="360" w:lineRule="auto"/>
              <w:jc w:val="both"/>
              <w:rPr>
                <w:rFonts w:ascii="Arial" w:hAnsi="Arial" w:cs="Arial"/>
                <w:sz w:val="23"/>
                <w:szCs w:val="23"/>
                <w:vertAlign w:val="superscript"/>
              </w:rPr>
            </w:pPr>
          </w:p>
        </w:tc>
      </w:tr>
      <w:tr w:rsidR="0083042F" w:rsidRPr="004E3A53" w14:paraId="25C13F51" w14:textId="77777777" w:rsidTr="00B273E3">
        <w:tc>
          <w:tcPr>
            <w:tcW w:w="1492" w:type="pct"/>
          </w:tcPr>
          <w:p w14:paraId="56F652C5"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3.2 Kindersicherheit</w:t>
            </w:r>
          </w:p>
        </w:tc>
        <w:tc>
          <w:tcPr>
            <w:tcW w:w="1384" w:type="pct"/>
          </w:tcPr>
          <w:p w14:paraId="42D2310C"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987" w:type="pct"/>
          </w:tcPr>
          <w:p w14:paraId="14B07F44"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1137" w:type="pct"/>
          </w:tcPr>
          <w:p w14:paraId="520F0860" w14:textId="77777777" w:rsidR="0083042F" w:rsidRPr="004E3A53" w:rsidRDefault="0083042F" w:rsidP="00B273E3">
            <w:pPr>
              <w:spacing w:line="360" w:lineRule="auto"/>
              <w:jc w:val="both"/>
              <w:rPr>
                <w:rFonts w:ascii="Arial" w:hAnsi="Arial" w:cs="Arial"/>
                <w:sz w:val="23"/>
                <w:szCs w:val="23"/>
              </w:rPr>
            </w:pPr>
          </w:p>
        </w:tc>
      </w:tr>
    </w:tbl>
    <w:p w14:paraId="1201C6C3" w14:textId="0199B7CD" w:rsidR="0034552E" w:rsidRPr="009C5835" w:rsidRDefault="00736855" w:rsidP="0034552E">
      <w:pPr>
        <w:pStyle w:val="berschrift2"/>
        <w:numPr>
          <w:ilvl w:val="1"/>
          <w:numId w:val="2"/>
        </w:numPr>
        <w:rPr>
          <w:rFonts w:ascii="Arial" w:hAnsi="Arial" w:cs="Arial"/>
        </w:rPr>
      </w:pPr>
      <w:bookmarkStart w:id="221" w:name="_Ref476493854"/>
      <w:bookmarkStart w:id="222" w:name="_Ref477003892"/>
      <w:bookmarkStart w:id="223" w:name="_Toc477029929"/>
      <w:r w:rsidRPr="009C5835">
        <w:rPr>
          <w:rFonts w:ascii="Arial" w:hAnsi="Arial" w:cs="Arial"/>
        </w:rPr>
        <w:lastRenderedPageBreak/>
        <w:t xml:space="preserve">Bewertung der </w:t>
      </w:r>
      <w:r w:rsidR="00070A6E" w:rsidRPr="009C5835">
        <w:rPr>
          <w:rFonts w:ascii="Arial" w:hAnsi="Arial" w:cs="Arial"/>
        </w:rPr>
        <w:t>Kategorien</w:t>
      </w:r>
      <w:r w:rsidRPr="009C5835">
        <w:rPr>
          <w:rFonts w:ascii="Arial" w:hAnsi="Arial" w:cs="Arial"/>
        </w:rPr>
        <w:t xml:space="preserve"> nach Einsatzpotenzial</w:t>
      </w:r>
      <w:bookmarkEnd w:id="221"/>
      <w:bookmarkEnd w:id="222"/>
      <w:bookmarkEnd w:id="223"/>
    </w:p>
    <w:p w14:paraId="7E40761A" w14:textId="77777777" w:rsidR="00736855" w:rsidRPr="009C5835" w:rsidRDefault="00736855" w:rsidP="00736855">
      <w:pPr>
        <w:rPr>
          <w:rFonts w:ascii="Arial" w:hAnsi="Arial" w:cs="Arial"/>
        </w:rPr>
      </w:pPr>
    </w:p>
    <w:p w14:paraId="4D23D46D" w14:textId="122F4058" w:rsidR="00443851" w:rsidRPr="00F3360C" w:rsidRDefault="00443851" w:rsidP="00443851">
      <w:pPr>
        <w:spacing w:line="360" w:lineRule="auto"/>
        <w:jc w:val="both"/>
        <w:rPr>
          <w:rFonts w:ascii="Arial" w:hAnsi="Arial" w:cs="Arial"/>
          <w:szCs w:val="24"/>
        </w:rPr>
      </w:pPr>
      <w:r w:rsidRPr="00F3360C">
        <w:rPr>
          <w:rFonts w:ascii="Arial" w:hAnsi="Arial" w:cs="Arial"/>
          <w:szCs w:val="24"/>
        </w:rPr>
        <w:t xml:space="preserve">Während den durchgeführten Befragungen mit den einzelnen Pflegedienstleitern und Pflegern von stationären Pflegeeinrichtungen wurden den Interviewpartnern bereits auf dem Markt erhältliche smarte Medikamentenverwaltungssysteme vorgestellt und gebeten diese nach einer potenziellen Einsatzbereitschaft einzuordnen. So </w:t>
      </w:r>
      <w:r w:rsidR="006E7BAA" w:rsidRPr="00F3360C">
        <w:rPr>
          <w:rFonts w:ascii="Arial" w:hAnsi="Arial" w:cs="Arial"/>
          <w:szCs w:val="24"/>
        </w:rPr>
        <w:t>stellte sich heraus, dass alle fünf</w:t>
      </w:r>
      <w:r w:rsidRPr="00F3360C">
        <w:rPr>
          <w:rFonts w:ascii="Arial" w:hAnsi="Arial" w:cs="Arial"/>
          <w:szCs w:val="24"/>
        </w:rPr>
        <w:t xml:space="preserve"> Interviewpartner den Medikamentendosierer bevorzugten. Dies resultiert unteranderem daraus, dass dies bei den Pflegern die bekannteste Variante darstellte, die ebenfalls laut einzelnen Aussagen eine hohe Ü</w:t>
      </w:r>
      <w:r w:rsidR="0034584B" w:rsidRPr="00F3360C">
        <w:rPr>
          <w:rFonts w:ascii="Arial" w:hAnsi="Arial" w:cs="Arial"/>
          <w:szCs w:val="24"/>
        </w:rPr>
        <w:t>bersicht und Kontrolle aufwies.</w:t>
      </w:r>
      <w:r w:rsidRPr="00F3360C">
        <w:rPr>
          <w:rFonts w:ascii="Arial" w:hAnsi="Arial" w:cs="Arial"/>
          <w:szCs w:val="24"/>
        </w:rPr>
        <w:t xml:space="preserve"> Auf dem zweiten Rang wurde der Medikamentenspender eingeordnet, da bei diesem ebenfalls ein hohes Potenzial zugeordnet werden konnte, dies jedoch den Interviewpartner noch als recht Unbekannt im Vergleich zu dem Medikamentendosierer vorkam. Auf dem dritten Rang wurde die Medikamentendose eingeordnet, mit der Begründung, dass die Personen kognitiv in der Lage sein müssten eine Dose zu öffnen und sich hierfür die anderen Kategorien eher als vorteilhaft erweisen. Den letzten Rang belegten die smarten Aufsätze. Es wurden ebenfalls Doppelnennungen in die Rangliste aufgenommen, da Interviewpartner zwei Kategorien einer Rangliste zugeordnet hatten Die Rangliste kann aus der </w:t>
      </w:r>
      <w:r w:rsidR="00F0645E" w:rsidRPr="00F3360C">
        <w:rPr>
          <w:rFonts w:ascii="Arial" w:hAnsi="Arial" w:cs="Arial"/>
          <w:szCs w:val="24"/>
        </w:rPr>
        <w:fldChar w:fldCharType="begin"/>
      </w:r>
      <w:r w:rsidR="00F0645E" w:rsidRPr="00F3360C">
        <w:rPr>
          <w:rFonts w:ascii="Arial" w:hAnsi="Arial" w:cs="Arial"/>
          <w:szCs w:val="24"/>
        </w:rPr>
        <w:instrText xml:space="preserve"> REF _Ref476681285 \h </w:instrText>
      </w:r>
      <w:r w:rsidR="009C5835" w:rsidRPr="00F3360C">
        <w:rPr>
          <w:rFonts w:ascii="Arial" w:hAnsi="Arial" w:cs="Arial"/>
          <w:szCs w:val="24"/>
        </w:rPr>
        <w:instrText xml:space="preserve"> \* MERGEFORMAT </w:instrText>
      </w:r>
      <w:r w:rsidR="00F0645E" w:rsidRPr="00F3360C">
        <w:rPr>
          <w:rFonts w:ascii="Arial" w:hAnsi="Arial" w:cs="Arial"/>
          <w:szCs w:val="24"/>
        </w:rPr>
      </w:r>
      <w:r w:rsidR="00F0645E" w:rsidRPr="00F3360C">
        <w:rPr>
          <w:rFonts w:ascii="Arial" w:hAnsi="Arial" w:cs="Arial"/>
          <w:szCs w:val="24"/>
        </w:rPr>
        <w:fldChar w:fldCharType="separate"/>
      </w:r>
      <w:r w:rsidR="00E05847" w:rsidRPr="00F3360C">
        <w:rPr>
          <w:rFonts w:ascii="Arial" w:hAnsi="Arial" w:cs="Arial"/>
          <w:szCs w:val="24"/>
        </w:rPr>
        <w:t xml:space="preserve">Abbildung </w:t>
      </w:r>
      <w:r w:rsidR="00E05847">
        <w:rPr>
          <w:rFonts w:ascii="Arial" w:hAnsi="Arial" w:cs="Arial"/>
          <w:noProof/>
          <w:szCs w:val="24"/>
        </w:rPr>
        <w:t>18</w:t>
      </w:r>
      <w:r w:rsidR="00F0645E" w:rsidRPr="00F3360C">
        <w:rPr>
          <w:rFonts w:ascii="Arial" w:hAnsi="Arial" w:cs="Arial"/>
          <w:szCs w:val="24"/>
        </w:rPr>
        <w:fldChar w:fldCharType="end"/>
      </w:r>
      <w:r w:rsidR="00F0645E" w:rsidRPr="00F3360C">
        <w:rPr>
          <w:rFonts w:ascii="Arial" w:hAnsi="Arial" w:cs="Arial"/>
          <w:szCs w:val="24"/>
        </w:rPr>
        <w:t xml:space="preserve"> </w:t>
      </w:r>
      <w:r w:rsidRPr="00F3360C">
        <w:rPr>
          <w:rFonts w:ascii="Arial" w:hAnsi="Arial" w:cs="Arial"/>
          <w:szCs w:val="24"/>
        </w:rPr>
        <w:t xml:space="preserve">entnommen werden. </w:t>
      </w:r>
    </w:p>
    <w:p w14:paraId="7299457E" w14:textId="77777777" w:rsidR="00443851" w:rsidRPr="006E7BAA" w:rsidRDefault="00443851" w:rsidP="00443851">
      <w:pPr>
        <w:rPr>
          <w:rFonts w:ascii="Arial" w:hAnsi="Arial" w:cs="Arial"/>
          <w:sz w:val="23"/>
          <w:szCs w:val="23"/>
        </w:rPr>
      </w:pPr>
    </w:p>
    <w:p w14:paraId="7D0BE230" w14:textId="77777777" w:rsidR="00443851" w:rsidRPr="006E7BAA" w:rsidRDefault="00443851" w:rsidP="00443851">
      <w:pPr>
        <w:keepNext/>
        <w:jc w:val="center"/>
        <w:rPr>
          <w:rFonts w:ascii="Arial" w:hAnsi="Arial" w:cs="Arial"/>
          <w:sz w:val="23"/>
          <w:szCs w:val="23"/>
        </w:rPr>
      </w:pPr>
      <w:r w:rsidRPr="006E7BAA">
        <w:rPr>
          <w:rFonts w:ascii="Arial" w:hAnsi="Arial" w:cs="Arial"/>
          <w:noProof/>
          <w:sz w:val="23"/>
          <w:szCs w:val="23"/>
        </w:rPr>
        <w:drawing>
          <wp:inline distT="0" distB="0" distL="0" distR="0" wp14:anchorId="03851D9B" wp14:editId="518A3E50">
            <wp:extent cx="4572000" cy="2743200"/>
            <wp:effectExtent l="0" t="0" r="0" b="0"/>
            <wp:docPr id="24" name="Diagramm 24">
              <a:extLst xmlns:a="http://schemas.openxmlformats.org/drawingml/2006/main">
                <a:ext uri="{FF2B5EF4-FFF2-40B4-BE49-F238E27FC236}">
                  <a16:creationId xmlns:a16="http://schemas.microsoft.com/office/drawing/2014/main" id="{04CAA3E9-CB67-4457-9F40-1985940C64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4BF14F89" w14:textId="61094BF4" w:rsidR="00443851" w:rsidRPr="007316ED" w:rsidRDefault="00443851" w:rsidP="00443851">
      <w:pPr>
        <w:pStyle w:val="Beschriftung"/>
        <w:jc w:val="center"/>
        <w:rPr>
          <w:rFonts w:ascii="Arial" w:hAnsi="Arial" w:cs="Arial"/>
        </w:rPr>
      </w:pPr>
      <w:bookmarkStart w:id="224" w:name="_Ref476681285"/>
      <w:bookmarkStart w:id="225" w:name="_Toc477029979"/>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1F4EC2">
        <w:rPr>
          <w:rFonts w:ascii="Arial" w:hAnsi="Arial" w:cs="Arial"/>
          <w:noProof/>
        </w:rPr>
        <w:t>18</w:t>
      </w:r>
      <w:r w:rsidR="009C483C" w:rsidRPr="007316ED">
        <w:rPr>
          <w:rFonts w:ascii="Arial" w:hAnsi="Arial" w:cs="Arial"/>
        </w:rPr>
        <w:fldChar w:fldCharType="end"/>
      </w:r>
      <w:bookmarkEnd w:id="224"/>
      <w:r w:rsidRPr="007316ED">
        <w:rPr>
          <w:rFonts w:ascii="Arial" w:hAnsi="Arial" w:cs="Arial"/>
        </w:rPr>
        <w:t xml:space="preserve">: Rangliste der </w:t>
      </w:r>
      <w:r w:rsidR="00CF7111" w:rsidRPr="007316ED">
        <w:rPr>
          <w:rFonts w:ascii="Arial" w:hAnsi="Arial" w:cs="Arial"/>
        </w:rPr>
        <w:t>Arten</w:t>
      </w:r>
      <w:bookmarkEnd w:id="225"/>
    </w:p>
    <w:p w14:paraId="4EAB25C3" w14:textId="49F0250A" w:rsidR="0083042F" w:rsidRPr="007316ED" w:rsidRDefault="00D53656" w:rsidP="005B06B2">
      <w:pPr>
        <w:pStyle w:val="Beschriftung"/>
        <w:jc w:val="center"/>
        <w:rPr>
          <w:rFonts w:ascii="Arial" w:hAnsi="Arial" w:cs="Arial"/>
        </w:rPr>
      </w:pPr>
      <w:r w:rsidRPr="007316ED">
        <w:rPr>
          <w:rFonts w:ascii="Arial" w:hAnsi="Arial" w:cs="Arial"/>
        </w:rPr>
        <w:t>(Quelle: Befragungen von Pflegern und Pflegedienstleiter von s</w:t>
      </w:r>
      <w:r w:rsidR="005B06B2" w:rsidRPr="007316ED">
        <w:rPr>
          <w:rFonts w:ascii="Arial" w:hAnsi="Arial" w:cs="Arial"/>
        </w:rPr>
        <w:t>tationären Pflegeeinrichtungen)</w:t>
      </w:r>
    </w:p>
    <w:p w14:paraId="328125E6" w14:textId="0BA0CC76" w:rsidR="0083042F" w:rsidRPr="006E7BAA" w:rsidRDefault="000F7223" w:rsidP="000F7223">
      <w:pPr>
        <w:spacing w:after="200" w:line="276" w:lineRule="auto"/>
        <w:rPr>
          <w:rFonts w:ascii="Arial" w:hAnsi="Arial" w:cs="Arial"/>
          <w:b/>
          <w:sz w:val="23"/>
          <w:szCs w:val="23"/>
        </w:rPr>
      </w:pPr>
      <w:r w:rsidRPr="006E7BAA">
        <w:rPr>
          <w:rFonts w:ascii="Arial" w:hAnsi="Arial" w:cs="Arial"/>
          <w:b/>
          <w:sz w:val="23"/>
          <w:szCs w:val="23"/>
        </w:rPr>
        <w:br w:type="page"/>
      </w:r>
    </w:p>
    <w:p w14:paraId="7D65DDA8" w14:textId="13F8B02F" w:rsidR="00857CE4" w:rsidRPr="009C5835" w:rsidRDefault="00857CE4" w:rsidP="00857CE4">
      <w:pPr>
        <w:pStyle w:val="berschrift1"/>
        <w:numPr>
          <w:ilvl w:val="0"/>
          <w:numId w:val="2"/>
        </w:numPr>
        <w:spacing w:line="320" w:lineRule="exact"/>
        <w:rPr>
          <w:rFonts w:ascii="Arial" w:hAnsi="Arial" w:cs="Arial"/>
        </w:rPr>
      </w:pPr>
      <w:bookmarkStart w:id="226" w:name="_Toc477029930"/>
      <w:r w:rsidRPr="0034584B">
        <w:rPr>
          <w:rFonts w:ascii="Arial" w:hAnsi="Arial" w:cs="Arial"/>
        </w:rPr>
        <w:lastRenderedPageBreak/>
        <w:t>Konzeption und Entwicklung des smarten</w:t>
      </w:r>
      <w:r w:rsidRPr="009C5835">
        <w:rPr>
          <w:rFonts w:ascii="Arial" w:hAnsi="Arial" w:cs="Arial"/>
        </w:rPr>
        <w:t xml:space="preserve"> Medikamentenverwaltungssystems</w:t>
      </w:r>
      <w:bookmarkEnd w:id="226"/>
    </w:p>
    <w:p w14:paraId="2C579494" w14:textId="77777777" w:rsidR="00DD535F" w:rsidRPr="009C5835" w:rsidRDefault="00DD535F" w:rsidP="00124791">
      <w:pPr>
        <w:rPr>
          <w:rFonts w:ascii="Arial" w:hAnsi="Arial" w:cs="Arial"/>
        </w:rPr>
      </w:pPr>
    </w:p>
    <w:p w14:paraId="33F05B9D" w14:textId="3F77DC07" w:rsidR="006F1AFC" w:rsidRPr="00F3360C" w:rsidRDefault="00DD535F" w:rsidP="006E3088">
      <w:pPr>
        <w:spacing w:line="360" w:lineRule="auto"/>
        <w:jc w:val="both"/>
        <w:rPr>
          <w:rFonts w:ascii="Arial" w:hAnsi="Arial" w:cs="Arial"/>
          <w:szCs w:val="24"/>
        </w:rPr>
      </w:pPr>
      <w:r w:rsidRPr="00F3360C">
        <w:rPr>
          <w:rFonts w:ascii="Arial" w:hAnsi="Arial" w:cs="Arial"/>
          <w:szCs w:val="24"/>
        </w:rPr>
        <w:t xml:space="preserve">Dieses Kapitel behandelt die Entstehung des smarten Medikamentenverwaltungssystems. Diesbezüglich wird auf den kompletten Entwicklungsprozess </w:t>
      </w:r>
      <w:r w:rsidR="009C483C" w:rsidRPr="00F3360C">
        <w:rPr>
          <w:rFonts w:ascii="Arial" w:hAnsi="Arial" w:cs="Arial"/>
          <w:szCs w:val="24"/>
        </w:rPr>
        <w:t xml:space="preserve">eingegangen und aufgezeigt, wie von der Anforderungsanalyse bis zur Erstellung der Hard- und Software vorgegangen wurde. Als Produktentwicklungsprozess wurde ein Prozess in Anlehnung an Verworn und Herstatt konzipiert und umgesetzt. Dieses gliedert sich in fünf Schritte, die wiederum in einzelne Unterprozesse gegliedert sind </w:t>
      </w:r>
      <w:r w:rsidR="00F46094" w:rsidRPr="00F3360C">
        <w:rPr>
          <w:rFonts w:ascii="Arial" w:hAnsi="Arial" w:cs="Arial"/>
          <w:szCs w:val="24"/>
        </w:rPr>
        <w:t xml:space="preserve">(siehe </w:t>
      </w:r>
      <w:r w:rsidR="00F46094" w:rsidRPr="00F3360C">
        <w:rPr>
          <w:rFonts w:ascii="Arial" w:hAnsi="Arial" w:cs="Arial"/>
          <w:szCs w:val="24"/>
        </w:rPr>
        <w:fldChar w:fldCharType="begin"/>
      </w:r>
      <w:r w:rsidR="00F46094" w:rsidRPr="00F3360C">
        <w:rPr>
          <w:rFonts w:ascii="Arial" w:hAnsi="Arial" w:cs="Arial"/>
          <w:szCs w:val="24"/>
        </w:rPr>
        <w:instrText xml:space="preserve"> REF _Ref476421345 \h  \* MERGEFORMAT </w:instrText>
      </w:r>
      <w:r w:rsidR="00F46094" w:rsidRPr="00F3360C">
        <w:rPr>
          <w:rFonts w:ascii="Arial" w:hAnsi="Arial" w:cs="Arial"/>
          <w:szCs w:val="24"/>
        </w:rPr>
      </w:r>
      <w:r w:rsidR="00F46094" w:rsidRPr="00F3360C">
        <w:rPr>
          <w:rFonts w:ascii="Arial" w:hAnsi="Arial" w:cs="Arial"/>
          <w:szCs w:val="24"/>
        </w:rPr>
        <w:fldChar w:fldCharType="separate"/>
      </w:r>
      <w:r w:rsidR="00E05847" w:rsidRPr="006D7718">
        <w:rPr>
          <w:rFonts w:ascii="Arial" w:hAnsi="Arial" w:cs="Arial"/>
          <w:szCs w:val="24"/>
        </w:rPr>
        <w:t xml:space="preserve">Abbildung </w:t>
      </w:r>
      <w:r w:rsidR="00E05847">
        <w:rPr>
          <w:rFonts w:ascii="Arial" w:hAnsi="Arial" w:cs="Arial"/>
          <w:noProof/>
          <w:szCs w:val="24"/>
        </w:rPr>
        <w:t>19</w:t>
      </w:r>
      <w:r w:rsidR="00F46094" w:rsidRPr="00F3360C">
        <w:rPr>
          <w:rFonts w:ascii="Arial" w:hAnsi="Arial" w:cs="Arial"/>
          <w:szCs w:val="24"/>
        </w:rPr>
        <w:fldChar w:fldCharType="end"/>
      </w:r>
      <w:r w:rsidR="009C483C" w:rsidRPr="00F3360C">
        <w:rPr>
          <w:rFonts w:ascii="Arial" w:hAnsi="Arial" w:cs="Arial"/>
          <w:szCs w:val="24"/>
        </w:rPr>
        <w:t>).</w:t>
      </w:r>
      <w:r w:rsidR="007A52C9" w:rsidRPr="00F3360C">
        <w:rPr>
          <w:rFonts w:ascii="Arial" w:hAnsi="Arial" w:cs="Arial"/>
          <w:szCs w:val="24"/>
        </w:rPr>
        <w:t xml:space="preserve"> </w:t>
      </w:r>
    </w:p>
    <w:p w14:paraId="697D75BE" w14:textId="77777777" w:rsidR="00044940" w:rsidRPr="00F3360C" w:rsidRDefault="00044940" w:rsidP="006E3088">
      <w:pPr>
        <w:spacing w:line="360" w:lineRule="auto"/>
        <w:jc w:val="both"/>
        <w:rPr>
          <w:rFonts w:ascii="Arial" w:hAnsi="Arial" w:cs="Arial"/>
          <w:szCs w:val="24"/>
        </w:rPr>
      </w:pPr>
    </w:p>
    <w:p w14:paraId="4255CDAF" w14:textId="1223D452" w:rsidR="00F671F9" w:rsidRPr="00F3360C" w:rsidRDefault="00A67235" w:rsidP="006E3088">
      <w:pPr>
        <w:spacing w:line="360" w:lineRule="auto"/>
        <w:jc w:val="both"/>
        <w:rPr>
          <w:rFonts w:ascii="Arial" w:hAnsi="Arial" w:cs="Arial"/>
          <w:szCs w:val="24"/>
        </w:rPr>
      </w:pPr>
      <w:r w:rsidRPr="00F3360C">
        <w:rPr>
          <w:rFonts w:ascii="Arial" w:hAnsi="Arial" w:cs="Arial"/>
          <w:noProof/>
          <w:szCs w:val="24"/>
        </w:rPr>
        <mc:AlternateContent>
          <mc:Choice Requires="wpg">
            <w:drawing>
              <wp:inline distT="0" distB="0" distL="0" distR="0" wp14:anchorId="199FFC3F" wp14:editId="1EEAB6B2">
                <wp:extent cx="5429250" cy="482868"/>
                <wp:effectExtent l="0" t="0" r="19050" b="12700"/>
                <wp:docPr id="66" name="Gruppieren 66"/>
                <wp:cNvGraphicFramePr/>
                <a:graphic xmlns:a="http://schemas.openxmlformats.org/drawingml/2006/main">
                  <a:graphicData uri="http://schemas.microsoft.com/office/word/2010/wordprocessingGroup">
                    <wpg:wgp>
                      <wpg:cNvGrpSpPr/>
                      <wpg:grpSpPr>
                        <a:xfrm>
                          <a:off x="0" y="0"/>
                          <a:ext cx="5429250" cy="482868"/>
                          <a:chOff x="0" y="0"/>
                          <a:chExt cx="6340332" cy="482868"/>
                        </a:xfrm>
                      </wpg:grpSpPr>
                      <wps:wsp>
                        <wps:cNvPr id="65" name="Pfeil: Fünfeck 65"/>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6CFDD2C" w14:textId="319560F2" w:rsidR="007316ED" w:rsidRPr="007316ED" w:rsidRDefault="007316ED" w:rsidP="00A67235">
                              <w:pPr>
                                <w:jc w:val="center"/>
                                <w:rPr>
                                  <w:rFonts w:ascii="Arial" w:hAnsi="Arial" w:cs="Arial"/>
                                  <w:sz w:val="18"/>
                                  <w:szCs w:val="18"/>
                                </w:rPr>
                              </w:pPr>
                              <w:r w:rsidRPr="007316ED">
                                <w:rPr>
                                  <w:rFonts w:ascii="Arial" w:hAnsi="Arial" w:cs="Arial"/>
                                  <w:sz w:val="18"/>
                                  <w:szCs w:val="18"/>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Pfeil: Fünfeck 61"/>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C9DEDFB" w14:textId="370B37BB" w:rsidR="007316ED" w:rsidRPr="007316ED" w:rsidRDefault="007316ED" w:rsidP="00A67235">
                              <w:pPr>
                                <w:jc w:val="center"/>
                                <w:rPr>
                                  <w:rFonts w:ascii="Arial" w:hAnsi="Arial" w:cs="Arial"/>
                                  <w:sz w:val="18"/>
                                  <w:szCs w:val="18"/>
                                </w:rPr>
                              </w:pPr>
                              <w:r w:rsidRPr="007316E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Pfeil: Fünfeck 64"/>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175B61C" w14:textId="7397EA04" w:rsidR="007316ED" w:rsidRPr="007316ED" w:rsidRDefault="007316ED" w:rsidP="00A67235">
                              <w:pPr>
                                <w:jc w:val="center"/>
                                <w:rPr>
                                  <w:rFonts w:ascii="Arial" w:hAnsi="Arial" w:cs="Arial"/>
                                  <w:sz w:val="18"/>
                                  <w:szCs w:val="18"/>
                                </w:rPr>
                              </w:pPr>
                              <w:r w:rsidRPr="007316E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Pfeil: Fünfeck 63"/>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7A74CA3" w14:textId="30E784C3" w:rsidR="007316ED" w:rsidRPr="007316ED" w:rsidRDefault="007316ED" w:rsidP="00A67235">
                              <w:pPr>
                                <w:jc w:val="center"/>
                                <w:rPr>
                                  <w:rFonts w:ascii="Arial" w:hAnsi="Arial" w:cs="Arial"/>
                                  <w:sz w:val="18"/>
                                  <w:szCs w:val="18"/>
                                </w:rPr>
                              </w:pPr>
                              <w:r w:rsidRPr="007316E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Pfeil: Fünfeck 62"/>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64B6B3B" w14:textId="3328A53A" w:rsidR="007316ED" w:rsidRPr="007316ED" w:rsidRDefault="007316ED" w:rsidP="00A67235">
                              <w:pPr>
                                <w:jc w:val="center"/>
                                <w:rPr>
                                  <w:rFonts w:ascii="Arial" w:hAnsi="Arial" w:cs="Arial"/>
                                  <w:sz w:val="18"/>
                                  <w:szCs w:val="18"/>
                                </w:rPr>
                              </w:pPr>
                              <w:r w:rsidRPr="007316E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99FFC3F" id="Gruppieren 66" o:spid="_x0000_s1026" style="width:427.5pt;height:38pt;mso-position-horizontal-relative:char;mso-position-vertical-relative:line" coordsize="63403,4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&#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feil: Fünfeck 65" o:spid="_x0000_s1027"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" adj="18085" fillcolor="white [3201]" strokecolor="#4f81bd [3204]" strokeweight="2pt">
                  <v:textbox>
                    <w:txbxContent>
                      <w:p w14:paraId="06CFDD2C" w14:textId="319560F2" w:rsidR="007316ED" w:rsidRPr="007316ED" w:rsidRDefault="007316ED" w:rsidP="00A67235">
                        <w:pPr>
                          <w:jc w:val="center"/>
                          <w:rPr>
                            <w:rFonts w:ascii="Arial" w:hAnsi="Arial" w:cs="Arial"/>
                            <w:sz w:val="18"/>
                            <w:szCs w:val="18"/>
                          </w:rPr>
                        </w:pPr>
                        <w:r w:rsidRPr="007316ED">
                          <w:rPr>
                            <w:rFonts w:ascii="Arial" w:hAnsi="Arial" w:cs="Arial"/>
                            <w:sz w:val="18"/>
                            <w:szCs w:val="18"/>
                          </w:rPr>
                          <w:t xml:space="preserve">   5. Validierung</w:t>
                        </w:r>
                      </w:p>
                    </w:txbxContent>
                  </v:textbox>
                </v:shape>
                <v:shape id="Pfeil: Fünfeck 61" o:spid="_x0000_s1028"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" adj="18085" fillcolor="white [3201]" strokecolor="#4f81bd [3204]" strokeweight="2pt">
                  <v:textbox>
                    <w:txbxContent>
                      <w:p w14:paraId="3C9DEDFB" w14:textId="370B37BB" w:rsidR="007316ED" w:rsidRPr="007316ED" w:rsidRDefault="007316ED" w:rsidP="00A67235">
                        <w:pPr>
                          <w:jc w:val="center"/>
                          <w:rPr>
                            <w:rFonts w:ascii="Arial" w:hAnsi="Arial" w:cs="Arial"/>
                            <w:sz w:val="18"/>
                            <w:szCs w:val="18"/>
                          </w:rPr>
                        </w:pPr>
                        <w:r w:rsidRPr="007316ED">
                          <w:rPr>
                            <w:rFonts w:ascii="Arial" w:hAnsi="Arial" w:cs="Arial"/>
                            <w:sz w:val="18"/>
                            <w:szCs w:val="18"/>
                          </w:rPr>
                          <w:t xml:space="preserve">   4. Entwicklung der Software</w:t>
                        </w:r>
                      </w:p>
                    </w:txbxContent>
                  </v:textbox>
                </v:shape>
                <v:shape id="Pfeil: Fünfeck 64" o:spid="_x0000_s1029"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" adj="18085" fillcolor="white [3201]" strokecolor="#4f81bd [3204]" strokeweight="2pt">
                  <v:textbox>
                    <w:txbxContent>
                      <w:p w14:paraId="4175B61C" w14:textId="7397EA04" w:rsidR="007316ED" w:rsidRPr="007316ED" w:rsidRDefault="007316ED" w:rsidP="00A67235">
                        <w:pPr>
                          <w:jc w:val="center"/>
                          <w:rPr>
                            <w:rFonts w:ascii="Arial" w:hAnsi="Arial" w:cs="Arial"/>
                            <w:sz w:val="18"/>
                            <w:szCs w:val="18"/>
                          </w:rPr>
                        </w:pPr>
                        <w:r w:rsidRPr="007316ED">
                          <w:rPr>
                            <w:rFonts w:ascii="Arial" w:hAnsi="Arial" w:cs="Arial"/>
                            <w:sz w:val="18"/>
                            <w:szCs w:val="18"/>
                          </w:rPr>
                          <w:t xml:space="preserve">   3. Entwicklung der Hardware</w:t>
                        </w:r>
                      </w:p>
                    </w:txbxContent>
                  </v:textbox>
                </v:shape>
                <v:shape id="Pfeil: Fünfeck 63" o:spid="_x0000_s1030"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" adj="18085" fillcolor="white [3201]" strokecolor="#4f81bd [3204]" strokeweight="2pt">
                  <v:textbox>
                    <w:txbxContent>
                      <w:p w14:paraId="37A74CA3" w14:textId="30E784C3" w:rsidR="007316ED" w:rsidRPr="007316ED" w:rsidRDefault="007316ED" w:rsidP="00A67235">
                        <w:pPr>
                          <w:jc w:val="center"/>
                          <w:rPr>
                            <w:rFonts w:ascii="Arial" w:hAnsi="Arial" w:cs="Arial"/>
                            <w:sz w:val="18"/>
                            <w:szCs w:val="18"/>
                          </w:rPr>
                        </w:pPr>
                        <w:r w:rsidRPr="007316ED">
                          <w:rPr>
                            <w:rFonts w:ascii="Arial" w:hAnsi="Arial" w:cs="Arial"/>
                            <w:sz w:val="18"/>
                            <w:szCs w:val="18"/>
                          </w:rPr>
                          <w:t xml:space="preserve">    2. Konzeption</w:t>
                        </w:r>
                      </w:p>
                    </w:txbxContent>
                  </v:textbox>
                </v:shape>
                <v:shape id="Pfeil: Fünfeck 62" o:spid="_x0000_s1031"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" adj="18085" fillcolor="white [3201]" strokecolor="#4f81bd [3204]" strokeweight="2pt">
                  <v:textbox>
                    <w:txbxContent>
                      <w:p w14:paraId="464B6B3B" w14:textId="3328A53A" w:rsidR="007316ED" w:rsidRPr="007316ED" w:rsidRDefault="007316ED" w:rsidP="00A67235">
                        <w:pPr>
                          <w:jc w:val="center"/>
                          <w:rPr>
                            <w:rFonts w:ascii="Arial" w:hAnsi="Arial" w:cs="Arial"/>
                            <w:sz w:val="18"/>
                            <w:szCs w:val="18"/>
                          </w:rPr>
                        </w:pPr>
                        <w:r w:rsidRPr="007316ED">
                          <w:rPr>
                            <w:rFonts w:ascii="Arial" w:hAnsi="Arial" w:cs="Arial"/>
                            <w:sz w:val="18"/>
                            <w:szCs w:val="18"/>
                          </w:rPr>
                          <w:t xml:space="preserve">   1. Analyse</w:t>
                        </w:r>
                      </w:p>
                    </w:txbxContent>
                  </v:textbox>
                </v:shape>
                <w10:anchorlock/>
              </v:group>
            </w:pict>
          </mc:Fallback>
        </mc:AlternateContent>
      </w:r>
    </w:p>
    <w:p w14:paraId="7446B111" w14:textId="77777777" w:rsidR="00BD7AC7" w:rsidRPr="00F3360C" w:rsidRDefault="00BD7AC7" w:rsidP="006E3088">
      <w:pPr>
        <w:spacing w:line="360" w:lineRule="auto"/>
        <w:jc w:val="both"/>
        <w:rPr>
          <w:rFonts w:ascii="Arial" w:hAnsi="Arial" w:cs="Arial"/>
          <w:szCs w:val="24"/>
        </w:rPr>
      </w:pPr>
    </w:p>
    <w:p w14:paraId="369AE0FF" w14:textId="0585ACE6" w:rsidR="007A52C9" w:rsidRPr="00F3360C" w:rsidRDefault="007A52C9" w:rsidP="006E3088">
      <w:pPr>
        <w:spacing w:line="360" w:lineRule="auto"/>
        <w:jc w:val="both"/>
        <w:rPr>
          <w:rFonts w:ascii="Arial" w:hAnsi="Arial" w:cs="Arial"/>
          <w:szCs w:val="24"/>
        </w:rPr>
      </w:pPr>
      <w:r w:rsidRPr="00F3360C">
        <w:rPr>
          <w:rFonts w:ascii="Arial" w:hAnsi="Arial" w:cs="Arial"/>
          <w:noProof/>
          <w:szCs w:val="24"/>
        </w:rPr>
        <mc:AlternateContent>
          <mc:Choice Requires="wps">
            <w:drawing>
              <wp:anchor distT="0" distB="0" distL="114300" distR="114300" simplePos="0" relativeHeight="251654144" behindDoc="0" locked="0" layoutInCell="1" allowOverlap="1" wp14:anchorId="54618BA8" wp14:editId="1501EBA0">
                <wp:simplePos x="0" y="0"/>
                <wp:positionH relativeFrom="margin">
                  <wp:align>right</wp:align>
                </wp:positionH>
                <wp:positionV relativeFrom="paragraph">
                  <wp:posOffset>16510</wp:posOffset>
                </wp:positionV>
                <wp:extent cx="5581650" cy="371475"/>
                <wp:effectExtent l="0" t="0" r="0" b="7620"/>
                <wp:wrapNone/>
                <wp:docPr id="44" name="Textfeld 44"/>
                <wp:cNvGraphicFramePr/>
                <a:graphic xmlns:a="http://schemas.openxmlformats.org/drawingml/2006/main">
                  <a:graphicData uri="http://schemas.microsoft.com/office/word/2010/wordprocessingShape">
                    <wps:wsp>
                      <wps:cNvSpPr txBox="1"/>
                      <wps:spPr>
                        <a:xfrm>
                          <a:off x="0" y="0"/>
                          <a:ext cx="5581650" cy="371475"/>
                        </a:xfrm>
                        <a:prstGeom prst="rect">
                          <a:avLst/>
                        </a:prstGeom>
                        <a:solidFill>
                          <a:prstClr val="white"/>
                        </a:solidFill>
                        <a:ln>
                          <a:noFill/>
                        </a:ln>
                      </wps:spPr>
                      <wps:txbx>
                        <w:txbxContent>
                          <w:p w14:paraId="3EA13244" w14:textId="5C1A9A2C" w:rsidR="007316ED" w:rsidRPr="007316ED" w:rsidRDefault="007316ED" w:rsidP="007A52C9">
                            <w:pPr>
                              <w:pStyle w:val="Beschriftung"/>
                              <w:jc w:val="center"/>
                              <w:rPr>
                                <w:rFonts w:ascii="Arial" w:hAnsi="Arial" w:cs="Arial"/>
                              </w:rPr>
                            </w:pPr>
                            <w:bookmarkStart w:id="227" w:name="_Ref476421345"/>
                            <w:bookmarkStart w:id="228" w:name="_Toc477029980"/>
                            <w:r w:rsidRPr="007316ED">
                              <w:rPr>
                                <w:rFonts w:ascii="Arial" w:hAnsi="Arial" w:cs="Arial"/>
                              </w:rPr>
                              <w:t xml:space="preserve">Abbildung </w:t>
                            </w:r>
                            <w:r w:rsidRPr="007316ED">
                              <w:rPr>
                                <w:rFonts w:ascii="Arial" w:hAnsi="Arial" w:cs="Arial"/>
                              </w:rPr>
                              <w:fldChar w:fldCharType="begin"/>
                            </w:r>
                            <w:r w:rsidRPr="007316ED">
                              <w:rPr>
                                <w:rFonts w:ascii="Arial" w:hAnsi="Arial" w:cs="Arial"/>
                              </w:rPr>
                              <w:instrText xml:space="preserve"> SEQ Abbildung \* ARABIC </w:instrText>
                            </w:r>
                            <w:r w:rsidRPr="007316ED">
                              <w:rPr>
                                <w:rFonts w:ascii="Arial" w:hAnsi="Arial" w:cs="Arial"/>
                              </w:rPr>
                              <w:fldChar w:fldCharType="separate"/>
                            </w:r>
                            <w:r w:rsidR="001F4EC2">
                              <w:rPr>
                                <w:rFonts w:ascii="Arial" w:hAnsi="Arial" w:cs="Arial"/>
                                <w:noProof/>
                              </w:rPr>
                              <w:t>19</w:t>
                            </w:r>
                            <w:r w:rsidRPr="007316ED">
                              <w:rPr>
                                <w:rFonts w:ascii="Arial" w:hAnsi="Arial" w:cs="Arial"/>
                                <w:noProof/>
                              </w:rPr>
                              <w:fldChar w:fldCharType="end"/>
                            </w:r>
                            <w:bookmarkEnd w:id="227"/>
                            <w:r w:rsidRPr="007316ED">
                              <w:rPr>
                                <w:rFonts w:ascii="Arial" w:hAnsi="Arial" w:cs="Arial"/>
                              </w:rPr>
                              <w:t>: Produktentwicklungsphasen</w:t>
                            </w:r>
                            <w:bookmarkEnd w:id="228"/>
                            <w:r w:rsidRPr="007316ED">
                              <w:rPr>
                                <w:rFonts w:ascii="Arial" w:hAnsi="Arial" w:cs="Arial"/>
                              </w:rPr>
                              <w:t xml:space="preserve">  </w:t>
                            </w:r>
                          </w:p>
                          <w:p w14:paraId="4B291942" w14:textId="53B69308" w:rsidR="007316ED" w:rsidRPr="007316ED" w:rsidRDefault="007316ED" w:rsidP="007A52C9">
                            <w:pPr>
                              <w:pStyle w:val="Beschriftung"/>
                              <w:jc w:val="center"/>
                              <w:rPr>
                                <w:rFonts w:ascii="Arial" w:hAnsi="Arial" w:cs="Arial"/>
                                <w:b w:val="0"/>
                                <w:noProof/>
                                <w:sz w:val="24"/>
                                <w:szCs w:val="24"/>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bookmarkStart w:id="229" w:name="_CTVP0016fbeb996544047a9a053afc80c8c2de9"/>
                            <w:r w:rsidRPr="007316ED">
                              <w:rPr>
                                <w:rFonts w:ascii="Arial" w:hAnsi="Arial" w:cs="Arial"/>
                              </w:rPr>
                              <w:t>(Quelle: Eigene Darstellung in Anlehnung an Herstatt und Verworn 2007, S. 3–19)</w:t>
                            </w:r>
                            <w:bookmarkEnd w:id="229"/>
                            <w:r w:rsidRPr="007316ED">
                              <w:rPr>
                                <w:rFonts w:ascii="Arial" w:hAnsi="Arial" w:cs="Aria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4618BA8" id="_x0000_t202" coordsize="21600,21600" o:spt="202" path="m,l,21600r21600,l21600,xe">
                <v:stroke joinstyle="miter"/>
                <v:path gradientshapeok="t" o:connecttype="rect"/>
              </v:shapetype>
              <v:shape id="Textfeld 44" o:spid="_x0000_s1032" type="#_x0000_t202" style="position:absolute;left:0;text-align:left;margin-left:388.3pt;margin-top:1.3pt;width:439.5pt;height:29.25pt;z-index:2516541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" stroked="f">
                <v:textbox style="mso-fit-shape-to-text:t" inset="0,0,0,0">
                  <w:txbxContent>
                    <w:p w14:paraId="3EA13244" w14:textId="5C1A9A2C" w:rsidR="007316ED" w:rsidRPr="007316ED" w:rsidRDefault="007316ED" w:rsidP="007A52C9">
                      <w:pPr>
                        <w:pStyle w:val="Beschriftung"/>
                        <w:jc w:val="center"/>
                        <w:rPr>
                          <w:rFonts w:ascii="Arial" w:hAnsi="Arial" w:cs="Arial"/>
                        </w:rPr>
                      </w:pPr>
                      <w:bookmarkStart w:id="230" w:name="_Ref476421345"/>
                      <w:bookmarkStart w:id="231" w:name="_Toc477029980"/>
                      <w:r w:rsidRPr="007316ED">
                        <w:rPr>
                          <w:rFonts w:ascii="Arial" w:hAnsi="Arial" w:cs="Arial"/>
                        </w:rPr>
                        <w:t xml:space="preserve">Abbildung </w:t>
                      </w:r>
                      <w:r w:rsidRPr="007316ED">
                        <w:rPr>
                          <w:rFonts w:ascii="Arial" w:hAnsi="Arial" w:cs="Arial"/>
                        </w:rPr>
                        <w:fldChar w:fldCharType="begin"/>
                      </w:r>
                      <w:r w:rsidRPr="007316ED">
                        <w:rPr>
                          <w:rFonts w:ascii="Arial" w:hAnsi="Arial" w:cs="Arial"/>
                        </w:rPr>
                        <w:instrText xml:space="preserve"> SEQ Abbildung \* ARABIC </w:instrText>
                      </w:r>
                      <w:r w:rsidRPr="007316ED">
                        <w:rPr>
                          <w:rFonts w:ascii="Arial" w:hAnsi="Arial" w:cs="Arial"/>
                        </w:rPr>
                        <w:fldChar w:fldCharType="separate"/>
                      </w:r>
                      <w:r w:rsidR="001F4EC2">
                        <w:rPr>
                          <w:rFonts w:ascii="Arial" w:hAnsi="Arial" w:cs="Arial"/>
                          <w:noProof/>
                        </w:rPr>
                        <w:t>19</w:t>
                      </w:r>
                      <w:r w:rsidRPr="007316ED">
                        <w:rPr>
                          <w:rFonts w:ascii="Arial" w:hAnsi="Arial" w:cs="Arial"/>
                          <w:noProof/>
                        </w:rPr>
                        <w:fldChar w:fldCharType="end"/>
                      </w:r>
                      <w:bookmarkEnd w:id="230"/>
                      <w:r w:rsidRPr="007316ED">
                        <w:rPr>
                          <w:rFonts w:ascii="Arial" w:hAnsi="Arial" w:cs="Arial"/>
                        </w:rPr>
                        <w:t>: Produktentwicklungsphasen</w:t>
                      </w:r>
                      <w:bookmarkEnd w:id="231"/>
                      <w:r w:rsidRPr="007316ED">
                        <w:rPr>
                          <w:rFonts w:ascii="Arial" w:hAnsi="Arial" w:cs="Arial"/>
                        </w:rPr>
                        <w:t xml:space="preserve">  </w:t>
                      </w:r>
                    </w:p>
                    <w:p w14:paraId="4B291942" w14:textId="53B69308" w:rsidR="007316ED" w:rsidRPr="007316ED" w:rsidRDefault="007316ED" w:rsidP="007A52C9">
                      <w:pPr>
                        <w:pStyle w:val="Beschriftung"/>
                        <w:jc w:val="center"/>
                        <w:rPr>
                          <w:rFonts w:ascii="Arial" w:hAnsi="Arial" w:cs="Arial"/>
                          <w:b w:val="0"/>
                          <w:noProof/>
                          <w:sz w:val="24"/>
                          <w:szCs w:val="24"/>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bookmarkStart w:id="232" w:name="_CTVP0016fbeb996544047a9a053afc80c8c2de9"/>
                      <w:r w:rsidRPr="007316ED">
                        <w:rPr>
                          <w:rFonts w:ascii="Arial" w:hAnsi="Arial" w:cs="Arial"/>
                        </w:rPr>
                        <w:t>(Quelle: Eigene Darstellung in Anlehnung an Herstatt und Verworn 2007, S. 3–19)</w:t>
                      </w:r>
                      <w:bookmarkEnd w:id="232"/>
                      <w:r w:rsidRPr="007316ED">
                        <w:rPr>
                          <w:rFonts w:ascii="Arial" w:hAnsi="Arial" w:cs="Arial"/>
                        </w:rPr>
                        <w:fldChar w:fldCharType="end"/>
                      </w:r>
                    </w:p>
                  </w:txbxContent>
                </v:textbox>
                <w10:wrap anchorx="margin"/>
              </v:shape>
            </w:pict>
          </mc:Fallback>
        </mc:AlternateContent>
      </w:r>
    </w:p>
    <w:p w14:paraId="40FDAE75" w14:textId="17C7C686" w:rsidR="00044940" w:rsidRPr="00F3360C" w:rsidRDefault="00044940" w:rsidP="006E3088">
      <w:pPr>
        <w:spacing w:line="360" w:lineRule="auto"/>
        <w:jc w:val="both"/>
        <w:rPr>
          <w:rFonts w:ascii="Arial" w:hAnsi="Arial" w:cs="Arial"/>
          <w:szCs w:val="24"/>
        </w:rPr>
      </w:pPr>
    </w:p>
    <w:p w14:paraId="134C682C" w14:textId="4416E9CF" w:rsidR="00967109" w:rsidRPr="00F3360C" w:rsidRDefault="00967109" w:rsidP="00835923">
      <w:pPr>
        <w:spacing w:line="360" w:lineRule="auto"/>
        <w:jc w:val="both"/>
        <w:rPr>
          <w:rFonts w:ascii="Arial" w:hAnsi="Arial" w:cs="Arial"/>
          <w:szCs w:val="24"/>
        </w:rPr>
      </w:pPr>
    </w:p>
    <w:p w14:paraId="3E147A13" w14:textId="77777777" w:rsidR="00F0645E" w:rsidRPr="00F3360C" w:rsidRDefault="00F0645E" w:rsidP="00835923">
      <w:pPr>
        <w:spacing w:line="360" w:lineRule="auto"/>
        <w:jc w:val="both"/>
        <w:rPr>
          <w:rFonts w:ascii="Arial" w:hAnsi="Arial" w:cs="Arial"/>
          <w:szCs w:val="24"/>
        </w:rPr>
      </w:pPr>
    </w:p>
    <w:p w14:paraId="44CCC7D0" w14:textId="731817F1" w:rsidR="005B06B2" w:rsidRPr="00F3360C" w:rsidRDefault="00967109" w:rsidP="00835923">
      <w:pPr>
        <w:spacing w:line="360" w:lineRule="auto"/>
        <w:jc w:val="both"/>
        <w:rPr>
          <w:rFonts w:ascii="Arial" w:hAnsi="Arial" w:cs="Arial"/>
          <w:szCs w:val="24"/>
        </w:rPr>
      </w:pPr>
      <w:r w:rsidRPr="00F3360C">
        <w:rPr>
          <w:rFonts w:ascii="Arial" w:hAnsi="Arial" w:cs="Arial"/>
          <w:szCs w:val="24"/>
        </w:rPr>
        <w:t>Diese fünf Phasen</w:t>
      </w:r>
      <w:r w:rsidR="00835923" w:rsidRPr="00F3360C">
        <w:rPr>
          <w:rFonts w:ascii="Arial" w:hAnsi="Arial" w:cs="Arial"/>
          <w:szCs w:val="24"/>
        </w:rPr>
        <w:t xml:space="preserve"> </w:t>
      </w:r>
      <w:r w:rsidR="009C483C" w:rsidRPr="00F3360C">
        <w:rPr>
          <w:rFonts w:ascii="Arial" w:hAnsi="Arial" w:cs="Arial"/>
          <w:szCs w:val="24"/>
        </w:rPr>
        <w:t xml:space="preserve">„Analyse“, „Konzeption“, Entwicklung der Hardware“ sowie „Entwicklung der Software“ </w:t>
      </w:r>
      <w:r w:rsidR="00835923" w:rsidRPr="00F3360C">
        <w:rPr>
          <w:rFonts w:ascii="Arial" w:hAnsi="Arial" w:cs="Arial"/>
          <w:szCs w:val="24"/>
        </w:rPr>
        <w:t xml:space="preserve">gliedern sich wiederum </w:t>
      </w:r>
      <w:r w:rsidR="00795E90" w:rsidRPr="00F3360C">
        <w:rPr>
          <w:rFonts w:ascii="Arial" w:hAnsi="Arial" w:cs="Arial"/>
          <w:szCs w:val="24"/>
        </w:rPr>
        <w:t>in</w:t>
      </w:r>
      <w:r w:rsidR="009E4B27" w:rsidRPr="00F3360C">
        <w:rPr>
          <w:rFonts w:ascii="Arial" w:hAnsi="Arial" w:cs="Arial"/>
          <w:szCs w:val="24"/>
        </w:rPr>
        <w:t xml:space="preserve"> die folgenden Unterphasen</w:t>
      </w:r>
      <w:r w:rsidRPr="00F3360C">
        <w:rPr>
          <w:rFonts w:ascii="Arial" w:hAnsi="Arial" w:cs="Arial"/>
          <w:szCs w:val="24"/>
        </w:rPr>
        <w:t>:</w:t>
      </w:r>
      <w:r w:rsidR="00044940" w:rsidRPr="00F3360C">
        <w:rPr>
          <w:rFonts w:ascii="Arial" w:hAnsi="Arial" w:cs="Arial"/>
          <w:szCs w:val="24"/>
        </w:rPr>
        <w:t xml:space="preserve"> </w:t>
      </w:r>
    </w:p>
    <w:p w14:paraId="1BAF3A6B" w14:textId="77777777" w:rsidR="00967109" w:rsidRPr="00F3360C" w:rsidRDefault="00967109" w:rsidP="00835923">
      <w:pPr>
        <w:spacing w:line="360" w:lineRule="auto"/>
        <w:jc w:val="both"/>
        <w:rPr>
          <w:rFonts w:ascii="Arial" w:hAnsi="Arial" w:cs="Arial"/>
          <w:b/>
          <w:szCs w:val="24"/>
        </w:rPr>
      </w:pPr>
    </w:p>
    <w:p w14:paraId="47821ED4" w14:textId="473B231E" w:rsidR="00044940" w:rsidRPr="00F3360C" w:rsidRDefault="00851E61" w:rsidP="00835923">
      <w:pPr>
        <w:spacing w:line="360" w:lineRule="auto"/>
        <w:jc w:val="both"/>
        <w:rPr>
          <w:rFonts w:ascii="Arial" w:hAnsi="Arial" w:cs="Arial"/>
          <w:b/>
          <w:szCs w:val="24"/>
        </w:rPr>
      </w:pPr>
      <w:r w:rsidRPr="00F3360C">
        <w:rPr>
          <w:rFonts w:ascii="Arial" w:hAnsi="Arial" w:cs="Arial"/>
          <w:b/>
          <w:szCs w:val="24"/>
        </w:rPr>
        <w:t>Analysephase</w:t>
      </w:r>
    </w:p>
    <w:p w14:paraId="3529E58D" w14:textId="77777777" w:rsidR="00E24573" w:rsidRPr="00F3360C" w:rsidRDefault="00E24573" w:rsidP="00835923">
      <w:pPr>
        <w:spacing w:line="360" w:lineRule="auto"/>
        <w:jc w:val="both"/>
        <w:rPr>
          <w:rFonts w:ascii="Arial" w:hAnsi="Arial" w:cs="Arial"/>
          <w:szCs w:val="24"/>
        </w:rPr>
      </w:pPr>
    </w:p>
    <w:p w14:paraId="5980E4F5" w14:textId="777A5842" w:rsidR="00D26596" w:rsidRPr="00F3360C" w:rsidRDefault="009C483C" w:rsidP="00835923">
      <w:pPr>
        <w:spacing w:line="360" w:lineRule="auto"/>
        <w:jc w:val="both"/>
        <w:rPr>
          <w:rFonts w:ascii="Arial" w:hAnsi="Arial" w:cs="Arial"/>
          <w:szCs w:val="24"/>
        </w:rPr>
      </w:pPr>
      <w:r w:rsidRPr="00F3360C">
        <w:rPr>
          <w:rFonts w:ascii="Arial" w:hAnsi="Arial" w:cs="Arial"/>
          <w:szCs w:val="24"/>
        </w:rPr>
        <w:t>In der Analysephase fand die grundlegende Anforderungsanalyse an das Medikamentenverwaltungssystem statt.</w:t>
      </w:r>
      <w:r w:rsidR="00D26596" w:rsidRPr="00F3360C">
        <w:rPr>
          <w:rFonts w:ascii="Arial" w:hAnsi="Arial" w:cs="Arial"/>
          <w:szCs w:val="24"/>
        </w:rPr>
        <w:t xml:space="preserve"> Es wurden Befragungen mit Pflegefachkräften von stationären Einrichtungen vorbereitet und Durchgeführt. Ziel dieser Phase war es von den Pflegefachkräften einen Einblick zur Adhärenz und Non-Adhärenz von älteren Personen zu bekommen. Die komplette Analysephase wird im </w:t>
      </w:r>
      <w:r w:rsidR="00F3360C" w:rsidRPr="00F3360C">
        <w:rPr>
          <w:rFonts w:ascii="Arial" w:hAnsi="Arial" w:cs="Arial"/>
          <w:szCs w:val="24"/>
        </w:rPr>
        <w:t>Abschnitt</w:t>
      </w:r>
      <w:r w:rsidR="00D26596" w:rsidRPr="00F3360C">
        <w:rPr>
          <w:rFonts w:ascii="Arial" w:hAnsi="Arial" w:cs="Arial"/>
          <w:szCs w:val="24"/>
        </w:rPr>
        <w:t xml:space="preserve"> </w:t>
      </w:r>
      <w:r w:rsidR="00D26596" w:rsidRPr="00F3360C">
        <w:rPr>
          <w:rFonts w:ascii="Arial" w:hAnsi="Arial" w:cs="Arial"/>
          <w:szCs w:val="24"/>
        </w:rPr>
        <w:fldChar w:fldCharType="begin"/>
      </w:r>
      <w:r w:rsidR="00D26596" w:rsidRPr="00F3360C">
        <w:rPr>
          <w:rFonts w:ascii="Arial" w:hAnsi="Arial" w:cs="Arial"/>
          <w:szCs w:val="24"/>
        </w:rPr>
        <w:instrText xml:space="preserve"> REF _Ref476583393 \n \h  \* MERGEFORMAT </w:instrText>
      </w:r>
      <w:r w:rsidR="00D26596" w:rsidRPr="00F3360C">
        <w:rPr>
          <w:rFonts w:ascii="Arial" w:hAnsi="Arial" w:cs="Arial"/>
          <w:szCs w:val="24"/>
        </w:rPr>
      </w:r>
      <w:r w:rsidR="00D26596" w:rsidRPr="00F3360C">
        <w:rPr>
          <w:rFonts w:ascii="Arial" w:hAnsi="Arial" w:cs="Arial"/>
          <w:szCs w:val="24"/>
        </w:rPr>
        <w:fldChar w:fldCharType="separate"/>
      </w:r>
      <w:r w:rsidR="00E05847">
        <w:rPr>
          <w:rFonts w:ascii="Arial" w:hAnsi="Arial" w:cs="Arial"/>
          <w:szCs w:val="24"/>
        </w:rPr>
        <w:t>4.1</w:t>
      </w:r>
      <w:r w:rsidR="00D26596" w:rsidRPr="00F3360C">
        <w:rPr>
          <w:rFonts w:ascii="Arial" w:hAnsi="Arial" w:cs="Arial"/>
          <w:szCs w:val="24"/>
        </w:rPr>
        <w:fldChar w:fldCharType="end"/>
      </w:r>
      <w:r w:rsidR="00D26596" w:rsidRPr="00F3360C">
        <w:rPr>
          <w:rFonts w:ascii="Arial" w:hAnsi="Arial" w:cs="Arial"/>
          <w:szCs w:val="24"/>
        </w:rPr>
        <w:t xml:space="preserve"> behandelt.</w:t>
      </w:r>
    </w:p>
    <w:p w14:paraId="367E41E7" w14:textId="77777777" w:rsidR="00D26596" w:rsidRPr="00F3360C" w:rsidRDefault="00D26596" w:rsidP="00835923">
      <w:pPr>
        <w:spacing w:line="360" w:lineRule="auto"/>
        <w:jc w:val="both"/>
        <w:rPr>
          <w:rFonts w:ascii="Arial" w:hAnsi="Arial" w:cs="Arial"/>
          <w:szCs w:val="24"/>
        </w:rPr>
      </w:pPr>
    </w:p>
    <w:p w14:paraId="226E1A0E" w14:textId="77777777" w:rsidR="00044940" w:rsidRPr="00F3360C" w:rsidRDefault="00044940" w:rsidP="00044940">
      <w:pPr>
        <w:keepNext/>
        <w:spacing w:line="360" w:lineRule="auto"/>
        <w:jc w:val="center"/>
        <w:rPr>
          <w:rFonts w:ascii="Arial" w:hAnsi="Arial" w:cs="Arial"/>
          <w:szCs w:val="24"/>
        </w:rPr>
      </w:pPr>
      <w:r w:rsidRPr="00F3360C">
        <w:rPr>
          <w:rFonts w:ascii="Arial" w:hAnsi="Arial" w:cs="Arial"/>
          <w:b/>
          <w:noProof/>
          <w:szCs w:val="24"/>
        </w:rPr>
        <w:lastRenderedPageBreak/>
        <mc:AlternateContent>
          <mc:Choice Requires="wpg">
            <w:drawing>
              <wp:inline distT="0" distB="0" distL="0" distR="0" wp14:anchorId="3B3F1698" wp14:editId="761054E1">
                <wp:extent cx="5702060" cy="1264588"/>
                <wp:effectExtent l="0" t="0" r="13335" b="12065"/>
                <wp:docPr id="74" name="Gruppieren 74"/>
                <wp:cNvGraphicFramePr/>
                <a:graphic xmlns:a="http://schemas.openxmlformats.org/drawingml/2006/main">
                  <a:graphicData uri="http://schemas.microsoft.com/office/word/2010/wordprocessingGroup">
                    <wpg:wgp>
                      <wpg:cNvGrpSpPr/>
                      <wpg:grpSpPr>
                        <a:xfrm>
                          <a:off x="0" y="0"/>
                          <a:ext cx="5702060" cy="1264588"/>
                          <a:chOff x="0" y="0"/>
                          <a:chExt cx="6340332" cy="1276494"/>
                        </a:xfrm>
                      </wpg:grpSpPr>
                      <wpg:grpSp>
                        <wpg:cNvPr id="51" name="Gruppieren 51"/>
                        <wpg:cNvGrpSpPr/>
                        <wpg:grpSpPr>
                          <a:xfrm>
                            <a:off x="69011" y="785004"/>
                            <a:ext cx="5917565" cy="491490"/>
                            <a:chOff x="0" y="0"/>
                            <a:chExt cx="5917720" cy="491490"/>
                          </a:xfrm>
                        </wpg:grpSpPr>
                        <wps:wsp>
                          <wps:cNvPr id="47" name="Pfeil: Fünfeck 47"/>
                          <wps:cNvSpPr/>
                          <wps:spPr>
                            <a:xfrm>
                              <a:off x="3614468"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6B5C30E" w14:textId="77777777" w:rsidR="007316ED" w:rsidRPr="001D63A3" w:rsidRDefault="007316ED" w:rsidP="00044940">
                                <w:pPr>
                                  <w:jc w:val="center"/>
                                  <w:rPr>
                                    <w:sz w:val="22"/>
                                    <w:szCs w:val="22"/>
                                  </w:rPr>
                                </w:pPr>
                                <w:r w:rsidRPr="001D63A3">
                                  <w:rPr>
                                    <w:sz w:val="22"/>
                                    <w:szCs w:val="22"/>
                                  </w:rPr>
                                  <w:t>1.3 Auswertung der Anforderungsanalyse</w:t>
                                </w:r>
                              </w:p>
                              <w:p w14:paraId="4608BB9D" w14:textId="77777777" w:rsidR="007316ED" w:rsidRDefault="007316ED" w:rsidP="0004494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Pfeil: Fünfeck 46"/>
                          <wps:cNvSpPr/>
                          <wps:spPr>
                            <a:xfrm>
                              <a:off x="1552755"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8125378" w14:textId="77777777" w:rsidR="007316ED" w:rsidRPr="001D63A3" w:rsidRDefault="007316ED" w:rsidP="00044940">
                                <w:pPr>
                                  <w:jc w:val="center"/>
                                  <w:rPr>
                                    <w:sz w:val="22"/>
                                    <w:szCs w:val="22"/>
                                  </w:rPr>
                                </w:pPr>
                                <w:r w:rsidRPr="001D63A3">
                                  <w:rPr>
                                    <w:sz w:val="22"/>
                                    <w:szCs w:val="22"/>
                                  </w:rPr>
                                  <w:t>1.2 Durchführung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Pfeil: Fünfeck 45"/>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2190FD7" w14:textId="77777777" w:rsidR="007316ED" w:rsidRPr="001D63A3" w:rsidRDefault="007316ED" w:rsidP="00044940">
                                <w:pPr>
                                  <w:jc w:val="center"/>
                                  <w:rPr>
                                    <w:sz w:val="22"/>
                                    <w:szCs w:val="22"/>
                                  </w:rPr>
                                </w:pPr>
                                <w:r w:rsidRPr="001D63A3">
                                  <w:rPr>
                                    <w:sz w:val="22"/>
                                    <w:szCs w:val="22"/>
                                  </w:rPr>
                                  <w:t>1.1 Vorbereitung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7" name="Gruppieren 67"/>
                        <wpg:cNvGrpSpPr/>
                        <wpg:grpSpPr>
                          <a:xfrm>
                            <a:off x="0" y="0"/>
                            <a:ext cx="6340332" cy="482868"/>
                            <a:chOff x="0" y="0"/>
                            <a:chExt cx="6340332" cy="482868"/>
                          </a:xfrm>
                        </wpg:grpSpPr>
                        <wps:wsp>
                          <wps:cNvPr id="68" name="Pfeil: Fünfeck 68"/>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6817E81" w14:textId="77777777" w:rsidR="007316ED" w:rsidRPr="00DD332C" w:rsidRDefault="007316ED" w:rsidP="00044940">
                                <w:pPr>
                                  <w:jc w:val="center"/>
                                  <w:rPr>
                                    <w:sz w:val="22"/>
                                    <w:szCs w:val="22"/>
                                  </w:rPr>
                                </w:pPr>
                                <w:r>
                                  <w:t xml:space="preserve">    </w:t>
                                </w:r>
                                <w:r w:rsidRPr="00DD332C">
                                  <w:rPr>
                                    <w:sz w:val="22"/>
                                    <w:szCs w:val="22"/>
                                  </w:rPr>
                                  <w:t>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Pfeil: Fünfeck 69"/>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0DED4B5" w14:textId="77777777" w:rsidR="007316ED" w:rsidRPr="00DD332C" w:rsidRDefault="007316ED" w:rsidP="00044940">
                                <w:pPr>
                                  <w:jc w:val="center"/>
                                  <w:rPr>
                                    <w:sz w:val="22"/>
                                    <w:szCs w:val="22"/>
                                  </w:rPr>
                                </w:pPr>
                                <w:r>
                                  <w:t xml:space="preserve">   </w:t>
                                </w:r>
                                <w:r w:rsidRPr="00DD332C">
                                  <w:rPr>
                                    <w:sz w:val="22"/>
                                    <w:szCs w:val="22"/>
                                  </w:rPr>
                                  <w:t>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Pfeil: Fünfeck 70"/>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F93064A" w14:textId="77777777" w:rsidR="007316ED" w:rsidRPr="00DD332C" w:rsidRDefault="007316ED" w:rsidP="00044940">
                                <w:pPr>
                                  <w:jc w:val="center"/>
                                  <w:rPr>
                                    <w:sz w:val="22"/>
                                    <w:szCs w:val="22"/>
                                  </w:rPr>
                                </w:pPr>
                                <w:r>
                                  <w:t xml:space="preserve">   </w:t>
                                </w:r>
                                <w:r w:rsidRPr="00DD332C">
                                  <w:rPr>
                                    <w:sz w:val="22"/>
                                    <w:szCs w:val="22"/>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Pfeil: Fünfeck 71"/>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664F2E4" w14:textId="77777777" w:rsidR="007316ED" w:rsidRPr="00DD332C" w:rsidRDefault="007316ED" w:rsidP="00044940">
                                <w:pPr>
                                  <w:jc w:val="center"/>
                                  <w:rPr>
                                    <w:sz w:val="22"/>
                                    <w:szCs w:val="22"/>
                                  </w:rPr>
                                </w:pPr>
                                <w:r>
                                  <w:t xml:space="preserve">     </w:t>
                                </w:r>
                                <w:r w:rsidRPr="00DD332C">
                                  <w:rPr>
                                    <w:sz w:val="22"/>
                                    <w:szCs w:val="22"/>
                                  </w:rPr>
                                  <w:t>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Pfeil: Fünfeck 72"/>
                          <wps:cNvSpPr/>
                          <wps:spPr>
                            <a:xfrm>
                              <a:off x="0"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39C6DC89" w14:textId="77777777" w:rsidR="007316ED" w:rsidRPr="00DD332C" w:rsidRDefault="007316ED" w:rsidP="00044940">
                                <w:pPr>
                                  <w:jc w:val="center"/>
                                  <w:rPr>
                                    <w:sz w:val="20"/>
                                  </w:rPr>
                                </w:pPr>
                                <w:r>
                                  <w:t xml:space="preserve">   </w:t>
                                </w:r>
                                <w:r w:rsidRPr="00DD332C">
                                  <w:rPr>
                                    <w:sz w:val="20"/>
                                  </w:rPr>
                                  <w:t>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 name="Gerade Verbindung mit Pfeil 73"/>
                        <wps:cNvCnPr/>
                        <wps:spPr>
                          <a:xfrm>
                            <a:off x="681486" y="483079"/>
                            <a:ext cx="0" cy="2937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B3F1698" id="Gruppieren 74" o:spid="_x0000_s1033" style="width:449pt;height:99.55pt;mso-position-horizontal-relative:char;mso-position-vertical-relative:line" coordsize="63403,12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">
                <v:group id="Gruppieren 51" o:spid="_x0000_s1034" style="position:absolute;left:690;top:7850;width:59175;height:4914" coordsize="59177,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Pfeil: Fünfeck 47" o:spid="_x0000_s1035" type="#_x0000_t15" style="position:absolute;left:36144;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" adj="19295" fillcolor="white [3201]" strokecolor="#4f81bd [3204]" strokeweight="2pt">
                    <v:textbox>
                      <w:txbxContent>
                        <w:p w14:paraId="46B5C30E" w14:textId="77777777" w:rsidR="007316ED" w:rsidRPr="001D63A3" w:rsidRDefault="007316ED" w:rsidP="00044940">
                          <w:pPr>
                            <w:jc w:val="center"/>
                            <w:rPr>
                              <w:sz w:val="22"/>
                              <w:szCs w:val="22"/>
                            </w:rPr>
                          </w:pPr>
                          <w:r w:rsidRPr="001D63A3">
                            <w:rPr>
                              <w:sz w:val="22"/>
                              <w:szCs w:val="22"/>
                            </w:rPr>
                            <w:t>1.3 Auswertung der Anforderungsanalyse</w:t>
                          </w:r>
                        </w:p>
                        <w:p w14:paraId="4608BB9D" w14:textId="77777777" w:rsidR="007316ED" w:rsidRDefault="007316ED" w:rsidP="00044940"/>
                      </w:txbxContent>
                    </v:textbox>
                  </v:shape>
                  <v:shape id="Pfeil: Fünfeck 46" o:spid="_x0000_s1036" type="#_x0000_t15" style="position:absolute;left:15527;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" adj="19295" fillcolor="white [3201]" strokecolor="#4f81bd [3204]" strokeweight="2pt">
                    <v:textbox>
                      <w:txbxContent>
                        <w:p w14:paraId="58125378" w14:textId="77777777" w:rsidR="007316ED" w:rsidRPr="001D63A3" w:rsidRDefault="007316ED" w:rsidP="00044940">
                          <w:pPr>
                            <w:jc w:val="center"/>
                            <w:rPr>
                              <w:sz w:val="22"/>
                              <w:szCs w:val="22"/>
                            </w:rPr>
                          </w:pPr>
                          <w:r w:rsidRPr="001D63A3">
                            <w:rPr>
                              <w:sz w:val="22"/>
                              <w:szCs w:val="22"/>
                            </w:rPr>
                            <w:t>1.2 Durchführung der Anforderungsanalyse</w:t>
                          </w:r>
                        </w:p>
                      </w:txbxContent>
                    </v:textbox>
                  </v:shape>
                  <v:shape id="Pfeil: Fünfeck 45" o:spid="_x0000_s1037"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" adj="18790" fillcolor="white [3201]" strokecolor="#4f81bd [3204]" strokeweight="2pt">
                    <v:textbox>
                      <w:txbxContent>
                        <w:p w14:paraId="52190FD7" w14:textId="77777777" w:rsidR="007316ED" w:rsidRPr="001D63A3" w:rsidRDefault="007316ED" w:rsidP="00044940">
                          <w:pPr>
                            <w:jc w:val="center"/>
                            <w:rPr>
                              <w:sz w:val="22"/>
                              <w:szCs w:val="22"/>
                            </w:rPr>
                          </w:pPr>
                          <w:r w:rsidRPr="001D63A3">
                            <w:rPr>
                              <w:sz w:val="22"/>
                              <w:szCs w:val="22"/>
                            </w:rPr>
                            <w:t>1.1 Vorbereitung der Anforderungsanalyse</w:t>
                          </w:r>
                        </w:p>
                      </w:txbxContent>
                    </v:textbox>
                  </v:shape>
                </v:group>
                <v:group id="Gruppieren 67" o:spid="_x0000_s1038"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Pfeil: Fünfeck 68" o:spid="_x0000_s1039"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" adj="18085" fillcolor="white [3201]" strokecolor="#4f81bd [3204]" strokeweight="2pt">
                    <v:textbox>
                      <w:txbxContent>
                        <w:p w14:paraId="26817E81" w14:textId="77777777" w:rsidR="007316ED" w:rsidRPr="00DD332C" w:rsidRDefault="007316ED" w:rsidP="00044940">
                          <w:pPr>
                            <w:jc w:val="center"/>
                            <w:rPr>
                              <w:sz w:val="22"/>
                              <w:szCs w:val="22"/>
                            </w:rPr>
                          </w:pPr>
                          <w:r>
                            <w:t xml:space="preserve">    </w:t>
                          </w:r>
                          <w:r w:rsidRPr="00DD332C">
                            <w:rPr>
                              <w:sz w:val="22"/>
                              <w:szCs w:val="22"/>
                            </w:rPr>
                            <w:t>5. Validierung</w:t>
                          </w:r>
                        </w:p>
                      </w:txbxContent>
                    </v:textbox>
                  </v:shape>
                  <v:shape id="Pfeil: Fünfeck 69" o:spid="_x0000_s1040"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" adj="18085" fillcolor="white [3201]" strokecolor="#4f81bd [3204]" strokeweight="2pt">
                    <v:textbox>
                      <w:txbxContent>
                        <w:p w14:paraId="50DED4B5" w14:textId="77777777" w:rsidR="007316ED" w:rsidRPr="00DD332C" w:rsidRDefault="007316ED" w:rsidP="00044940">
                          <w:pPr>
                            <w:jc w:val="center"/>
                            <w:rPr>
                              <w:sz w:val="22"/>
                              <w:szCs w:val="22"/>
                            </w:rPr>
                          </w:pPr>
                          <w:r>
                            <w:t xml:space="preserve">   </w:t>
                          </w:r>
                          <w:r w:rsidRPr="00DD332C">
                            <w:rPr>
                              <w:sz w:val="22"/>
                              <w:szCs w:val="22"/>
                            </w:rPr>
                            <w:t>4. Entwicklung der Software</w:t>
                          </w:r>
                        </w:p>
                      </w:txbxContent>
                    </v:textbox>
                  </v:shape>
                  <v:shape id="Pfeil: Fünfeck 70" o:spid="_x0000_s1041"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" adj="18085" fillcolor="white [3201]" strokecolor="#4f81bd [3204]" strokeweight="2pt">
                    <v:textbox>
                      <w:txbxContent>
                        <w:p w14:paraId="0F93064A" w14:textId="77777777" w:rsidR="007316ED" w:rsidRPr="00DD332C" w:rsidRDefault="007316ED" w:rsidP="00044940">
                          <w:pPr>
                            <w:jc w:val="center"/>
                            <w:rPr>
                              <w:sz w:val="22"/>
                              <w:szCs w:val="22"/>
                            </w:rPr>
                          </w:pPr>
                          <w:r>
                            <w:t xml:space="preserve">   </w:t>
                          </w:r>
                          <w:r w:rsidRPr="00DD332C">
                            <w:rPr>
                              <w:sz w:val="22"/>
                              <w:szCs w:val="22"/>
                            </w:rPr>
                            <w:t>3. Entwicklung der Hardware</w:t>
                          </w:r>
                        </w:p>
                      </w:txbxContent>
                    </v:textbox>
                  </v:shape>
                  <v:shape id="Pfeil: Fünfeck 71" o:spid="_x0000_s1042"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" adj="18085" fillcolor="white [3201]" strokecolor="#4f81bd [3204]" strokeweight="2pt">
                    <v:textbox>
                      <w:txbxContent>
                        <w:p w14:paraId="1664F2E4" w14:textId="77777777" w:rsidR="007316ED" w:rsidRPr="00DD332C" w:rsidRDefault="007316ED" w:rsidP="00044940">
                          <w:pPr>
                            <w:jc w:val="center"/>
                            <w:rPr>
                              <w:sz w:val="22"/>
                              <w:szCs w:val="22"/>
                            </w:rPr>
                          </w:pPr>
                          <w:r>
                            <w:t xml:space="preserve">     </w:t>
                          </w:r>
                          <w:r w:rsidRPr="00DD332C">
                            <w:rPr>
                              <w:sz w:val="22"/>
                              <w:szCs w:val="22"/>
                            </w:rPr>
                            <w:t>2. Konzeption</w:t>
                          </w:r>
                        </w:p>
                      </w:txbxContent>
                    </v:textbox>
                  </v:shape>
                  <v:shape id="Pfeil: Fünfeck 72" o:spid="_x0000_s1043"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" adj="18085" fillcolor="white [3201]" strokecolor="#c0504d [3205]" strokeweight="2pt">
                    <v:textbox>
                      <w:txbxContent>
                        <w:p w14:paraId="39C6DC89" w14:textId="77777777" w:rsidR="007316ED" w:rsidRPr="00DD332C" w:rsidRDefault="007316ED" w:rsidP="00044940">
                          <w:pPr>
                            <w:jc w:val="center"/>
                            <w:rPr>
                              <w:sz w:val="20"/>
                            </w:rPr>
                          </w:pPr>
                          <w:r>
                            <w:t xml:space="preserve">   </w:t>
                          </w:r>
                          <w:r w:rsidRPr="00DD332C">
                            <w:rPr>
                              <w:sz w:val="20"/>
                            </w:rPr>
                            <w:t>1. Analyse</w:t>
                          </w:r>
                        </w:p>
                      </w:txbxContent>
                    </v:textbox>
                  </v:shape>
                </v:group>
                <v:shapetype id="_x0000_t32" coordsize="21600,21600" o:spt="32" o:oned="t" path="m,l21600,21600e" filled="f">
                  <v:path arrowok="t" fillok="f" o:connecttype="none"/>
                  <o:lock v:ext="edit" shapetype="t"/>
                </v:shapetype>
                <v:shape id="Gerade Verbindung mit Pfeil 73" o:spid="_x0000_s1044" type="#_x0000_t32" style="position:absolute;left:6814;top:4830;width:0;height:29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" strokecolor="#4579b8 [3044]">
                  <v:stroke endarrow="block"/>
                </v:shape>
                <w10:anchorlock/>
              </v:group>
            </w:pict>
          </mc:Fallback>
        </mc:AlternateContent>
      </w:r>
    </w:p>
    <w:p w14:paraId="0517CC3A" w14:textId="20F82182" w:rsidR="006D7718" w:rsidRPr="007316ED" w:rsidRDefault="00044940" w:rsidP="00234DE2">
      <w:pPr>
        <w:pStyle w:val="Beschriftung"/>
        <w:jc w:val="center"/>
        <w:rPr>
          <w:rFonts w:ascii="Arial" w:hAnsi="Arial" w:cs="Arial"/>
        </w:rPr>
      </w:pPr>
      <w:bookmarkStart w:id="233" w:name="_Toc477029981"/>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1F4EC2">
        <w:rPr>
          <w:rFonts w:ascii="Arial" w:hAnsi="Arial" w:cs="Arial"/>
          <w:noProof/>
        </w:rPr>
        <w:t>20</w:t>
      </w:r>
      <w:r w:rsidR="009C483C" w:rsidRPr="007316ED">
        <w:rPr>
          <w:rFonts w:ascii="Arial" w:hAnsi="Arial" w:cs="Arial"/>
          <w:noProof/>
        </w:rPr>
        <w:fldChar w:fldCharType="end"/>
      </w:r>
      <w:r w:rsidRPr="007316ED">
        <w:rPr>
          <w:rFonts w:ascii="Arial" w:hAnsi="Arial" w:cs="Arial"/>
        </w:rPr>
        <w:t>: Unterphasen von Analysephas</w:t>
      </w:r>
      <w:bookmarkEnd w:id="233"/>
    </w:p>
    <w:p w14:paraId="097F82E4" w14:textId="77777777" w:rsidR="006D7718" w:rsidRPr="007316ED" w:rsidRDefault="006D7718" w:rsidP="006D7718">
      <w:pPr>
        <w:pStyle w:val="Beschriftung"/>
        <w:jc w:val="center"/>
        <w:rPr>
          <w:rFonts w:ascii="Arial" w:hAnsi="Arial" w:cs="Arial"/>
          <w:noProof/>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r w:rsidRPr="007316ED">
        <w:rPr>
          <w:rFonts w:ascii="Arial" w:hAnsi="Arial" w:cs="Arial"/>
        </w:rPr>
        <w:t>(Quelle: Eigene Darstellung in Anlehnung an Herstatt und Verworn 2007, S. 3–19)</w:t>
      </w:r>
      <w:r w:rsidRPr="007316ED">
        <w:rPr>
          <w:rFonts w:ascii="Arial" w:hAnsi="Arial" w:cs="Arial"/>
        </w:rPr>
        <w:fldChar w:fldCharType="end"/>
      </w:r>
    </w:p>
    <w:p w14:paraId="1D081597" w14:textId="040992C2" w:rsidR="002425E2" w:rsidRPr="0034584B" w:rsidRDefault="002425E2" w:rsidP="006D7718">
      <w:pPr>
        <w:pStyle w:val="Beschriftung"/>
        <w:rPr>
          <w:rFonts w:ascii="Arial" w:hAnsi="Arial" w:cs="Arial"/>
          <w:sz w:val="23"/>
          <w:szCs w:val="23"/>
        </w:rPr>
      </w:pPr>
    </w:p>
    <w:p w14:paraId="4A62E283" w14:textId="49B0C1D0" w:rsidR="00967109" w:rsidRPr="00F801EF" w:rsidRDefault="00851E61" w:rsidP="00835923">
      <w:pPr>
        <w:spacing w:line="360" w:lineRule="auto"/>
        <w:jc w:val="both"/>
        <w:rPr>
          <w:rFonts w:ascii="Arial" w:hAnsi="Arial" w:cs="Arial"/>
          <w:b/>
          <w:szCs w:val="24"/>
        </w:rPr>
      </w:pPr>
      <w:r w:rsidRPr="00F801EF">
        <w:rPr>
          <w:rFonts w:ascii="Arial" w:hAnsi="Arial" w:cs="Arial"/>
          <w:b/>
          <w:szCs w:val="24"/>
        </w:rPr>
        <w:t>Konzeptionsphase</w:t>
      </w:r>
    </w:p>
    <w:p w14:paraId="5C797F60" w14:textId="77777777" w:rsidR="00E24573" w:rsidRPr="00F801EF" w:rsidRDefault="00E24573" w:rsidP="00835923">
      <w:pPr>
        <w:spacing w:line="360" w:lineRule="auto"/>
        <w:jc w:val="both"/>
        <w:rPr>
          <w:rFonts w:ascii="Arial" w:hAnsi="Arial" w:cs="Arial"/>
          <w:szCs w:val="24"/>
        </w:rPr>
      </w:pPr>
    </w:p>
    <w:p w14:paraId="6FACEECA" w14:textId="1E43809D" w:rsidR="00F5129E" w:rsidRPr="00F801EF" w:rsidRDefault="00D26596" w:rsidP="00835923">
      <w:pPr>
        <w:spacing w:line="360" w:lineRule="auto"/>
        <w:jc w:val="both"/>
        <w:rPr>
          <w:rFonts w:ascii="Arial" w:hAnsi="Arial" w:cs="Arial"/>
          <w:szCs w:val="24"/>
        </w:rPr>
      </w:pPr>
      <w:r w:rsidRPr="00F801EF">
        <w:rPr>
          <w:rFonts w:ascii="Arial" w:hAnsi="Arial" w:cs="Arial"/>
          <w:szCs w:val="24"/>
        </w:rPr>
        <w:t>In der Konzeptionsphase, die im</w:t>
      </w:r>
      <w:r w:rsidRPr="00F801EF">
        <w:rPr>
          <w:rFonts w:ascii="Arial" w:hAnsi="Arial" w:cs="Arial"/>
          <w:b/>
          <w:szCs w:val="24"/>
        </w:rPr>
        <w:t xml:space="preserve"> </w:t>
      </w:r>
      <w:r w:rsidR="0034584B" w:rsidRPr="00F801EF">
        <w:rPr>
          <w:rFonts w:ascii="Arial" w:hAnsi="Arial" w:cs="Arial"/>
          <w:szCs w:val="24"/>
        </w:rPr>
        <w:t>Abschnitt</w:t>
      </w:r>
      <w:r w:rsidR="0034584B" w:rsidRPr="00F801EF">
        <w:rPr>
          <w:rFonts w:ascii="Arial" w:hAnsi="Arial" w:cs="Arial"/>
          <w:b/>
          <w:szCs w:val="24"/>
        </w:rPr>
        <w:t xml:space="preserve"> </w:t>
      </w:r>
      <w:r w:rsidR="0034584B" w:rsidRPr="00F801EF">
        <w:rPr>
          <w:rFonts w:ascii="Arial" w:hAnsi="Arial" w:cs="Arial"/>
          <w:szCs w:val="24"/>
        </w:rPr>
        <w:fldChar w:fldCharType="begin"/>
      </w:r>
      <w:r w:rsidR="0034584B" w:rsidRPr="00F801EF">
        <w:rPr>
          <w:rFonts w:ascii="Arial" w:hAnsi="Arial" w:cs="Arial"/>
          <w:szCs w:val="24"/>
        </w:rPr>
        <w:instrText xml:space="preserve"> REF _Ref477008225 \r \h  \* MERGEFORMAT </w:instrText>
      </w:r>
      <w:r w:rsidR="0034584B" w:rsidRPr="00F801EF">
        <w:rPr>
          <w:rFonts w:ascii="Arial" w:hAnsi="Arial" w:cs="Arial"/>
          <w:szCs w:val="24"/>
        </w:rPr>
      </w:r>
      <w:r w:rsidR="0034584B" w:rsidRPr="00F801EF">
        <w:rPr>
          <w:rFonts w:ascii="Arial" w:hAnsi="Arial" w:cs="Arial"/>
          <w:szCs w:val="24"/>
        </w:rPr>
        <w:fldChar w:fldCharType="separate"/>
      </w:r>
      <w:r w:rsidR="00E05847">
        <w:rPr>
          <w:rFonts w:ascii="Arial" w:hAnsi="Arial" w:cs="Arial"/>
          <w:szCs w:val="24"/>
        </w:rPr>
        <w:t>4.2</w:t>
      </w:r>
      <w:r w:rsidR="0034584B" w:rsidRPr="00F801EF">
        <w:rPr>
          <w:rFonts w:ascii="Arial" w:hAnsi="Arial" w:cs="Arial"/>
          <w:szCs w:val="24"/>
        </w:rPr>
        <w:fldChar w:fldCharType="end"/>
      </w:r>
      <w:r w:rsidRPr="00F801EF">
        <w:rPr>
          <w:rFonts w:ascii="Arial" w:hAnsi="Arial" w:cs="Arial"/>
          <w:szCs w:val="24"/>
        </w:rPr>
        <w:t xml:space="preserve"> behandelt wird, wurden Konzepte für die definierten Anforderungen aus der Analysephase umgesetzt</w:t>
      </w:r>
      <w:r w:rsidR="00F5129E" w:rsidRPr="00F801EF">
        <w:rPr>
          <w:rFonts w:ascii="Arial" w:hAnsi="Arial" w:cs="Arial"/>
          <w:szCs w:val="24"/>
        </w:rPr>
        <w:t xml:space="preserve">. Diesbezüglich wurden zwei Konzepte für die Kategorien erstellt, die laut den Pflegefachkräften ein hohes </w:t>
      </w:r>
      <w:r w:rsidR="007952BE" w:rsidRPr="00F801EF">
        <w:rPr>
          <w:rFonts w:ascii="Arial" w:hAnsi="Arial" w:cs="Arial"/>
          <w:szCs w:val="24"/>
        </w:rPr>
        <w:t>Einsatz-</w:t>
      </w:r>
      <w:r w:rsidR="00F5129E" w:rsidRPr="00F801EF">
        <w:rPr>
          <w:rFonts w:ascii="Arial" w:hAnsi="Arial" w:cs="Arial"/>
          <w:szCs w:val="24"/>
        </w:rPr>
        <w:t>Potential</w:t>
      </w:r>
      <w:r w:rsidR="007952BE" w:rsidRPr="00F801EF">
        <w:rPr>
          <w:rFonts w:ascii="Arial" w:hAnsi="Arial" w:cs="Arial"/>
          <w:szCs w:val="24"/>
        </w:rPr>
        <w:t xml:space="preserve"> bei älteren Personen</w:t>
      </w:r>
      <w:r w:rsidR="00F5129E" w:rsidRPr="00F801EF">
        <w:rPr>
          <w:rFonts w:ascii="Arial" w:hAnsi="Arial" w:cs="Arial"/>
          <w:szCs w:val="24"/>
        </w:rPr>
        <w:t xml:space="preserve"> aufweisen (siehe</w:t>
      </w:r>
      <w:r w:rsidR="0034584B" w:rsidRPr="00F801EF">
        <w:rPr>
          <w:rFonts w:ascii="Arial" w:hAnsi="Arial" w:cs="Arial"/>
          <w:szCs w:val="24"/>
        </w:rPr>
        <w:t xml:space="preserve"> Abschnitt </w:t>
      </w:r>
      <w:r w:rsidR="0034584B" w:rsidRPr="00F801EF">
        <w:rPr>
          <w:rFonts w:ascii="Arial" w:hAnsi="Arial" w:cs="Arial"/>
          <w:szCs w:val="24"/>
        </w:rPr>
        <w:fldChar w:fldCharType="begin"/>
      </w:r>
      <w:r w:rsidR="0034584B" w:rsidRPr="00F801EF">
        <w:rPr>
          <w:rFonts w:ascii="Arial" w:hAnsi="Arial" w:cs="Arial"/>
          <w:szCs w:val="24"/>
        </w:rPr>
        <w:instrText xml:space="preserve"> REF _Ref476493854 \r \h  \* MERGEFORMAT </w:instrText>
      </w:r>
      <w:r w:rsidR="0034584B" w:rsidRPr="00F801EF">
        <w:rPr>
          <w:rFonts w:ascii="Arial" w:hAnsi="Arial" w:cs="Arial"/>
          <w:szCs w:val="24"/>
        </w:rPr>
      </w:r>
      <w:r w:rsidR="0034584B" w:rsidRPr="00F801EF">
        <w:rPr>
          <w:rFonts w:ascii="Arial" w:hAnsi="Arial" w:cs="Arial"/>
          <w:szCs w:val="24"/>
        </w:rPr>
        <w:fldChar w:fldCharType="separate"/>
      </w:r>
      <w:r w:rsidR="00E05847">
        <w:rPr>
          <w:rFonts w:ascii="Arial" w:hAnsi="Arial" w:cs="Arial"/>
          <w:szCs w:val="24"/>
        </w:rPr>
        <w:t>3.2</w:t>
      </w:r>
      <w:r w:rsidR="0034584B" w:rsidRPr="00F801EF">
        <w:rPr>
          <w:rFonts w:ascii="Arial" w:hAnsi="Arial" w:cs="Arial"/>
          <w:szCs w:val="24"/>
        </w:rPr>
        <w:fldChar w:fldCharType="end"/>
      </w:r>
      <w:r w:rsidR="00F5129E" w:rsidRPr="00F801EF">
        <w:rPr>
          <w:rFonts w:ascii="Arial" w:hAnsi="Arial" w:cs="Arial"/>
          <w:szCs w:val="24"/>
        </w:rPr>
        <w:t xml:space="preserve">). Anschließend fand ein Vergleich und Bewertung der zwei Konzepte statt, sodass am Ende ein Konzept ausgewählt wurde, welches die meisten Anforderungen erfüllt.  </w:t>
      </w:r>
    </w:p>
    <w:p w14:paraId="388CF523" w14:textId="7C5DF17B" w:rsidR="0043029C" w:rsidRPr="00F801EF" w:rsidRDefault="0043029C" w:rsidP="00835923">
      <w:pPr>
        <w:spacing w:line="360" w:lineRule="auto"/>
        <w:jc w:val="both"/>
        <w:rPr>
          <w:rFonts w:ascii="Arial" w:hAnsi="Arial" w:cs="Arial"/>
          <w:szCs w:val="24"/>
        </w:rPr>
      </w:pPr>
    </w:p>
    <w:p w14:paraId="05DC1AA6" w14:textId="77777777" w:rsidR="00044940" w:rsidRPr="00F801EF" w:rsidRDefault="00044940" w:rsidP="00044940">
      <w:pPr>
        <w:keepNext/>
        <w:spacing w:line="360" w:lineRule="auto"/>
        <w:jc w:val="center"/>
        <w:rPr>
          <w:rFonts w:ascii="Arial" w:hAnsi="Arial" w:cs="Arial"/>
          <w:szCs w:val="24"/>
        </w:rPr>
      </w:pPr>
      <w:r w:rsidRPr="00F801EF">
        <w:rPr>
          <w:rFonts w:ascii="Arial" w:hAnsi="Arial" w:cs="Arial"/>
          <w:b/>
          <w:noProof/>
          <w:szCs w:val="24"/>
        </w:rPr>
        <mc:AlternateContent>
          <mc:Choice Requires="wpg">
            <w:drawing>
              <wp:inline distT="0" distB="0" distL="0" distR="0" wp14:anchorId="4922D946" wp14:editId="78B83240">
                <wp:extent cx="5641676" cy="1388637"/>
                <wp:effectExtent l="0" t="0" r="16510" b="21590"/>
                <wp:docPr id="98" name="Gruppieren 98"/>
                <wp:cNvGraphicFramePr/>
                <a:graphic xmlns:a="http://schemas.openxmlformats.org/drawingml/2006/main">
                  <a:graphicData uri="http://schemas.microsoft.com/office/word/2010/wordprocessingGroup">
                    <wpg:wgp>
                      <wpg:cNvGrpSpPr/>
                      <wpg:grpSpPr>
                        <a:xfrm>
                          <a:off x="0" y="0"/>
                          <a:ext cx="5641676" cy="1388637"/>
                          <a:chOff x="0" y="0"/>
                          <a:chExt cx="6340332" cy="1388637"/>
                        </a:xfrm>
                      </wpg:grpSpPr>
                      <wpg:grpSp>
                        <wpg:cNvPr id="52" name="Gruppieren 52"/>
                        <wpg:cNvGrpSpPr/>
                        <wpg:grpSpPr>
                          <a:xfrm>
                            <a:off x="0" y="897147"/>
                            <a:ext cx="5391510" cy="491490"/>
                            <a:chOff x="0" y="0"/>
                            <a:chExt cx="5391510" cy="491490"/>
                          </a:xfrm>
                        </wpg:grpSpPr>
                        <wps:wsp>
                          <wps:cNvPr id="50" name="Pfeil: Fünfeck 50"/>
                          <wps:cNvSpPr/>
                          <wps:spPr>
                            <a:xfrm>
                              <a:off x="3390181"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5E9D4A3" w14:textId="77777777" w:rsidR="007316ED" w:rsidRPr="001D63A3" w:rsidRDefault="007316ED" w:rsidP="00044940">
                                <w:pPr>
                                  <w:jc w:val="center"/>
                                  <w:rPr>
                                    <w:sz w:val="22"/>
                                    <w:szCs w:val="22"/>
                                  </w:rPr>
                                </w:pPr>
                                <w:r>
                                  <w:t xml:space="preserve">  </w:t>
                                </w:r>
                                <w:r w:rsidRPr="001D63A3">
                                  <w:rPr>
                                    <w:sz w:val="22"/>
                                    <w:szCs w:val="22"/>
                                  </w:rPr>
                                  <w:t>2.3 Auswahl eines Konzeptes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Pfeil: Fünfeck 49"/>
                          <wps:cNvSpPr/>
                          <wps:spPr>
                            <a:xfrm>
                              <a:off x="1630392"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8F1793" w14:textId="77777777" w:rsidR="007316ED" w:rsidRDefault="007316ED" w:rsidP="00044940">
                                <w:pPr>
                                  <w:jc w:val="center"/>
                                </w:pPr>
                                <w:r>
                                  <w:t xml:space="preserve">  2.2 Bewertung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Pfeil: Fünfeck 48"/>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A88629A" w14:textId="77777777" w:rsidR="007316ED" w:rsidRPr="001D63A3" w:rsidRDefault="007316ED" w:rsidP="00044940">
                                <w:pPr>
                                  <w:jc w:val="center"/>
                                  <w:rPr>
                                    <w:sz w:val="22"/>
                                    <w:szCs w:val="22"/>
                                  </w:rPr>
                                </w:pPr>
                                <w:r w:rsidRPr="001D63A3">
                                  <w:rPr>
                                    <w:sz w:val="22"/>
                                    <w:szCs w:val="22"/>
                                  </w:rPr>
                                  <w:t>2.1 Entwurf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5" name="Gruppieren 75"/>
                        <wpg:cNvGrpSpPr/>
                        <wpg:grpSpPr>
                          <a:xfrm>
                            <a:off x="0" y="0"/>
                            <a:ext cx="6340332" cy="482868"/>
                            <a:chOff x="0" y="0"/>
                            <a:chExt cx="6340332" cy="482868"/>
                          </a:xfrm>
                        </wpg:grpSpPr>
                        <wps:wsp>
                          <wps:cNvPr id="76" name="Pfeil: Fünfeck 76"/>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D3BA60F" w14:textId="77777777" w:rsidR="007316ED" w:rsidRPr="001D63A3" w:rsidRDefault="007316ED" w:rsidP="00044940">
                                <w:pPr>
                                  <w:jc w:val="center"/>
                                  <w:rPr>
                                    <w:sz w:val="22"/>
                                    <w:szCs w:val="22"/>
                                  </w:rPr>
                                </w:pPr>
                                <w:r w:rsidRPr="001D63A3">
                                  <w:rPr>
                                    <w:sz w:val="22"/>
                                    <w:szCs w:val="22"/>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Pfeil: Fünfeck 77"/>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45E4772" w14:textId="77777777" w:rsidR="007316ED" w:rsidRPr="001D63A3" w:rsidRDefault="007316ED" w:rsidP="00044940">
                                <w:pPr>
                                  <w:jc w:val="center"/>
                                  <w:rPr>
                                    <w:sz w:val="22"/>
                                    <w:szCs w:val="22"/>
                                  </w:rPr>
                                </w:pPr>
                                <w:r>
                                  <w:t xml:space="preserve">   </w:t>
                                </w:r>
                                <w:r w:rsidRPr="001D63A3">
                                  <w:rPr>
                                    <w:sz w:val="22"/>
                                    <w:szCs w:val="22"/>
                                  </w:rPr>
                                  <w:t>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Pfeil: Fünfeck 78"/>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FE7AA84" w14:textId="77777777" w:rsidR="007316ED" w:rsidRPr="001D63A3" w:rsidRDefault="007316ED" w:rsidP="00044940">
                                <w:pPr>
                                  <w:jc w:val="center"/>
                                  <w:rPr>
                                    <w:sz w:val="22"/>
                                    <w:szCs w:val="22"/>
                                  </w:rPr>
                                </w:pPr>
                                <w:r>
                                  <w:t xml:space="preserve">   </w:t>
                                </w:r>
                                <w:r w:rsidRPr="001D63A3">
                                  <w:rPr>
                                    <w:sz w:val="22"/>
                                    <w:szCs w:val="22"/>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Pfeil: Fünfeck 79"/>
                          <wps:cNvSpPr/>
                          <wps:spPr>
                            <a:xfrm>
                              <a:off x="1181819"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25857C72" w14:textId="77777777" w:rsidR="007316ED" w:rsidRPr="001D63A3" w:rsidRDefault="007316ED" w:rsidP="00044940">
                                <w:pPr>
                                  <w:jc w:val="center"/>
                                  <w:rPr>
                                    <w:sz w:val="22"/>
                                    <w:szCs w:val="22"/>
                                  </w:rPr>
                                </w:pPr>
                                <w:r w:rsidRPr="001D63A3">
                                  <w:rPr>
                                    <w:sz w:val="22"/>
                                    <w:szCs w:val="22"/>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Pfeil: Fünfeck 80"/>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D03E9E0" w14:textId="77777777" w:rsidR="007316ED" w:rsidRPr="001D63A3" w:rsidRDefault="007316ED" w:rsidP="00044940">
                                <w:pPr>
                                  <w:jc w:val="center"/>
                                  <w:rPr>
                                    <w:sz w:val="22"/>
                                    <w:szCs w:val="22"/>
                                  </w:rPr>
                                </w:pPr>
                                <w:r w:rsidRPr="001D63A3">
                                  <w:rPr>
                                    <w:sz w:val="22"/>
                                    <w:szCs w:val="22"/>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1" name="Gerade Verbindung mit Pfeil 81"/>
                        <wps:cNvCnPr/>
                        <wps:spPr>
                          <a:xfrm flipH="1">
                            <a:off x="974785" y="491706"/>
                            <a:ext cx="603849" cy="3795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922D946" id="Gruppieren 98" o:spid="_x0000_s1045" style="width:444.25pt;height:109.35pt;mso-position-horizontal-relative:char;mso-position-vertical-relative:line" coordsize="63403,13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">
                <v:group id="Gruppieren 52" o:spid="_x0000_s1046" style="position:absolute;top:8971;width:53915;height:4915" coordsize="53915,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feil: Fünfeck 50" o:spid="_x0000_s1047" type="#_x0000_t15" style="position:absolute;left:33901;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" adj="18948" fillcolor="white [3201]" strokecolor="#4f81bd [3204]" strokeweight="2pt">
                    <v:textbox>
                      <w:txbxContent>
                        <w:p w14:paraId="05E9D4A3" w14:textId="77777777" w:rsidR="007316ED" w:rsidRPr="001D63A3" w:rsidRDefault="007316ED" w:rsidP="00044940">
                          <w:pPr>
                            <w:jc w:val="center"/>
                            <w:rPr>
                              <w:sz w:val="22"/>
                              <w:szCs w:val="22"/>
                            </w:rPr>
                          </w:pPr>
                          <w:r>
                            <w:t xml:space="preserve">  </w:t>
                          </w:r>
                          <w:r w:rsidRPr="001D63A3">
                            <w:rPr>
                              <w:sz w:val="22"/>
                              <w:szCs w:val="22"/>
                            </w:rPr>
                            <w:t>2.3 Auswahl eines Konzeptes</w:t>
                          </w:r>
                        </w:p>
                      </w:txbxContent>
                    </v:textbox>
                  </v:shape>
                  <v:shape id="Pfeil: Fünfeck 49" o:spid="_x0000_s1048" type="#_x0000_t15" style="position:absolute;left:16303;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" adj="18948" fillcolor="white [3201]" strokecolor="#4f81bd [3204]" strokeweight="2pt">
                    <v:textbox>
                      <w:txbxContent>
                        <w:p w14:paraId="768F1793" w14:textId="77777777" w:rsidR="007316ED" w:rsidRDefault="007316ED" w:rsidP="00044940">
                          <w:pPr>
                            <w:jc w:val="center"/>
                          </w:pPr>
                          <w:r>
                            <w:t xml:space="preserve">  2.2 Bewertung der Konzepte</w:t>
                          </w:r>
                        </w:p>
                      </w:txbxContent>
                    </v:textbox>
                  </v:shape>
                  <v:shape id="Pfeil: Fünfeck 48" o:spid="_x0000_s1049"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" adj="18790" fillcolor="white [3201]" strokecolor="#4f81bd [3204]" strokeweight="2pt">
                    <v:textbox>
                      <w:txbxContent>
                        <w:p w14:paraId="6A88629A" w14:textId="77777777" w:rsidR="007316ED" w:rsidRPr="001D63A3" w:rsidRDefault="007316ED" w:rsidP="00044940">
                          <w:pPr>
                            <w:jc w:val="center"/>
                            <w:rPr>
                              <w:sz w:val="22"/>
                              <w:szCs w:val="22"/>
                            </w:rPr>
                          </w:pPr>
                          <w:r w:rsidRPr="001D63A3">
                            <w:rPr>
                              <w:sz w:val="22"/>
                              <w:szCs w:val="22"/>
                            </w:rPr>
                            <w:t>2.1 Entwurf der Konzepte</w:t>
                          </w:r>
                        </w:p>
                      </w:txbxContent>
                    </v:textbox>
                  </v:shape>
                </v:group>
                <v:group id="Gruppieren 75" o:spid="_x0000_s1050"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feil: Fünfeck 76" o:spid="_x0000_s1051"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" adj="18085" fillcolor="white [3201]" strokecolor="#4f81bd [3204]" strokeweight="2pt">
                    <v:textbox>
                      <w:txbxContent>
                        <w:p w14:paraId="0D3BA60F" w14:textId="77777777" w:rsidR="007316ED" w:rsidRPr="001D63A3" w:rsidRDefault="007316ED" w:rsidP="00044940">
                          <w:pPr>
                            <w:jc w:val="center"/>
                            <w:rPr>
                              <w:sz w:val="22"/>
                              <w:szCs w:val="22"/>
                            </w:rPr>
                          </w:pPr>
                          <w:r w:rsidRPr="001D63A3">
                            <w:rPr>
                              <w:sz w:val="22"/>
                              <w:szCs w:val="22"/>
                            </w:rPr>
                            <w:t xml:space="preserve">    5. Validierung</w:t>
                          </w:r>
                        </w:p>
                      </w:txbxContent>
                    </v:textbox>
                  </v:shape>
                  <v:shape id="Pfeil: Fünfeck 77" o:spid="_x0000_s1052"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" adj="18085" fillcolor="white [3201]" strokecolor="#4f81bd [3204]" strokeweight="2pt">
                    <v:textbox>
                      <w:txbxContent>
                        <w:p w14:paraId="445E4772" w14:textId="77777777" w:rsidR="007316ED" w:rsidRPr="001D63A3" w:rsidRDefault="007316ED" w:rsidP="00044940">
                          <w:pPr>
                            <w:jc w:val="center"/>
                            <w:rPr>
                              <w:sz w:val="22"/>
                              <w:szCs w:val="22"/>
                            </w:rPr>
                          </w:pPr>
                          <w:r>
                            <w:t xml:space="preserve">   </w:t>
                          </w:r>
                          <w:r w:rsidRPr="001D63A3">
                            <w:rPr>
                              <w:sz w:val="22"/>
                              <w:szCs w:val="22"/>
                            </w:rPr>
                            <w:t>4. Entwicklung der Software</w:t>
                          </w:r>
                        </w:p>
                      </w:txbxContent>
                    </v:textbox>
                  </v:shape>
                  <v:shape id="Pfeil: Fünfeck 78" o:spid="_x0000_s1053"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" adj="18085" fillcolor="white [3201]" strokecolor="#4f81bd [3204]" strokeweight="2pt">
                    <v:textbox>
                      <w:txbxContent>
                        <w:p w14:paraId="6FE7AA84" w14:textId="77777777" w:rsidR="007316ED" w:rsidRPr="001D63A3" w:rsidRDefault="007316ED" w:rsidP="00044940">
                          <w:pPr>
                            <w:jc w:val="center"/>
                            <w:rPr>
                              <w:sz w:val="22"/>
                              <w:szCs w:val="22"/>
                            </w:rPr>
                          </w:pPr>
                          <w:r>
                            <w:t xml:space="preserve">   </w:t>
                          </w:r>
                          <w:r w:rsidRPr="001D63A3">
                            <w:rPr>
                              <w:sz w:val="22"/>
                              <w:szCs w:val="22"/>
                            </w:rPr>
                            <w:t>3. Entwicklung der Hardware</w:t>
                          </w:r>
                        </w:p>
                      </w:txbxContent>
                    </v:textbox>
                  </v:shape>
                  <v:shape id="Pfeil: Fünfeck 79" o:spid="_x0000_s1054"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" adj="18085" fillcolor="white [3201]" strokecolor="#c0504d [3205]" strokeweight="2pt">
                    <v:textbox>
                      <w:txbxContent>
                        <w:p w14:paraId="25857C72" w14:textId="77777777" w:rsidR="007316ED" w:rsidRPr="001D63A3" w:rsidRDefault="007316ED" w:rsidP="00044940">
                          <w:pPr>
                            <w:jc w:val="center"/>
                            <w:rPr>
                              <w:sz w:val="22"/>
                              <w:szCs w:val="22"/>
                            </w:rPr>
                          </w:pPr>
                          <w:r w:rsidRPr="001D63A3">
                            <w:rPr>
                              <w:sz w:val="22"/>
                              <w:szCs w:val="22"/>
                            </w:rPr>
                            <w:t xml:space="preserve">     2. Konzeption</w:t>
                          </w:r>
                        </w:p>
                      </w:txbxContent>
                    </v:textbox>
                  </v:shape>
                  <v:shape id="Pfeil: Fünfeck 80" o:spid="_x0000_s1055"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" adj="18085" fillcolor="white [3201]" strokecolor="#4f81bd [3204]" strokeweight="2pt">
                    <v:textbox>
                      <w:txbxContent>
                        <w:p w14:paraId="0D03E9E0" w14:textId="77777777" w:rsidR="007316ED" w:rsidRPr="001D63A3" w:rsidRDefault="007316ED" w:rsidP="00044940">
                          <w:pPr>
                            <w:jc w:val="center"/>
                            <w:rPr>
                              <w:sz w:val="22"/>
                              <w:szCs w:val="22"/>
                            </w:rPr>
                          </w:pPr>
                          <w:r w:rsidRPr="001D63A3">
                            <w:rPr>
                              <w:sz w:val="22"/>
                              <w:szCs w:val="22"/>
                            </w:rPr>
                            <w:t xml:space="preserve">   1. Analyse</w:t>
                          </w:r>
                        </w:p>
                      </w:txbxContent>
                    </v:textbox>
                  </v:shape>
                </v:group>
                <v:shape id="Gerade Verbindung mit Pfeil 81" o:spid="_x0000_s1056" type="#_x0000_t32" style="position:absolute;left:9747;top:4917;width:6039;height:37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" strokecolor="#4579b8 [3044]">
                  <v:stroke endarrow="block"/>
                </v:shape>
                <w10:anchorlock/>
              </v:group>
            </w:pict>
          </mc:Fallback>
        </mc:AlternateContent>
      </w:r>
    </w:p>
    <w:p w14:paraId="098396FD" w14:textId="0DBF017E" w:rsidR="006D7718" w:rsidRPr="007316ED" w:rsidRDefault="00044940" w:rsidP="00F0645E">
      <w:pPr>
        <w:pStyle w:val="Beschriftung"/>
        <w:jc w:val="center"/>
        <w:rPr>
          <w:rFonts w:ascii="Arial" w:hAnsi="Arial" w:cs="Arial"/>
        </w:rPr>
      </w:pPr>
      <w:bookmarkStart w:id="234" w:name="_Toc477029982"/>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1F4EC2">
        <w:rPr>
          <w:rFonts w:ascii="Arial" w:hAnsi="Arial" w:cs="Arial"/>
          <w:noProof/>
        </w:rPr>
        <w:t>21</w:t>
      </w:r>
      <w:r w:rsidR="009C483C" w:rsidRPr="007316ED">
        <w:rPr>
          <w:rFonts w:ascii="Arial" w:hAnsi="Arial" w:cs="Arial"/>
          <w:noProof/>
        </w:rPr>
        <w:fldChar w:fldCharType="end"/>
      </w:r>
      <w:r w:rsidRPr="007316ED">
        <w:rPr>
          <w:rFonts w:ascii="Arial" w:hAnsi="Arial" w:cs="Arial"/>
        </w:rPr>
        <w:t>: Unterphasen von der Konzeptionspha</w:t>
      </w:r>
      <w:r w:rsidR="009C483C" w:rsidRPr="007316ED">
        <w:rPr>
          <w:rFonts w:ascii="Arial" w:hAnsi="Arial" w:cs="Arial"/>
        </w:rPr>
        <w:t>s</w:t>
      </w:r>
      <w:r w:rsidR="006D7718" w:rsidRPr="007316ED">
        <w:rPr>
          <w:rFonts w:ascii="Arial" w:hAnsi="Arial" w:cs="Arial"/>
        </w:rPr>
        <w:t>e</w:t>
      </w:r>
      <w:bookmarkEnd w:id="234"/>
    </w:p>
    <w:p w14:paraId="1C3E5902" w14:textId="1264E6B5" w:rsidR="00F0645E" w:rsidRPr="007316ED" w:rsidRDefault="006D7718" w:rsidP="006D7718">
      <w:pPr>
        <w:pStyle w:val="Beschriftung"/>
        <w:jc w:val="center"/>
        <w:rPr>
          <w:rFonts w:ascii="Arial" w:hAnsi="Arial" w:cs="Arial"/>
          <w:noProof/>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r w:rsidRPr="007316ED">
        <w:rPr>
          <w:rFonts w:ascii="Arial" w:hAnsi="Arial" w:cs="Arial"/>
        </w:rPr>
        <w:t>(Quelle: Eigene Darstellung in Anlehnung an Herstatt und Verworn 2007, S. 3–19)</w:t>
      </w:r>
      <w:r w:rsidRPr="007316ED">
        <w:rPr>
          <w:rFonts w:ascii="Arial" w:hAnsi="Arial" w:cs="Arial"/>
        </w:rPr>
        <w:fldChar w:fldCharType="end"/>
      </w:r>
    </w:p>
    <w:p w14:paraId="321CD5D3" w14:textId="7C5EAC59" w:rsidR="00A10646" w:rsidRPr="0034584B" w:rsidRDefault="00A10646" w:rsidP="00835923">
      <w:pPr>
        <w:spacing w:line="360" w:lineRule="auto"/>
        <w:jc w:val="both"/>
        <w:rPr>
          <w:rFonts w:ascii="Arial" w:hAnsi="Arial" w:cs="Arial"/>
          <w:b/>
          <w:sz w:val="23"/>
          <w:szCs w:val="23"/>
        </w:rPr>
      </w:pPr>
    </w:p>
    <w:p w14:paraId="043DF5FD" w14:textId="77777777" w:rsidR="00F801EF" w:rsidRDefault="00F801EF" w:rsidP="00835923">
      <w:pPr>
        <w:spacing w:line="360" w:lineRule="auto"/>
        <w:jc w:val="both"/>
        <w:rPr>
          <w:rFonts w:ascii="Arial" w:hAnsi="Arial" w:cs="Arial"/>
          <w:b/>
          <w:sz w:val="23"/>
          <w:szCs w:val="23"/>
        </w:rPr>
      </w:pPr>
    </w:p>
    <w:p w14:paraId="499918DF" w14:textId="77777777" w:rsidR="00F801EF" w:rsidRDefault="00F801EF" w:rsidP="00835923">
      <w:pPr>
        <w:spacing w:line="360" w:lineRule="auto"/>
        <w:jc w:val="both"/>
        <w:rPr>
          <w:rFonts w:ascii="Arial" w:hAnsi="Arial" w:cs="Arial"/>
          <w:b/>
          <w:sz w:val="23"/>
          <w:szCs w:val="23"/>
        </w:rPr>
      </w:pPr>
    </w:p>
    <w:p w14:paraId="39B9E765" w14:textId="77777777" w:rsidR="00F801EF" w:rsidRDefault="00F801EF" w:rsidP="00835923">
      <w:pPr>
        <w:spacing w:line="360" w:lineRule="auto"/>
        <w:jc w:val="both"/>
        <w:rPr>
          <w:rFonts w:ascii="Arial" w:hAnsi="Arial" w:cs="Arial"/>
          <w:b/>
          <w:sz w:val="23"/>
          <w:szCs w:val="23"/>
        </w:rPr>
      </w:pPr>
    </w:p>
    <w:p w14:paraId="1E8224BC" w14:textId="0C311508" w:rsidR="00F801EF" w:rsidRDefault="00F801EF" w:rsidP="00835923">
      <w:pPr>
        <w:spacing w:line="360" w:lineRule="auto"/>
        <w:jc w:val="both"/>
        <w:rPr>
          <w:rFonts w:ascii="Arial" w:hAnsi="Arial" w:cs="Arial"/>
          <w:b/>
          <w:sz w:val="23"/>
          <w:szCs w:val="23"/>
        </w:rPr>
      </w:pPr>
    </w:p>
    <w:p w14:paraId="52007998" w14:textId="40A5F7DC" w:rsidR="007316ED" w:rsidRDefault="007316ED" w:rsidP="00835923">
      <w:pPr>
        <w:spacing w:line="360" w:lineRule="auto"/>
        <w:jc w:val="both"/>
        <w:rPr>
          <w:rFonts w:ascii="Arial" w:hAnsi="Arial" w:cs="Arial"/>
          <w:b/>
          <w:sz w:val="23"/>
          <w:szCs w:val="23"/>
        </w:rPr>
      </w:pPr>
    </w:p>
    <w:p w14:paraId="3A228C16" w14:textId="683BDC74" w:rsidR="007316ED" w:rsidRDefault="007316ED" w:rsidP="00835923">
      <w:pPr>
        <w:spacing w:line="360" w:lineRule="auto"/>
        <w:jc w:val="both"/>
        <w:rPr>
          <w:rFonts w:ascii="Arial" w:hAnsi="Arial" w:cs="Arial"/>
          <w:b/>
          <w:sz w:val="23"/>
          <w:szCs w:val="23"/>
        </w:rPr>
      </w:pPr>
    </w:p>
    <w:p w14:paraId="5B854C52" w14:textId="77777777" w:rsidR="007316ED" w:rsidRDefault="007316ED" w:rsidP="00835923">
      <w:pPr>
        <w:spacing w:line="360" w:lineRule="auto"/>
        <w:jc w:val="both"/>
        <w:rPr>
          <w:rFonts w:ascii="Arial" w:hAnsi="Arial" w:cs="Arial"/>
          <w:b/>
          <w:sz w:val="23"/>
          <w:szCs w:val="23"/>
        </w:rPr>
      </w:pPr>
    </w:p>
    <w:p w14:paraId="26A74B30" w14:textId="235C1443" w:rsidR="00851E61" w:rsidRPr="00F801EF" w:rsidRDefault="007D1725" w:rsidP="00835923">
      <w:pPr>
        <w:spacing w:line="360" w:lineRule="auto"/>
        <w:jc w:val="both"/>
        <w:rPr>
          <w:rFonts w:ascii="Arial" w:hAnsi="Arial" w:cs="Arial"/>
          <w:b/>
          <w:szCs w:val="24"/>
        </w:rPr>
      </w:pPr>
      <w:r w:rsidRPr="00F801EF">
        <w:rPr>
          <w:rFonts w:ascii="Arial" w:hAnsi="Arial" w:cs="Arial"/>
          <w:b/>
          <w:szCs w:val="24"/>
        </w:rPr>
        <w:lastRenderedPageBreak/>
        <w:t>Entwicklung der Hardware</w:t>
      </w:r>
    </w:p>
    <w:p w14:paraId="0594EBED" w14:textId="77777777" w:rsidR="00E24573" w:rsidRPr="00F801EF" w:rsidRDefault="00E24573" w:rsidP="00835923">
      <w:pPr>
        <w:spacing w:line="360" w:lineRule="auto"/>
        <w:jc w:val="both"/>
        <w:rPr>
          <w:rFonts w:ascii="Arial" w:hAnsi="Arial" w:cs="Arial"/>
          <w:szCs w:val="24"/>
        </w:rPr>
      </w:pPr>
    </w:p>
    <w:p w14:paraId="75B89CB3" w14:textId="0713C935" w:rsidR="00AD2898" w:rsidRPr="00F801EF" w:rsidRDefault="00AD2898" w:rsidP="00835923">
      <w:pPr>
        <w:spacing w:line="360" w:lineRule="auto"/>
        <w:jc w:val="both"/>
        <w:rPr>
          <w:rFonts w:ascii="Arial" w:hAnsi="Arial" w:cs="Arial"/>
          <w:szCs w:val="24"/>
        </w:rPr>
      </w:pPr>
      <w:r w:rsidRPr="00F801EF">
        <w:rPr>
          <w:rFonts w:ascii="Arial" w:hAnsi="Arial" w:cs="Arial"/>
          <w:szCs w:val="24"/>
        </w:rPr>
        <w:t>Nachdem ein Konzept festgelegt wurde, welches umgesetzt werden sollte, wurde die Hardware für das smarte Medikamentenverwaltungssystem erstellt</w:t>
      </w:r>
      <w:r w:rsidR="00A8322A" w:rsidRPr="00F801EF">
        <w:rPr>
          <w:rFonts w:ascii="Arial" w:hAnsi="Arial" w:cs="Arial"/>
          <w:szCs w:val="24"/>
        </w:rPr>
        <w:t xml:space="preserve"> (siehe </w:t>
      </w:r>
      <w:r w:rsidR="0034584B" w:rsidRPr="00F801EF">
        <w:rPr>
          <w:rFonts w:ascii="Arial" w:hAnsi="Arial" w:cs="Arial"/>
          <w:szCs w:val="24"/>
        </w:rPr>
        <w:t>Abschnitt</w:t>
      </w:r>
      <w:r w:rsidR="00365AAE" w:rsidRPr="00F801EF">
        <w:rPr>
          <w:rFonts w:ascii="Arial" w:hAnsi="Arial" w:cs="Arial"/>
          <w:szCs w:val="24"/>
        </w:rPr>
        <w:t xml:space="preserve"> </w:t>
      </w:r>
      <w:r w:rsidR="00A8322A" w:rsidRPr="00F801EF">
        <w:rPr>
          <w:rFonts w:ascii="Arial" w:hAnsi="Arial" w:cs="Arial"/>
          <w:szCs w:val="24"/>
        </w:rPr>
        <w:fldChar w:fldCharType="begin"/>
      </w:r>
      <w:r w:rsidR="00A8322A" w:rsidRPr="00F801EF">
        <w:rPr>
          <w:rFonts w:ascii="Arial" w:hAnsi="Arial" w:cs="Arial"/>
          <w:szCs w:val="24"/>
        </w:rPr>
        <w:instrText xml:space="preserve"> REF _Ref476584877 \n \h  \* MERGEFORMAT </w:instrText>
      </w:r>
      <w:r w:rsidR="00A8322A" w:rsidRPr="00F801EF">
        <w:rPr>
          <w:rFonts w:ascii="Arial" w:hAnsi="Arial" w:cs="Arial"/>
          <w:szCs w:val="24"/>
        </w:rPr>
      </w:r>
      <w:r w:rsidR="00A8322A" w:rsidRPr="00F801EF">
        <w:rPr>
          <w:rFonts w:ascii="Arial" w:hAnsi="Arial" w:cs="Arial"/>
          <w:szCs w:val="24"/>
        </w:rPr>
        <w:fldChar w:fldCharType="separate"/>
      </w:r>
      <w:r w:rsidR="00E05847">
        <w:rPr>
          <w:rFonts w:ascii="Arial" w:hAnsi="Arial" w:cs="Arial"/>
          <w:szCs w:val="24"/>
        </w:rPr>
        <w:t>4.3</w:t>
      </w:r>
      <w:r w:rsidR="00A8322A" w:rsidRPr="00F801EF">
        <w:rPr>
          <w:rFonts w:ascii="Arial" w:hAnsi="Arial" w:cs="Arial"/>
          <w:szCs w:val="24"/>
        </w:rPr>
        <w:fldChar w:fldCharType="end"/>
      </w:r>
      <w:r w:rsidR="00A8322A" w:rsidRPr="00F801EF">
        <w:rPr>
          <w:rFonts w:ascii="Arial" w:hAnsi="Arial" w:cs="Arial"/>
          <w:szCs w:val="24"/>
        </w:rPr>
        <w:t>)</w:t>
      </w:r>
      <w:r w:rsidRPr="00F801EF">
        <w:rPr>
          <w:rFonts w:ascii="Arial" w:hAnsi="Arial" w:cs="Arial"/>
          <w:szCs w:val="24"/>
        </w:rPr>
        <w:t xml:space="preserve">. Hier wurde zu Beginn des Prozesses ein Prototyp aus Kartons erstellt, der zum Testen der Usability herangezogen wurde. Im Anschluss fand die Erstellung des finalen Grundgerüstes und der Einbau der Elektronik statt. </w:t>
      </w:r>
    </w:p>
    <w:p w14:paraId="4A4B6D81" w14:textId="77777777" w:rsidR="006D7718" w:rsidRPr="00F801EF" w:rsidRDefault="006D7718" w:rsidP="00835923">
      <w:pPr>
        <w:spacing w:line="360" w:lineRule="auto"/>
        <w:jc w:val="both"/>
        <w:rPr>
          <w:rFonts w:ascii="Arial" w:hAnsi="Arial" w:cs="Arial"/>
          <w:szCs w:val="24"/>
        </w:rPr>
      </w:pPr>
    </w:p>
    <w:p w14:paraId="318478D1" w14:textId="06CD7A89" w:rsidR="00AD2898" w:rsidRPr="00F801EF" w:rsidRDefault="00A466D4" w:rsidP="00835923">
      <w:pPr>
        <w:spacing w:line="360" w:lineRule="auto"/>
        <w:jc w:val="both"/>
        <w:rPr>
          <w:rFonts w:ascii="Arial" w:hAnsi="Arial" w:cs="Arial"/>
          <w:szCs w:val="24"/>
        </w:rPr>
      </w:pPr>
      <w:r w:rsidRPr="00F801EF">
        <w:rPr>
          <w:rFonts w:ascii="Arial" w:hAnsi="Arial" w:cs="Arial"/>
          <w:noProof/>
          <w:szCs w:val="24"/>
        </w:rPr>
        <mc:AlternateContent>
          <mc:Choice Requires="wpg">
            <w:drawing>
              <wp:anchor distT="0" distB="0" distL="114300" distR="114300" simplePos="0" relativeHeight="251701248" behindDoc="0" locked="0" layoutInCell="1" allowOverlap="1" wp14:anchorId="2B898ACD" wp14:editId="740F5F18">
                <wp:simplePos x="0" y="0"/>
                <wp:positionH relativeFrom="column">
                  <wp:posOffset>82550</wp:posOffset>
                </wp:positionH>
                <wp:positionV relativeFrom="paragraph">
                  <wp:posOffset>262890</wp:posOffset>
                </wp:positionV>
                <wp:extent cx="5715000" cy="1405890"/>
                <wp:effectExtent l="0" t="0" r="19050" b="22860"/>
                <wp:wrapTopAndBottom/>
                <wp:docPr id="89" name="Gruppieren 89"/>
                <wp:cNvGraphicFramePr/>
                <a:graphic xmlns:a="http://schemas.openxmlformats.org/drawingml/2006/main">
                  <a:graphicData uri="http://schemas.microsoft.com/office/word/2010/wordprocessingGroup">
                    <wpg:wgp>
                      <wpg:cNvGrpSpPr/>
                      <wpg:grpSpPr>
                        <a:xfrm>
                          <a:off x="0" y="0"/>
                          <a:ext cx="5715000" cy="1405890"/>
                          <a:chOff x="0" y="0"/>
                          <a:chExt cx="6339840" cy="1354131"/>
                        </a:xfrm>
                      </wpg:grpSpPr>
                      <wpg:grpSp>
                        <wpg:cNvPr id="60" name="Gruppieren 60"/>
                        <wpg:cNvGrpSpPr/>
                        <wpg:grpSpPr>
                          <a:xfrm>
                            <a:off x="25880" y="862641"/>
                            <a:ext cx="5356870" cy="491490"/>
                            <a:chOff x="0" y="0"/>
                            <a:chExt cx="5356870" cy="491490"/>
                          </a:xfrm>
                        </wpg:grpSpPr>
                        <wps:wsp>
                          <wps:cNvPr id="55" name="Pfeil: Fünfeck 55"/>
                          <wps:cNvSpPr/>
                          <wps:spPr>
                            <a:xfrm>
                              <a:off x="3355675"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15434C7" w14:textId="2F5CB7C0" w:rsidR="007316ED" w:rsidRPr="001D63A3" w:rsidRDefault="007316ED" w:rsidP="007D1725">
                                <w:pPr>
                                  <w:jc w:val="center"/>
                                  <w:rPr>
                                    <w:sz w:val="22"/>
                                    <w:szCs w:val="22"/>
                                  </w:rPr>
                                </w:pPr>
                                <w:r>
                                  <w:t xml:space="preserve">   </w:t>
                                </w:r>
                                <w:r w:rsidRPr="001D63A3">
                                  <w:rPr>
                                    <w:sz w:val="22"/>
                                    <w:szCs w:val="22"/>
                                  </w:rPr>
                                  <w:t>3.3 Einbau der Elektronik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Fünfeck 54"/>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F98CBBF" w14:textId="3071E73A" w:rsidR="007316ED" w:rsidRPr="001D63A3" w:rsidRDefault="007316ED" w:rsidP="007D1725">
                                <w:pPr>
                                  <w:jc w:val="center"/>
                                  <w:rPr>
                                    <w:sz w:val="22"/>
                                    <w:szCs w:val="22"/>
                                  </w:rPr>
                                </w:pPr>
                                <w:r>
                                  <w:t xml:space="preserve">  </w:t>
                                </w:r>
                                <w:r w:rsidRPr="001D63A3">
                                  <w:rPr>
                                    <w:sz w:val="22"/>
                                    <w:szCs w:val="22"/>
                                  </w:rPr>
                                  <w:t>3.2 Erstellung des Grundgerüstes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Fünfeck 53"/>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51779B3" w14:textId="0EC202BC" w:rsidR="007316ED" w:rsidRPr="001D63A3" w:rsidRDefault="007316ED" w:rsidP="007D1725">
                                <w:pPr>
                                  <w:jc w:val="center"/>
                                  <w:rPr>
                                    <w:sz w:val="22"/>
                                    <w:szCs w:val="22"/>
                                  </w:rPr>
                                </w:pPr>
                                <w:r w:rsidRPr="001D63A3">
                                  <w:rPr>
                                    <w:sz w:val="22"/>
                                    <w:szCs w:val="22"/>
                                  </w:rPr>
                                  <w:t xml:space="preserve">  3.1 Prototyping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 name="Gruppieren 82"/>
                        <wpg:cNvGrpSpPr/>
                        <wpg:grpSpPr>
                          <a:xfrm>
                            <a:off x="0" y="0"/>
                            <a:ext cx="6339840" cy="482600"/>
                            <a:chOff x="0" y="0"/>
                            <a:chExt cx="6340332" cy="482868"/>
                          </a:xfrm>
                        </wpg:grpSpPr>
                        <wps:wsp>
                          <wps:cNvPr id="83" name="Pfeil: Fünfeck 83"/>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4225F8A" w14:textId="28690C50" w:rsidR="007316ED" w:rsidRPr="001D63A3" w:rsidRDefault="007316ED" w:rsidP="00A10646">
                                <w:pPr>
                                  <w:jc w:val="center"/>
                                  <w:rPr>
                                    <w:sz w:val="22"/>
                                    <w:szCs w:val="22"/>
                                  </w:rPr>
                                </w:pPr>
                                <w:r w:rsidRPr="001D63A3">
                                  <w:rPr>
                                    <w:sz w:val="22"/>
                                    <w:szCs w:val="22"/>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Pfeil: Fünfeck 84"/>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DF781BF" w14:textId="77777777" w:rsidR="007316ED" w:rsidRPr="001D63A3" w:rsidRDefault="007316ED" w:rsidP="00A10646">
                                <w:pPr>
                                  <w:jc w:val="center"/>
                                  <w:rPr>
                                    <w:sz w:val="22"/>
                                    <w:szCs w:val="22"/>
                                  </w:rPr>
                                </w:pPr>
                                <w:r>
                                  <w:t xml:space="preserve">   </w:t>
                                </w:r>
                                <w:r w:rsidRPr="001D63A3">
                                  <w:rPr>
                                    <w:sz w:val="22"/>
                                    <w:szCs w:val="22"/>
                                  </w:rPr>
                                  <w:t>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Pfeil: Fünfeck 85"/>
                          <wps:cNvSpPr/>
                          <wps:spPr>
                            <a:xfrm>
                              <a:off x="242402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1F4F3C08" w14:textId="77777777" w:rsidR="007316ED" w:rsidRPr="001D63A3" w:rsidRDefault="007316ED" w:rsidP="00A10646">
                                <w:pPr>
                                  <w:jc w:val="center"/>
                                  <w:rPr>
                                    <w:sz w:val="22"/>
                                    <w:szCs w:val="22"/>
                                  </w:rPr>
                                </w:pPr>
                                <w:r>
                                  <w:t xml:space="preserve">   </w:t>
                                </w:r>
                                <w:r w:rsidRPr="001D63A3">
                                  <w:rPr>
                                    <w:sz w:val="22"/>
                                    <w:szCs w:val="22"/>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Pfeil: Fünfeck 86"/>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B911FF3" w14:textId="77777777" w:rsidR="007316ED" w:rsidRPr="001D63A3" w:rsidRDefault="007316ED" w:rsidP="00A10646">
                                <w:pPr>
                                  <w:jc w:val="center"/>
                                  <w:rPr>
                                    <w:sz w:val="22"/>
                                    <w:szCs w:val="22"/>
                                  </w:rPr>
                                </w:pPr>
                                <w:r>
                                  <w:t xml:space="preserve">    </w:t>
                                </w:r>
                                <w:r w:rsidRPr="001D63A3">
                                  <w:rPr>
                                    <w:sz w:val="22"/>
                                    <w:szCs w:val="22"/>
                                  </w:rPr>
                                  <w:t>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Pfeil: Fünfeck 87"/>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5E63B70" w14:textId="77777777" w:rsidR="007316ED" w:rsidRPr="001D63A3" w:rsidRDefault="007316ED" w:rsidP="00A10646">
                                <w:pPr>
                                  <w:jc w:val="center"/>
                                  <w:rPr>
                                    <w:sz w:val="22"/>
                                    <w:szCs w:val="22"/>
                                  </w:rPr>
                                </w:pPr>
                                <w:r>
                                  <w:t xml:space="preserve">   </w:t>
                                </w:r>
                                <w:r w:rsidRPr="001D63A3">
                                  <w:rPr>
                                    <w:sz w:val="22"/>
                                    <w:szCs w:val="22"/>
                                  </w:rPr>
                                  <w:t>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 name="Gerade Verbindung mit Pfeil 88"/>
                        <wps:cNvCnPr/>
                        <wps:spPr>
                          <a:xfrm flipH="1">
                            <a:off x="1371600" y="491706"/>
                            <a:ext cx="1889185" cy="3360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2B898ACD" id="Gruppieren 89" o:spid="_x0000_s1057" style="position:absolute;left:0;text-align:left;margin-left:6.5pt;margin-top:20.7pt;width:450pt;height:110.7pt;z-index:251701248;mso-position-horizontal-relative:text;mso-position-vertical-relative:text;mso-width-relative:margin" coordsize="63398,13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">
                <v:group id="Gruppieren 60" o:spid="_x0000_s1058" style="position:absolute;left:258;top:8626;width:53569;height:4915" coordsize="53568,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feil: Fünfeck 55" o:spid="_x0000_s1059" type="#_x0000_t15" style="position:absolute;left:33556;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" adj="18948" fillcolor="white [3201]" strokecolor="#4f81bd [3204]" strokeweight="2pt">
                    <v:textbox>
                      <w:txbxContent>
                        <w:p w14:paraId="615434C7" w14:textId="2F5CB7C0" w:rsidR="007316ED" w:rsidRPr="001D63A3" w:rsidRDefault="007316ED" w:rsidP="007D1725">
                          <w:pPr>
                            <w:jc w:val="center"/>
                            <w:rPr>
                              <w:sz w:val="22"/>
                              <w:szCs w:val="22"/>
                            </w:rPr>
                          </w:pPr>
                          <w:r>
                            <w:t xml:space="preserve">   </w:t>
                          </w:r>
                          <w:r w:rsidRPr="001D63A3">
                            <w:rPr>
                              <w:sz w:val="22"/>
                              <w:szCs w:val="22"/>
                            </w:rPr>
                            <w:t>3.3 Einbau der Elektronik</w:t>
                          </w:r>
                        </w:p>
                      </w:txbxContent>
                    </v:textbox>
                  </v:shape>
                  <v:shape id="Pfeil: Fünfeck 54" o:spid="_x0000_s1060"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" adj="18948" fillcolor="white [3201]" strokecolor="#4f81bd [3204]" strokeweight="2pt">
                    <v:textbox>
                      <w:txbxContent>
                        <w:p w14:paraId="5F98CBBF" w14:textId="3071E73A" w:rsidR="007316ED" w:rsidRPr="001D63A3" w:rsidRDefault="007316ED" w:rsidP="007D1725">
                          <w:pPr>
                            <w:jc w:val="center"/>
                            <w:rPr>
                              <w:sz w:val="22"/>
                              <w:szCs w:val="22"/>
                            </w:rPr>
                          </w:pPr>
                          <w:r>
                            <w:t xml:space="preserve">  </w:t>
                          </w:r>
                          <w:r w:rsidRPr="001D63A3">
                            <w:rPr>
                              <w:sz w:val="22"/>
                              <w:szCs w:val="22"/>
                            </w:rPr>
                            <w:t>3.2 Erstellung des Grundgerüstes</w:t>
                          </w:r>
                        </w:p>
                      </w:txbxContent>
                    </v:textbox>
                  </v:shape>
                  <v:shape id="Pfeil: Fünfeck 53" o:spid="_x0000_s1061"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" adj="18948" fillcolor="white [3201]" strokecolor="#4f81bd [3204]" strokeweight="2pt">
                    <v:textbox>
                      <w:txbxContent>
                        <w:p w14:paraId="251779B3" w14:textId="0EC202BC" w:rsidR="007316ED" w:rsidRPr="001D63A3" w:rsidRDefault="007316ED" w:rsidP="007D1725">
                          <w:pPr>
                            <w:jc w:val="center"/>
                            <w:rPr>
                              <w:sz w:val="22"/>
                              <w:szCs w:val="22"/>
                            </w:rPr>
                          </w:pPr>
                          <w:r w:rsidRPr="001D63A3">
                            <w:rPr>
                              <w:sz w:val="22"/>
                              <w:szCs w:val="22"/>
                            </w:rPr>
                            <w:t xml:space="preserve">  3.1 Prototyping</w:t>
                          </w:r>
                        </w:p>
                      </w:txbxContent>
                    </v:textbox>
                  </v:shape>
                </v:group>
                <v:group id="Gruppieren 82" o:spid="_x0000_s1062" style="position:absolute;width:63398;height:4826"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Pfeil: Fünfeck 83" o:spid="_x0000_s1063"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" adj="18085" fillcolor="white [3201]" strokecolor="#4f81bd [3204]" strokeweight="2pt">
                    <v:textbox>
                      <w:txbxContent>
                        <w:p w14:paraId="34225F8A" w14:textId="28690C50" w:rsidR="007316ED" w:rsidRPr="001D63A3" w:rsidRDefault="007316ED" w:rsidP="00A10646">
                          <w:pPr>
                            <w:jc w:val="center"/>
                            <w:rPr>
                              <w:sz w:val="22"/>
                              <w:szCs w:val="22"/>
                            </w:rPr>
                          </w:pPr>
                          <w:r w:rsidRPr="001D63A3">
                            <w:rPr>
                              <w:sz w:val="22"/>
                              <w:szCs w:val="22"/>
                            </w:rPr>
                            <w:t xml:space="preserve">     5. Validierung</w:t>
                          </w:r>
                        </w:p>
                      </w:txbxContent>
                    </v:textbox>
                  </v:shape>
                  <v:shape id="Pfeil: Fünfeck 84" o:spid="_x0000_s1064"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" adj="18085" fillcolor="white [3201]" strokecolor="#4f81bd [3204]" strokeweight="2pt">
                    <v:textbox>
                      <w:txbxContent>
                        <w:p w14:paraId="1DF781BF" w14:textId="77777777" w:rsidR="007316ED" w:rsidRPr="001D63A3" w:rsidRDefault="007316ED" w:rsidP="00A10646">
                          <w:pPr>
                            <w:jc w:val="center"/>
                            <w:rPr>
                              <w:sz w:val="22"/>
                              <w:szCs w:val="22"/>
                            </w:rPr>
                          </w:pPr>
                          <w:r>
                            <w:t xml:space="preserve">   </w:t>
                          </w:r>
                          <w:r w:rsidRPr="001D63A3">
                            <w:rPr>
                              <w:sz w:val="22"/>
                              <w:szCs w:val="22"/>
                            </w:rPr>
                            <w:t>4. Entwicklung der Software</w:t>
                          </w:r>
                        </w:p>
                      </w:txbxContent>
                    </v:textbox>
                  </v:shape>
                  <v:shape id="Pfeil: Fünfeck 85" o:spid="_x0000_s1065"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" adj="18085" fillcolor="white [3201]" strokecolor="#c0504d [3205]" strokeweight="2pt">
                    <v:textbox>
                      <w:txbxContent>
                        <w:p w14:paraId="1F4F3C08" w14:textId="77777777" w:rsidR="007316ED" w:rsidRPr="001D63A3" w:rsidRDefault="007316ED" w:rsidP="00A10646">
                          <w:pPr>
                            <w:jc w:val="center"/>
                            <w:rPr>
                              <w:sz w:val="22"/>
                              <w:szCs w:val="22"/>
                            </w:rPr>
                          </w:pPr>
                          <w:r>
                            <w:t xml:space="preserve">   </w:t>
                          </w:r>
                          <w:r w:rsidRPr="001D63A3">
                            <w:rPr>
                              <w:sz w:val="22"/>
                              <w:szCs w:val="22"/>
                            </w:rPr>
                            <w:t>3. Entwicklung der Hardware</w:t>
                          </w:r>
                        </w:p>
                      </w:txbxContent>
                    </v:textbox>
                  </v:shape>
                  <v:shape id="Pfeil: Fünfeck 86" o:spid="_x0000_s1066"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" adj="18085" fillcolor="white [3201]" strokecolor="#4f81bd [3204]" strokeweight="2pt">
                    <v:textbox>
                      <w:txbxContent>
                        <w:p w14:paraId="5B911FF3" w14:textId="77777777" w:rsidR="007316ED" w:rsidRPr="001D63A3" w:rsidRDefault="007316ED" w:rsidP="00A10646">
                          <w:pPr>
                            <w:jc w:val="center"/>
                            <w:rPr>
                              <w:sz w:val="22"/>
                              <w:szCs w:val="22"/>
                            </w:rPr>
                          </w:pPr>
                          <w:r>
                            <w:t xml:space="preserve">    </w:t>
                          </w:r>
                          <w:r w:rsidRPr="001D63A3">
                            <w:rPr>
                              <w:sz w:val="22"/>
                              <w:szCs w:val="22"/>
                            </w:rPr>
                            <w:t>2. Konzeption</w:t>
                          </w:r>
                        </w:p>
                      </w:txbxContent>
                    </v:textbox>
                  </v:shape>
                  <v:shape id="Pfeil: Fünfeck 87" o:spid="_x0000_s1067"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" adj="18085" fillcolor="white [3201]" strokecolor="#4f81bd [3204]" strokeweight="2pt">
                    <v:textbox>
                      <w:txbxContent>
                        <w:p w14:paraId="75E63B70" w14:textId="77777777" w:rsidR="007316ED" w:rsidRPr="001D63A3" w:rsidRDefault="007316ED" w:rsidP="00A10646">
                          <w:pPr>
                            <w:jc w:val="center"/>
                            <w:rPr>
                              <w:sz w:val="22"/>
                              <w:szCs w:val="22"/>
                            </w:rPr>
                          </w:pPr>
                          <w:r>
                            <w:t xml:space="preserve">   </w:t>
                          </w:r>
                          <w:r w:rsidRPr="001D63A3">
                            <w:rPr>
                              <w:sz w:val="22"/>
                              <w:szCs w:val="22"/>
                            </w:rPr>
                            <w:t>1. Analyse</w:t>
                          </w:r>
                        </w:p>
                      </w:txbxContent>
                    </v:textbox>
                  </v:shape>
                </v:group>
                <v:shape id="Gerade Verbindung mit Pfeil 88" o:spid="_x0000_s1068" type="#_x0000_t32" style="position:absolute;left:13716;top:4917;width:18891;height:33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" strokecolor="#4579b8 [3044]">
                  <v:stroke endarrow="block"/>
                </v:shape>
                <w10:wrap type="topAndBottom"/>
              </v:group>
            </w:pict>
          </mc:Fallback>
        </mc:AlternateContent>
      </w:r>
    </w:p>
    <w:p w14:paraId="2F0FBE46" w14:textId="264A2DD8" w:rsidR="0034584B" w:rsidRPr="00F801EF" w:rsidRDefault="006D7718" w:rsidP="006D7718">
      <w:pPr>
        <w:spacing w:line="360" w:lineRule="auto"/>
        <w:jc w:val="center"/>
        <w:rPr>
          <w:rFonts w:ascii="Arial" w:hAnsi="Arial" w:cs="Arial"/>
          <w:szCs w:val="24"/>
        </w:rPr>
      </w:pPr>
      <w:r w:rsidRPr="00F801EF">
        <w:rPr>
          <w:rFonts w:ascii="Arial" w:hAnsi="Arial" w:cs="Arial"/>
          <w:noProof/>
          <w:szCs w:val="24"/>
        </w:rPr>
        <mc:AlternateContent>
          <mc:Choice Requires="wps">
            <w:drawing>
              <wp:anchor distT="0" distB="0" distL="114300" distR="114300" simplePos="0" relativeHeight="251696128" behindDoc="0" locked="0" layoutInCell="1" allowOverlap="1" wp14:anchorId="75EE7709" wp14:editId="0915E1F2">
                <wp:simplePos x="0" y="0"/>
                <wp:positionH relativeFrom="column">
                  <wp:posOffset>-22860</wp:posOffset>
                </wp:positionH>
                <wp:positionV relativeFrom="paragraph">
                  <wp:posOffset>1595121</wp:posOffset>
                </wp:positionV>
                <wp:extent cx="6072505" cy="723900"/>
                <wp:effectExtent l="0" t="0" r="4445" b="0"/>
                <wp:wrapNone/>
                <wp:docPr id="99" name="Textfeld 99"/>
                <wp:cNvGraphicFramePr/>
                <a:graphic xmlns:a="http://schemas.openxmlformats.org/drawingml/2006/main">
                  <a:graphicData uri="http://schemas.microsoft.com/office/word/2010/wordprocessingShape">
                    <wps:wsp>
                      <wps:cNvSpPr txBox="1"/>
                      <wps:spPr>
                        <a:xfrm>
                          <a:off x="0" y="0"/>
                          <a:ext cx="6072505" cy="723900"/>
                        </a:xfrm>
                        <a:prstGeom prst="rect">
                          <a:avLst/>
                        </a:prstGeom>
                        <a:solidFill>
                          <a:prstClr val="white"/>
                        </a:solidFill>
                        <a:ln>
                          <a:noFill/>
                        </a:ln>
                      </wps:spPr>
                      <wps:txbx>
                        <w:txbxContent>
                          <w:p w14:paraId="69F861D8" w14:textId="56295FA9" w:rsidR="007316ED" w:rsidRPr="00A466D4" w:rsidRDefault="007316ED" w:rsidP="00F46094">
                            <w:pPr>
                              <w:pStyle w:val="Beschriftung"/>
                              <w:jc w:val="center"/>
                              <w:rPr>
                                <w:rFonts w:ascii="Arial" w:hAnsi="Arial" w:cs="Arial"/>
                              </w:rPr>
                            </w:pPr>
                            <w:bookmarkStart w:id="235" w:name="_Toc477029983"/>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sidR="001F4EC2">
                              <w:rPr>
                                <w:rFonts w:ascii="Arial" w:hAnsi="Arial" w:cs="Arial"/>
                                <w:noProof/>
                              </w:rPr>
                              <w:t>22</w:t>
                            </w:r>
                            <w:r w:rsidRPr="00A466D4">
                              <w:rPr>
                                <w:rFonts w:ascii="Arial" w:hAnsi="Arial" w:cs="Arial"/>
                                <w:noProof/>
                              </w:rPr>
                              <w:fldChar w:fldCharType="end"/>
                            </w:r>
                            <w:r w:rsidRPr="00A466D4">
                              <w:rPr>
                                <w:rFonts w:ascii="Arial" w:hAnsi="Arial" w:cs="Arial"/>
                              </w:rPr>
                              <w:t>: Unterphasen von Entwicklung der Hardwae</w:t>
                            </w:r>
                            <w:bookmarkEnd w:id="235"/>
                          </w:p>
                          <w:p w14:paraId="339651DB" w14:textId="2DC3232F" w:rsidR="007316ED" w:rsidRPr="00A466D4" w:rsidRDefault="007316ED" w:rsidP="006D7718">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313FAC6F" w14:textId="5EC2BCAB" w:rsidR="007316ED" w:rsidRPr="00F46094" w:rsidRDefault="007316ED" w:rsidP="00F46094">
                            <w:pPr>
                              <w:pStyle w:val="Beschriftung"/>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EE7709" id="Textfeld 99" o:spid="_x0000_s1069" type="#_x0000_t202" style="position:absolute;left:0;text-align:left;margin-left:-1.8pt;margin-top:125.6pt;width:478.15pt;height:57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" stroked="f">
                <v:textbox inset="0,0,0,0">
                  <w:txbxContent>
                    <w:p w14:paraId="69F861D8" w14:textId="56295FA9" w:rsidR="007316ED" w:rsidRPr="00A466D4" w:rsidRDefault="007316ED" w:rsidP="00F46094">
                      <w:pPr>
                        <w:pStyle w:val="Beschriftung"/>
                        <w:jc w:val="center"/>
                        <w:rPr>
                          <w:rFonts w:ascii="Arial" w:hAnsi="Arial" w:cs="Arial"/>
                        </w:rPr>
                      </w:pPr>
                      <w:bookmarkStart w:id="236" w:name="_Toc477029983"/>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sidR="001F4EC2">
                        <w:rPr>
                          <w:rFonts w:ascii="Arial" w:hAnsi="Arial" w:cs="Arial"/>
                          <w:noProof/>
                        </w:rPr>
                        <w:t>22</w:t>
                      </w:r>
                      <w:r w:rsidRPr="00A466D4">
                        <w:rPr>
                          <w:rFonts w:ascii="Arial" w:hAnsi="Arial" w:cs="Arial"/>
                          <w:noProof/>
                        </w:rPr>
                        <w:fldChar w:fldCharType="end"/>
                      </w:r>
                      <w:r w:rsidRPr="00A466D4">
                        <w:rPr>
                          <w:rFonts w:ascii="Arial" w:hAnsi="Arial" w:cs="Arial"/>
                        </w:rPr>
                        <w:t>: Unterphasen von Entwicklung der Hardwae</w:t>
                      </w:r>
                      <w:bookmarkEnd w:id="236"/>
                    </w:p>
                    <w:p w14:paraId="339651DB" w14:textId="2DC3232F" w:rsidR="007316ED" w:rsidRPr="00A466D4" w:rsidRDefault="007316ED" w:rsidP="006D7718">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313FAC6F" w14:textId="5EC2BCAB" w:rsidR="007316ED" w:rsidRPr="00F46094" w:rsidRDefault="007316ED" w:rsidP="00F46094">
                      <w:pPr>
                        <w:pStyle w:val="Beschriftung"/>
                        <w:jc w:val="center"/>
                      </w:pPr>
                    </w:p>
                  </w:txbxContent>
                </v:textbox>
              </v:shape>
            </w:pict>
          </mc:Fallback>
        </mc:AlternateContent>
      </w:r>
    </w:p>
    <w:p w14:paraId="3D50213E" w14:textId="19B0055D" w:rsidR="006D7718" w:rsidRPr="00F801EF" w:rsidRDefault="006D7718" w:rsidP="00835923">
      <w:pPr>
        <w:spacing w:line="360" w:lineRule="auto"/>
        <w:jc w:val="both"/>
        <w:rPr>
          <w:rFonts w:ascii="Arial" w:hAnsi="Arial" w:cs="Arial"/>
          <w:b/>
          <w:szCs w:val="24"/>
        </w:rPr>
      </w:pPr>
    </w:p>
    <w:p w14:paraId="10CA761A" w14:textId="1D54FB3F" w:rsidR="006D7718" w:rsidRPr="00F801EF" w:rsidRDefault="006D7718" w:rsidP="00835923">
      <w:pPr>
        <w:spacing w:line="360" w:lineRule="auto"/>
        <w:jc w:val="both"/>
        <w:rPr>
          <w:rFonts w:ascii="Arial" w:hAnsi="Arial" w:cs="Arial"/>
          <w:b/>
          <w:szCs w:val="24"/>
        </w:rPr>
      </w:pPr>
    </w:p>
    <w:p w14:paraId="5BF8FB9D" w14:textId="2932D862" w:rsidR="006D7718" w:rsidRPr="00F801EF" w:rsidRDefault="006D7718" w:rsidP="00835923">
      <w:pPr>
        <w:spacing w:line="360" w:lineRule="auto"/>
        <w:jc w:val="both"/>
        <w:rPr>
          <w:rFonts w:ascii="Arial" w:hAnsi="Arial" w:cs="Arial"/>
          <w:b/>
          <w:szCs w:val="24"/>
        </w:rPr>
      </w:pPr>
    </w:p>
    <w:p w14:paraId="2DD32775" w14:textId="77777777" w:rsidR="006D7718" w:rsidRDefault="006D7718" w:rsidP="00835923">
      <w:pPr>
        <w:spacing w:line="360" w:lineRule="auto"/>
        <w:jc w:val="both"/>
        <w:rPr>
          <w:rFonts w:ascii="Arial" w:hAnsi="Arial" w:cs="Arial"/>
          <w:b/>
          <w:sz w:val="23"/>
          <w:szCs w:val="23"/>
        </w:rPr>
      </w:pPr>
    </w:p>
    <w:p w14:paraId="28EA24A3" w14:textId="6719986A" w:rsidR="00274A24" w:rsidRPr="00F801EF" w:rsidRDefault="007D1725" w:rsidP="00835923">
      <w:pPr>
        <w:spacing w:line="360" w:lineRule="auto"/>
        <w:jc w:val="both"/>
        <w:rPr>
          <w:rFonts w:ascii="Arial" w:hAnsi="Arial" w:cs="Arial"/>
          <w:b/>
          <w:szCs w:val="24"/>
        </w:rPr>
      </w:pPr>
      <w:r w:rsidRPr="00F801EF">
        <w:rPr>
          <w:rFonts w:ascii="Arial" w:hAnsi="Arial" w:cs="Arial"/>
          <w:b/>
          <w:szCs w:val="24"/>
        </w:rPr>
        <w:t>Entwicklung der Software</w:t>
      </w:r>
    </w:p>
    <w:p w14:paraId="7CA899D8" w14:textId="77777777" w:rsidR="00274A24" w:rsidRPr="00F801EF" w:rsidRDefault="00274A24" w:rsidP="00835923">
      <w:pPr>
        <w:spacing w:line="360" w:lineRule="auto"/>
        <w:jc w:val="both"/>
        <w:rPr>
          <w:rFonts w:ascii="Arial" w:hAnsi="Arial" w:cs="Arial"/>
          <w:b/>
          <w:szCs w:val="24"/>
        </w:rPr>
      </w:pPr>
    </w:p>
    <w:p w14:paraId="136192AD" w14:textId="228F60E0" w:rsidR="00274A24" w:rsidRPr="00F801EF" w:rsidRDefault="00274A24" w:rsidP="00835923">
      <w:pPr>
        <w:spacing w:line="360" w:lineRule="auto"/>
        <w:jc w:val="both"/>
        <w:rPr>
          <w:rFonts w:ascii="Arial" w:hAnsi="Arial" w:cs="Arial"/>
          <w:szCs w:val="24"/>
        </w:rPr>
      </w:pPr>
      <w:r w:rsidRPr="00F801EF">
        <w:rPr>
          <w:rFonts w:ascii="Arial" w:hAnsi="Arial" w:cs="Arial"/>
          <w:szCs w:val="24"/>
        </w:rPr>
        <w:t>Ne</w:t>
      </w:r>
      <w:r w:rsidR="00CE2080" w:rsidRPr="00F801EF">
        <w:rPr>
          <w:rFonts w:ascii="Arial" w:hAnsi="Arial" w:cs="Arial"/>
          <w:szCs w:val="24"/>
        </w:rPr>
        <w:t>ben dem physischen</w:t>
      </w:r>
      <w:r w:rsidRPr="00F801EF">
        <w:rPr>
          <w:rFonts w:ascii="Arial" w:hAnsi="Arial" w:cs="Arial"/>
          <w:szCs w:val="24"/>
        </w:rPr>
        <w:t xml:space="preserve"> Medikamentenspender, wurde weiter</w:t>
      </w:r>
      <w:r w:rsidR="00CE2080" w:rsidRPr="00F801EF">
        <w:rPr>
          <w:rFonts w:ascii="Arial" w:hAnsi="Arial" w:cs="Arial"/>
          <w:szCs w:val="24"/>
        </w:rPr>
        <w:t>hi</w:t>
      </w:r>
      <w:r w:rsidRPr="00F801EF">
        <w:rPr>
          <w:rFonts w:ascii="Arial" w:hAnsi="Arial" w:cs="Arial"/>
          <w:szCs w:val="24"/>
        </w:rPr>
        <w:t>n die Software zum Ansteuern der einzelnen Bes</w:t>
      </w:r>
      <w:r w:rsidR="00CE2080" w:rsidRPr="00F801EF">
        <w:rPr>
          <w:rFonts w:ascii="Arial" w:hAnsi="Arial" w:cs="Arial"/>
          <w:szCs w:val="24"/>
        </w:rPr>
        <w:t>tandteile entwickelt sowie eine</w:t>
      </w:r>
      <w:r w:rsidRPr="00F801EF">
        <w:rPr>
          <w:rFonts w:ascii="Arial" w:hAnsi="Arial" w:cs="Arial"/>
          <w:szCs w:val="24"/>
        </w:rPr>
        <w:t xml:space="preserve"> Webanwendung, die für die Verwaltung der Medikamente von den Benutzern in Anspruch genommen werden soll</w:t>
      </w:r>
      <w:r w:rsidR="00CE2080" w:rsidRPr="00F801EF">
        <w:rPr>
          <w:rFonts w:ascii="Arial" w:hAnsi="Arial" w:cs="Arial"/>
          <w:szCs w:val="24"/>
        </w:rPr>
        <w:t xml:space="preserve"> (siehe </w:t>
      </w:r>
      <w:r w:rsidR="001B2B67" w:rsidRPr="00F801EF">
        <w:rPr>
          <w:rFonts w:ascii="Arial" w:hAnsi="Arial" w:cs="Arial"/>
          <w:szCs w:val="24"/>
        </w:rPr>
        <w:t>Abschnitt</w:t>
      </w:r>
      <w:r w:rsidR="00CE2080" w:rsidRPr="00F801EF">
        <w:rPr>
          <w:rFonts w:ascii="Arial" w:hAnsi="Arial" w:cs="Arial"/>
          <w:szCs w:val="24"/>
        </w:rPr>
        <w:t xml:space="preserve"> </w:t>
      </w:r>
      <w:r w:rsidR="00CE2080" w:rsidRPr="00F801EF">
        <w:rPr>
          <w:rFonts w:ascii="Arial" w:hAnsi="Arial" w:cs="Arial"/>
          <w:szCs w:val="24"/>
        </w:rPr>
        <w:fldChar w:fldCharType="begin"/>
      </w:r>
      <w:r w:rsidR="00CE2080" w:rsidRPr="00F801EF">
        <w:rPr>
          <w:rFonts w:ascii="Arial" w:hAnsi="Arial" w:cs="Arial"/>
          <w:szCs w:val="24"/>
        </w:rPr>
        <w:instrText xml:space="preserve"> REF _Ref476585422 \n \h  \* MERGEFORMAT </w:instrText>
      </w:r>
      <w:r w:rsidR="00CE2080" w:rsidRPr="00F801EF">
        <w:rPr>
          <w:rFonts w:ascii="Arial" w:hAnsi="Arial" w:cs="Arial"/>
          <w:szCs w:val="24"/>
        </w:rPr>
      </w:r>
      <w:r w:rsidR="00CE2080" w:rsidRPr="00F801EF">
        <w:rPr>
          <w:rFonts w:ascii="Arial" w:hAnsi="Arial" w:cs="Arial"/>
          <w:szCs w:val="24"/>
        </w:rPr>
        <w:fldChar w:fldCharType="separate"/>
      </w:r>
      <w:r w:rsidR="00E05847">
        <w:rPr>
          <w:rFonts w:ascii="Arial" w:hAnsi="Arial" w:cs="Arial"/>
          <w:szCs w:val="24"/>
        </w:rPr>
        <w:t>4.4</w:t>
      </w:r>
      <w:r w:rsidR="00CE2080" w:rsidRPr="00F801EF">
        <w:rPr>
          <w:rFonts w:ascii="Arial" w:hAnsi="Arial" w:cs="Arial"/>
          <w:szCs w:val="24"/>
        </w:rPr>
        <w:fldChar w:fldCharType="end"/>
      </w:r>
      <w:r w:rsidR="00CE2080" w:rsidRPr="00F801EF">
        <w:rPr>
          <w:rFonts w:ascii="Arial" w:hAnsi="Arial" w:cs="Arial"/>
          <w:szCs w:val="24"/>
        </w:rPr>
        <w:t>)</w:t>
      </w:r>
      <w:r w:rsidRPr="00F801EF">
        <w:rPr>
          <w:rFonts w:ascii="Arial" w:hAnsi="Arial" w:cs="Arial"/>
          <w:szCs w:val="24"/>
        </w:rPr>
        <w:t xml:space="preserve">. </w:t>
      </w:r>
    </w:p>
    <w:p w14:paraId="4A129B82" w14:textId="6DAECBC6" w:rsidR="00274A24" w:rsidRDefault="00274A24" w:rsidP="00835923">
      <w:pPr>
        <w:spacing w:line="360" w:lineRule="auto"/>
        <w:jc w:val="both"/>
        <w:rPr>
          <w:rFonts w:ascii="Arial" w:hAnsi="Arial" w:cs="Arial"/>
          <w:b/>
          <w:szCs w:val="24"/>
        </w:rPr>
      </w:pPr>
    </w:p>
    <w:p w14:paraId="65CC4EA8" w14:textId="36807329" w:rsidR="00F801EF" w:rsidRDefault="00F801EF" w:rsidP="00835923">
      <w:pPr>
        <w:spacing w:line="360" w:lineRule="auto"/>
        <w:jc w:val="both"/>
        <w:rPr>
          <w:rFonts w:ascii="Arial" w:hAnsi="Arial" w:cs="Arial"/>
          <w:b/>
          <w:szCs w:val="24"/>
        </w:rPr>
      </w:pPr>
    </w:p>
    <w:p w14:paraId="78CEC787" w14:textId="40CF96A8" w:rsidR="00F801EF" w:rsidRDefault="00F801EF" w:rsidP="00835923">
      <w:pPr>
        <w:spacing w:line="360" w:lineRule="auto"/>
        <w:jc w:val="both"/>
        <w:rPr>
          <w:rFonts w:ascii="Arial" w:hAnsi="Arial" w:cs="Arial"/>
          <w:b/>
          <w:szCs w:val="24"/>
        </w:rPr>
      </w:pPr>
    </w:p>
    <w:p w14:paraId="76D39221" w14:textId="3E60F237" w:rsidR="00F801EF" w:rsidRDefault="00F801EF" w:rsidP="00835923">
      <w:pPr>
        <w:spacing w:line="360" w:lineRule="auto"/>
        <w:jc w:val="both"/>
        <w:rPr>
          <w:rFonts w:ascii="Arial" w:hAnsi="Arial" w:cs="Arial"/>
          <w:b/>
          <w:szCs w:val="24"/>
        </w:rPr>
      </w:pPr>
    </w:p>
    <w:p w14:paraId="2838EB58" w14:textId="06AED732" w:rsidR="00F801EF" w:rsidRDefault="00F801EF" w:rsidP="00835923">
      <w:pPr>
        <w:spacing w:line="360" w:lineRule="auto"/>
        <w:jc w:val="both"/>
        <w:rPr>
          <w:rFonts w:ascii="Arial" w:hAnsi="Arial" w:cs="Arial"/>
          <w:b/>
          <w:szCs w:val="24"/>
        </w:rPr>
      </w:pPr>
    </w:p>
    <w:p w14:paraId="7C82400C" w14:textId="77777777" w:rsidR="00F801EF" w:rsidRPr="00F801EF" w:rsidRDefault="00F801EF" w:rsidP="00835923">
      <w:pPr>
        <w:spacing w:line="360" w:lineRule="auto"/>
        <w:jc w:val="both"/>
        <w:rPr>
          <w:rFonts w:ascii="Arial" w:hAnsi="Arial" w:cs="Arial"/>
          <w:b/>
          <w:szCs w:val="24"/>
        </w:rPr>
      </w:pPr>
    </w:p>
    <w:p w14:paraId="1E6077D0" w14:textId="7AD79731" w:rsidR="00DD332C" w:rsidRPr="00F801EF" w:rsidRDefault="00044940" w:rsidP="00835923">
      <w:pPr>
        <w:spacing w:line="360" w:lineRule="auto"/>
        <w:jc w:val="both"/>
        <w:rPr>
          <w:rFonts w:ascii="Arial" w:hAnsi="Arial" w:cs="Arial"/>
          <w:szCs w:val="24"/>
        </w:rPr>
      </w:pPr>
      <w:r w:rsidRPr="00F801EF">
        <w:rPr>
          <w:rFonts w:ascii="Arial" w:hAnsi="Arial" w:cs="Arial"/>
          <w:noProof/>
          <w:szCs w:val="24"/>
        </w:rPr>
        <w:lastRenderedPageBreak/>
        <mc:AlternateContent>
          <mc:Choice Requires="wps">
            <w:drawing>
              <wp:anchor distT="0" distB="0" distL="114300" distR="114300" simplePos="0" relativeHeight="251698176" behindDoc="0" locked="0" layoutInCell="1" allowOverlap="1" wp14:anchorId="3BD02D4F" wp14:editId="18543B60">
                <wp:simplePos x="0" y="0"/>
                <wp:positionH relativeFrom="margin">
                  <wp:align>left</wp:align>
                </wp:positionH>
                <wp:positionV relativeFrom="paragraph">
                  <wp:posOffset>1548131</wp:posOffset>
                </wp:positionV>
                <wp:extent cx="5986145" cy="742950"/>
                <wp:effectExtent l="0" t="0" r="0" b="0"/>
                <wp:wrapNone/>
                <wp:docPr id="100" name="Textfeld 100"/>
                <wp:cNvGraphicFramePr/>
                <a:graphic xmlns:a="http://schemas.openxmlformats.org/drawingml/2006/main">
                  <a:graphicData uri="http://schemas.microsoft.com/office/word/2010/wordprocessingShape">
                    <wps:wsp>
                      <wps:cNvSpPr txBox="1"/>
                      <wps:spPr>
                        <a:xfrm>
                          <a:off x="0" y="0"/>
                          <a:ext cx="5986145" cy="742950"/>
                        </a:xfrm>
                        <a:prstGeom prst="rect">
                          <a:avLst/>
                        </a:prstGeom>
                        <a:solidFill>
                          <a:prstClr val="white"/>
                        </a:solidFill>
                        <a:ln>
                          <a:noFill/>
                        </a:ln>
                      </wps:spPr>
                      <wps:txbx>
                        <w:txbxContent>
                          <w:p w14:paraId="4859F34B" w14:textId="327C251B" w:rsidR="007316ED" w:rsidRPr="00A466D4" w:rsidRDefault="007316ED" w:rsidP="00F46094">
                            <w:pPr>
                              <w:pStyle w:val="Beschriftung"/>
                              <w:jc w:val="center"/>
                              <w:rPr>
                                <w:rFonts w:ascii="Arial" w:hAnsi="Arial" w:cs="Arial"/>
                              </w:rPr>
                            </w:pPr>
                            <w:bookmarkStart w:id="237" w:name="_Toc477029984"/>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sidR="001F4EC2">
                              <w:rPr>
                                <w:rFonts w:ascii="Arial" w:hAnsi="Arial" w:cs="Arial"/>
                                <w:noProof/>
                              </w:rPr>
                              <w:t>23</w:t>
                            </w:r>
                            <w:r w:rsidRPr="00A466D4">
                              <w:rPr>
                                <w:rFonts w:ascii="Arial" w:hAnsi="Arial" w:cs="Arial"/>
                                <w:noProof/>
                              </w:rPr>
                              <w:fldChar w:fldCharType="end"/>
                            </w:r>
                            <w:r w:rsidRPr="00A466D4">
                              <w:rPr>
                                <w:rFonts w:ascii="Arial" w:hAnsi="Arial" w:cs="Arial"/>
                              </w:rPr>
                              <w:t>: Unterphasen von Entwicklung der Software</w:t>
                            </w:r>
                            <w:bookmarkEnd w:id="237"/>
                          </w:p>
                          <w:p w14:paraId="60C7ACED" w14:textId="77777777" w:rsidR="007316ED" w:rsidRPr="00A466D4" w:rsidRDefault="007316ED" w:rsidP="00F801EF">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4EF9AB08" w14:textId="77777777" w:rsidR="007316ED" w:rsidRPr="00F801EF" w:rsidRDefault="007316ED" w:rsidP="00F801EF"/>
                          <w:p w14:paraId="7D534613" w14:textId="6F117765" w:rsidR="007316ED" w:rsidRPr="00044940" w:rsidRDefault="007316ED" w:rsidP="00F46094">
                            <w:pPr>
                              <w:pStyle w:val="Beschriftung"/>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02D4F" id="Textfeld 100" o:spid="_x0000_s1070" type="#_x0000_t202" style="position:absolute;left:0;text-align:left;margin-left:0;margin-top:121.9pt;width:471.35pt;height:58.5pt;z-index:251698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" stroked="f">
                <v:textbox inset="0,0,0,0">
                  <w:txbxContent>
                    <w:p w14:paraId="4859F34B" w14:textId="327C251B" w:rsidR="007316ED" w:rsidRPr="00A466D4" w:rsidRDefault="007316ED" w:rsidP="00F46094">
                      <w:pPr>
                        <w:pStyle w:val="Beschriftung"/>
                        <w:jc w:val="center"/>
                        <w:rPr>
                          <w:rFonts w:ascii="Arial" w:hAnsi="Arial" w:cs="Arial"/>
                        </w:rPr>
                      </w:pPr>
                      <w:bookmarkStart w:id="238" w:name="_Toc477029984"/>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sidR="001F4EC2">
                        <w:rPr>
                          <w:rFonts w:ascii="Arial" w:hAnsi="Arial" w:cs="Arial"/>
                          <w:noProof/>
                        </w:rPr>
                        <w:t>23</w:t>
                      </w:r>
                      <w:r w:rsidRPr="00A466D4">
                        <w:rPr>
                          <w:rFonts w:ascii="Arial" w:hAnsi="Arial" w:cs="Arial"/>
                          <w:noProof/>
                        </w:rPr>
                        <w:fldChar w:fldCharType="end"/>
                      </w:r>
                      <w:r w:rsidRPr="00A466D4">
                        <w:rPr>
                          <w:rFonts w:ascii="Arial" w:hAnsi="Arial" w:cs="Arial"/>
                        </w:rPr>
                        <w:t>: Unterphasen von Entwicklung der Software</w:t>
                      </w:r>
                      <w:bookmarkEnd w:id="238"/>
                    </w:p>
                    <w:p w14:paraId="60C7ACED" w14:textId="77777777" w:rsidR="007316ED" w:rsidRPr="00A466D4" w:rsidRDefault="007316ED" w:rsidP="00F801EF">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4EF9AB08" w14:textId="77777777" w:rsidR="007316ED" w:rsidRPr="00F801EF" w:rsidRDefault="007316ED" w:rsidP="00F801EF"/>
                    <w:p w14:paraId="7D534613" w14:textId="6F117765" w:rsidR="007316ED" w:rsidRPr="00044940" w:rsidRDefault="007316ED" w:rsidP="00F46094">
                      <w:pPr>
                        <w:pStyle w:val="Beschriftung"/>
                        <w:jc w:val="center"/>
                      </w:pPr>
                    </w:p>
                  </w:txbxContent>
                </v:textbox>
                <w10:wrap anchorx="margin"/>
              </v:shape>
            </w:pict>
          </mc:Fallback>
        </mc:AlternateContent>
      </w:r>
      <w:r w:rsidR="00DD332C" w:rsidRPr="00F801EF">
        <w:rPr>
          <w:rFonts w:ascii="Arial" w:hAnsi="Arial" w:cs="Arial"/>
          <w:noProof/>
          <w:szCs w:val="24"/>
        </w:rPr>
        <mc:AlternateContent>
          <mc:Choice Requires="wpg">
            <w:drawing>
              <wp:anchor distT="0" distB="0" distL="114300" distR="114300" simplePos="0" relativeHeight="251702272" behindDoc="0" locked="0" layoutInCell="1" allowOverlap="1" wp14:anchorId="62A215D5" wp14:editId="72DC1207">
                <wp:simplePos x="0" y="0"/>
                <wp:positionH relativeFrom="column">
                  <wp:posOffset>-3175</wp:posOffset>
                </wp:positionH>
                <wp:positionV relativeFrom="paragraph">
                  <wp:posOffset>3810</wp:posOffset>
                </wp:positionV>
                <wp:extent cx="5505450" cy="1295400"/>
                <wp:effectExtent l="0" t="0" r="19050" b="19050"/>
                <wp:wrapTopAndBottom/>
                <wp:docPr id="97" name="Gruppieren 97"/>
                <wp:cNvGraphicFramePr/>
                <a:graphic xmlns:a="http://schemas.openxmlformats.org/drawingml/2006/main">
                  <a:graphicData uri="http://schemas.microsoft.com/office/word/2010/wordprocessingGroup">
                    <wpg:wgp>
                      <wpg:cNvGrpSpPr/>
                      <wpg:grpSpPr>
                        <a:xfrm>
                          <a:off x="0" y="0"/>
                          <a:ext cx="5505450" cy="1295400"/>
                          <a:chOff x="0" y="0"/>
                          <a:chExt cx="6340332" cy="1543912"/>
                        </a:xfrm>
                      </wpg:grpSpPr>
                      <wpg:grpSp>
                        <wpg:cNvPr id="59" name="Gruppieren 59"/>
                        <wpg:cNvGrpSpPr/>
                        <wpg:grpSpPr>
                          <a:xfrm>
                            <a:off x="0" y="1052422"/>
                            <a:ext cx="5391376" cy="491490"/>
                            <a:chOff x="0" y="0"/>
                            <a:chExt cx="5391376" cy="491490"/>
                          </a:xfrm>
                        </wpg:grpSpPr>
                        <wps:wsp>
                          <wps:cNvPr id="56" name="Pfeil: Fünfeck 56"/>
                          <wps:cNvSpPr/>
                          <wps:spPr>
                            <a:xfrm>
                              <a:off x="3390181"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7CBF17" w14:textId="1CB1996A" w:rsidR="007316ED" w:rsidRPr="001D63A3" w:rsidRDefault="007316ED" w:rsidP="007D1725">
                                <w:pPr>
                                  <w:jc w:val="center"/>
                                  <w:rPr>
                                    <w:sz w:val="22"/>
                                    <w:szCs w:val="22"/>
                                  </w:rPr>
                                </w:pPr>
                                <w:r w:rsidRPr="001D63A3">
                                  <w:rPr>
                                    <w:sz w:val="22"/>
                                    <w:szCs w:val="22"/>
                                  </w:rPr>
                                  <w:t xml:space="preserve">   4.3 Entwicklung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Fünfeck 57"/>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3305E5F" w14:textId="35CF437E" w:rsidR="007316ED" w:rsidRPr="001D63A3" w:rsidRDefault="007316ED" w:rsidP="007D1725">
                                <w:pPr>
                                  <w:jc w:val="center"/>
                                  <w:rPr>
                                    <w:sz w:val="22"/>
                                    <w:szCs w:val="22"/>
                                  </w:rPr>
                                </w:pPr>
                                <w:r>
                                  <w:t xml:space="preserve">  </w:t>
                                </w:r>
                                <w:r w:rsidRPr="001D63A3">
                                  <w:rPr>
                                    <w:sz w:val="22"/>
                                    <w:szCs w:val="22"/>
                                  </w:rPr>
                                  <w:t>4.2 Definition der Architektur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Fünfeck 58"/>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D312CEF" w14:textId="65E44A16" w:rsidR="007316ED" w:rsidRPr="001D63A3" w:rsidRDefault="007316ED" w:rsidP="007D1725">
                                <w:pPr>
                                  <w:jc w:val="center"/>
                                  <w:rPr>
                                    <w:sz w:val="22"/>
                                    <w:szCs w:val="22"/>
                                  </w:rPr>
                                </w:pPr>
                                <w:r>
                                  <w:t xml:space="preserve">  </w:t>
                                </w:r>
                                <w:r w:rsidRPr="001D63A3">
                                  <w:rPr>
                                    <w:sz w:val="22"/>
                                    <w:szCs w:val="22"/>
                                  </w:rPr>
                                  <w:t>4.1 Definition der Funktionen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 name="Gruppieren 90"/>
                        <wpg:cNvGrpSpPr/>
                        <wpg:grpSpPr>
                          <a:xfrm>
                            <a:off x="0" y="0"/>
                            <a:ext cx="6340332" cy="482868"/>
                            <a:chOff x="0" y="0"/>
                            <a:chExt cx="6340332" cy="482868"/>
                          </a:xfrm>
                        </wpg:grpSpPr>
                        <wps:wsp>
                          <wps:cNvPr id="91" name="Pfeil: Fünfeck 91"/>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B36A224" w14:textId="77777777" w:rsidR="007316ED" w:rsidRPr="001D63A3" w:rsidRDefault="007316ED" w:rsidP="00DD332C">
                                <w:pPr>
                                  <w:jc w:val="center"/>
                                  <w:rPr>
                                    <w:sz w:val="22"/>
                                    <w:szCs w:val="22"/>
                                  </w:rPr>
                                </w:pPr>
                                <w:r>
                                  <w:t xml:space="preserve">   </w:t>
                                </w:r>
                                <w:r w:rsidRPr="001D63A3">
                                  <w:rPr>
                                    <w:sz w:val="22"/>
                                    <w:szCs w:val="22"/>
                                  </w:rPr>
                                  <w:t>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Pfeil: Fünfeck 92"/>
                          <wps:cNvSpPr/>
                          <wps:spPr>
                            <a:xfrm>
                              <a:off x="364897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7935CD83" w14:textId="77777777" w:rsidR="007316ED" w:rsidRPr="001D63A3" w:rsidRDefault="007316ED" w:rsidP="00DD332C">
                                <w:pPr>
                                  <w:jc w:val="center"/>
                                  <w:rPr>
                                    <w:sz w:val="22"/>
                                    <w:szCs w:val="22"/>
                                  </w:rPr>
                                </w:pPr>
                                <w:r w:rsidRPr="001D63A3">
                                  <w:rPr>
                                    <w:sz w:val="22"/>
                                    <w:szCs w:val="22"/>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Pfeil: Fünfeck 93"/>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32C9ECF" w14:textId="77777777" w:rsidR="007316ED" w:rsidRPr="001D63A3" w:rsidRDefault="007316ED" w:rsidP="00DD332C">
                                <w:pPr>
                                  <w:jc w:val="center"/>
                                  <w:rPr>
                                    <w:sz w:val="22"/>
                                    <w:szCs w:val="22"/>
                                  </w:rPr>
                                </w:pPr>
                                <w:r w:rsidRPr="001D63A3">
                                  <w:rPr>
                                    <w:sz w:val="22"/>
                                    <w:szCs w:val="22"/>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Pfeil: Fünfeck 94"/>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C76116F" w14:textId="77777777" w:rsidR="007316ED" w:rsidRPr="001D63A3" w:rsidRDefault="007316ED" w:rsidP="00DD332C">
                                <w:pPr>
                                  <w:jc w:val="center"/>
                                  <w:rPr>
                                    <w:sz w:val="22"/>
                                    <w:szCs w:val="22"/>
                                  </w:rPr>
                                </w:pPr>
                                <w:r>
                                  <w:t xml:space="preserve">    </w:t>
                                </w:r>
                                <w:r w:rsidRPr="001D63A3">
                                  <w:rPr>
                                    <w:sz w:val="22"/>
                                    <w:szCs w:val="22"/>
                                  </w:rPr>
                                  <w:t>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Pfeil: Fünfeck 95"/>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061E6E4" w14:textId="77777777" w:rsidR="007316ED" w:rsidRPr="001D63A3" w:rsidRDefault="007316ED" w:rsidP="00DD332C">
                                <w:pPr>
                                  <w:jc w:val="center"/>
                                  <w:rPr>
                                    <w:sz w:val="22"/>
                                    <w:szCs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6" name="Gerade Verbindung mit Pfeil 96"/>
                        <wps:cNvCnPr/>
                        <wps:spPr>
                          <a:xfrm flipH="1">
                            <a:off x="1483743" y="483079"/>
                            <a:ext cx="2924553" cy="5611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2A215D5" id="Gruppieren 97" o:spid="_x0000_s1071" style="position:absolute;left:0;text-align:left;margin-left:-.25pt;margin-top:.3pt;width:433.5pt;height:102pt;z-index:251702272;mso-position-horizontal-relative:text;mso-position-vertical-relative:text" coordsize="63403,15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">
                <v:group id="Gruppieren 59" o:spid="_x0000_s1072" style="position:absolute;top:10524;width:53913;height:4915" coordsize="53913,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Pfeil: Fünfeck 56" o:spid="_x0000_s1073" type="#_x0000_t15" style="position:absolute;left:33901;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" adj="18948" fillcolor="white [3201]" strokecolor="#4f81bd [3204]" strokeweight="2pt">
                    <v:textbox>
                      <w:txbxContent>
                        <w:p w14:paraId="767CBF17" w14:textId="1CB1996A" w:rsidR="007316ED" w:rsidRPr="001D63A3" w:rsidRDefault="007316ED" w:rsidP="007D1725">
                          <w:pPr>
                            <w:jc w:val="center"/>
                            <w:rPr>
                              <w:sz w:val="22"/>
                              <w:szCs w:val="22"/>
                            </w:rPr>
                          </w:pPr>
                          <w:r w:rsidRPr="001D63A3">
                            <w:rPr>
                              <w:sz w:val="22"/>
                              <w:szCs w:val="22"/>
                            </w:rPr>
                            <w:t xml:space="preserve">   4.3 Entwicklung</w:t>
                          </w:r>
                        </w:p>
                      </w:txbxContent>
                    </v:textbox>
                  </v:shape>
                  <v:shape id="Pfeil: Fünfeck 57" o:spid="_x0000_s1074"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" adj="18948" fillcolor="white [3201]" strokecolor="#4f81bd [3204]" strokeweight="2pt">
                    <v:textbox>
                      <w:txbxContent>
                        <w:p w14:paraId="03305E5F" w14:textId="35CF437E" w:rsidR="007316ED" w:rsidRPr="001D63A3" w:rsidRDefault="007316ED" w:rsidP="007D1725">
                          <w:pPr>
                            <w:jc w:val="center"/>
                            <w:rPr>
                              <w:sz w:val="22"/>
                              <w:szCs w:val="22"/>
                            </w:rPr>
                          </w:pPr>
                          <w:r>
                            <w:t xml:space="preserve">  </w:t>
                          </w:r>
                          <w:r w:rsidRPr="001D63A3">
                            <w:rPr>
                              <w:sz w:val="22"/>
                              <w:szCs w:val="22"/>
                            </w:rPr>
                            <w:t>4.2 Definition der Architektur</w:t>
                          </w:r>
                        </w:p>
                      </w:txbxContent>
                    </v:textbox>
                  </v:shape>
                  <v:shape id="Pfeil: Fünfeck 58" o:spid="_x0000_s1075"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" adj="18948" fillcolor="white [3201]" strokecolor="#4f81bd [3204]" strokeweight="2pt">
                    <v:textbox>
                      <w:txbxContent>
                        <w:p w14:paraId="4D312CEF" w14:textId="65E44A16" w:rsidR="007316ED" w:rsidRPr="001D63A3" w:rsidRDefault="007316ED" w:rsidP="007D1725">
                          <w:pPr>
                            <w:jc w:val="center"/>
                            <w:rPr>
                              <w:sz w:val="22"/>
                              <w:szCs w:val="22"/>
                            </w:rPr>
                          </w:pPr>
                          <w:r>
                            <w:t xml:space="preserve">  </w:t>
                          </w:r>
                          <w:r w:rsidRPr="001D63A3">
                            <w:rPr>
                              <w:sz w:val="22"/>
                              <w:szCs w:val="22"/>
                            </w:rPr>
                            <w:t>4.1 Definition der Funktionen</w:t>
                          </w:r>
                        </w:p>
                      </w:txbxContent>
                    </v:textbox>
                  </v:shape>
                </v:group>
                <v:group id="Gruppieren 90" o:spid="_x0000_s1076"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feil: Fünfeck 91" o:spid="_x0000_s1077"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" adj="18085" fillcolor="white [3201]" strokecolor="#4f81bd [3204]" strokeweight="2pt">
                    <v:textbox>
                      <w:txbxContent>
                        <w:p w14:paraId="5B36A224" w14:textId="77777777" w:rsidR="007316ED" w:rsidRPr="001D63A3" w:rsidRDefault="007316ED" w:rsidP="00DD332C">
                          <w:pPr>
                            <w:jc w:val="center"/>
                            <w:rPr>
                              <w:sz w:val="22"/>
                              <w:szCs w:val="22"/>
                            </w:rPr>
                          </w:pPr>
                          <w:r>
                            <w:t xml:space="preserve">   </w:t>
                          </w:r>
                          <w:r w:rsidRPr="001D63A3">
                            <w:rPr>
                              <w:sz w:val="22"/>
                              <w:szCs w:val="22"/>
                            </w:rPr>
                            <w:t>5. Validierung</w:t>
                          </w:r>
                        </w:p>
                      </w:txbxContent>
                    </v:textbox>
                  </v:shape>
                  <v:shape id="Pfeil: Fünfeck 92" o:spid="_x0000_s1078"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" adj="18085" fillcolor="white [3201]" strokecolor="#c0504d [3205]" strokeweight="2pt">
                    <v:textbox>
                      <w:txbxContent>
                        <w:p w14:paraId="7935CD83" w14:textId="77777777" w:rsidR="007316ED" w:rsidRPr="001D63A3" w:rsidRDefault="007316ED" w:rsidP="00DD332C">
                          <w:pPr>
                            <w:jc w:val="center"/>
                            <w:rPr>
                              <w:sz w:val="22"/>
                              <w:szCs w:val="22"/>
                            </w:rPr>
                          </w:pPr>
                          <w:r w:rsidRPr="001D63A3">
                            <w:rPr>
                              <w:sz w:val="22"/>
                              <w:szCs w:val="22"/>
                            </w:rPr>
                            <w:t xml:space="preserve">   4. Entwicklung der Software</w:t>
                          </w:r>
                        </w:p>
                      </w:txbxContent>
                    </v:textbox>
                  </v:shape>
                  <v:shape id="Pfeil: Fünfeck 93" o:spid="_x0000_s1079"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" adj="18085" fillcolor="white [3201]" strokecolor="#4f81bd [3204]" strokeweight="2pt">
                    <v:textbox>
                      <w:txbxContent>
                        <w:p w14:paraId="232C9ECF" w14:textId="77777777" w:rsidR="007316ED" w:rsidRPr="001D63A3" w:rsidRDefault="007316ED" w:rsidP="00DD332C">
                          <w:pPr>
                            <w:jc w:val="center"/>
                            <w:rPr>
                              <w:sz w:val="22"/>
                              <w:szCs w:val="22"/>
                            </w:rPr>
                          </w:pPr>
                          <w:r w:rsidRPr="001D63A3">
                            <w:rPr>
                              <w:sz w:val="22"/>
                              <w:szCs w:val="22"/>
                            </w:rPr>
                            <w:t xml:space="preserve">   3. Entwicklung der Hardware</w:t>
                          </w:r>
                        </w:p>
                      </w:txbxContent>
                    </v:textbox>
                  </v:shape>
                  <v:shape id="Pfeil: Fünfeck 94" o:spid="_x0000_s1080"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" adj="18085" fillcolor="white [3201]" strokecolor="#4f81bd [3204]" strokeweight="2pt">
                    <v:textbox>
                      <w:txbxContent>
                        <w:p w14:paraId="6C76116F" w14:textId="77777777" w:rsidR="007316ED" w:rsidRPr="001D63A3" w:rsidRDefault="007316ED" w:rsidP="00DD332C">
                          <w:pPr>
                            <w:jc w:val="center"/>
                            <w:rPr>
                              <w:sz w:val="22"/>
                              <w:szCs w:val="22"/>
                            </w:rPr>
                          </w:pPr>
                          <w:r>
                            <w:t xml:space="preserve">    </w:t>
                          </w:r>
                          <w:r w:rsidRPr="001D63A3">
                            <w:rPr>
                              <w:sz w:val="22"/>
                              <w:szCs w:val="22"/>
                            </w:rPr>
                            <w:t>2. Konzeption</w:t>
                          </w:r>
                        </w:p>
                      </w:txbxContent>
                    </v:textbox>
                  </v:shape>
                  <v:shape id="Pfeil: Fünfeck 95" o:spid="_x0000_s1081"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" adj="18085" fillcolor="white [3201]" strokecolor="#4f81bd [3204]" strokeweight="2pt">
                    <v:textbox>
                      <w:txbxContent>
                        <w:p w14:paraId="7061E6E4" w14:textId="77777777" w:rsidR="007316ED" w:rsidRPr="001D63A3" w:rsidRDefault="007316ED" w:rsidP="00DD332C">
                          <w:pPr>
                            <w:jc w:val="center"/>
                            <w:rPr>
                              <w:sz w:val="22"/>
                              <w:szCs w:val="22"/>
                            </w:rPr>
                          </w:pPr>
                        </w:p>
                      </w:txbxContent>
                    </v:textbox>
                  </v:shape>
                </v:group>
                <v:shape id="Gerade Verbindung mit Pfeil 96" o:spid="_x0000_s1082" type="#_x0000_t32" style="position:absolute;left:14837;top:4830;width:29245;height:56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" strokecolor="#4579b8 [3044]">
                  <v:stroke endarrow="block"/>
                </v:shape>
                <w10:wrap type="topAndBottom"/>
              </v:group>
            </w:pict>
          </mc:Fallback>
        </mc:AlternateContent>
      </w:r>
    </w:p>
    <w:p w14:paraId="25C5BB53" w14:textId="306C5912" w:rsidR="00044940" w:rsidRDefault="00044940" w:rsidP="00A10646">
      <w:pPr>
        <w:spacing w:line="360" w:lineRule="auto"/>
        <w:jc w:val="both"/>
        <w:rPr>
          <w:rFonts w:ascii="Arial" w:hAnsi="Arial" w:cs="Arial"/>
          <w:szCs w:val="24"/>
        </w:rPr>
      </w:pPr>
    </w:p>
    <w:p w14:paraId="47A1D7F0" w14:textId="6243E4BA" w:rsidR="00F801EF" w:rsidRDefault="00F801EF" w:rsidP="00A10646">
      <w:pPr>
        <w:spacing w:line="360" w:lineRule="auto"/>
        <w:jc w:val="both"/>
        <w:rPr>
          <w:rFonts w:ascii="Arial" w:hAnsi="Arial" w:cs="Arial"/>
          <w:szCs w:val="24"/>
        </w:rPr>
      </w:pPr>
    </w:p>
    <w:p w14:paraId="61AA8E28" w14:textId="0B134358" w:rsidR="00F801EF" w:rsidRDefault="00F801EF" w:rsidP="00A10646">
      <w:pPr>
        <w:spacing w:line="360" w:lineRule="auto"/>
        <w:jc w:val="both"/>
        <w:rPr>
          <w:rFonts w:ascii="Arial" w:hAnsi="Arial" w:cs="Arial"/>
          <w:szCs w:val="24"/>
        </w:rPr>
      </w:pPr>
    </w:p>
    <w:p w14:paraId="1DEFE371" w14:textId="63F21E37" w:rsidR="0034584B" w:rsidRPr="0034584B" w:rsidRDefault="0034584B" w:rsidP="00A10646">
      <w:pPr>
        <w:spacing w:line="360" w:lineRule="auto"/>
        <w:jc w:val="both"/>
        <w:rPr>
          <w:rFonts w:ascii="Arial" w:hAnsi="Arial" w:cs="Arial"/>
          <w:sz w:val="23"/>
          <w:szCs w:val="23"/>
        </w:rPr>
      </w:pPr>
    </w:p>
    <w:p w14:paraId="40BF44F9" w14:textId="0B83D6E9" w:rsidR="00A10646" w:rsidRPr="00F801EF" w:rsidRDefault="00A10646" w:rsidP="00A10646">
      <w:pPr>
        <w:spacing w:line="360" w:lineRule="auto"/>
        <w:jc w:val="both"/>
        <w:rPr>
          <w:rFonts w:ascii="Arial" w:hAnsi="Arial" w:cs="Arial"/>
          <w:szCs w:val="24"/>
        </w:rPr>
      </w:pPr>
      <w:r w:rsidRPr="00F801EF">
        <w:rPr>
          <w:rFonts w:ascii="Arial" w:hAnsi="Arial" w:cs="Arial"/>
          <w:szCs w:val="24"/>
        </w:rPr>
        <w:t xml:space="preserve">Diese </w:t>
      </w:r>
      <w:r w:rsidR="00967109" w:rsidRPr="00F801EF">
        <w:rPr>
          <w:rFonts w:ascii="Arial" w:hAnsi="Arial" w:cs="Arial"/>
          <w:szCs w:val="24"/>
        </w:rPr>
        <w:t>fünf</w:t>
      </w:r>
      <w:r w:rsidRPr="00F801EF">
        <w:rPr>
          <w:rFonts w:ascii="Arial" w:hAnsi="Arial" w:cs="Arial"/>
          <w:szCs w:val="24"/>
        </w:rPr>
        <w:t xml:space="preserve"> Phasen und die einzelnen Unterphasen werden in den nächsten Kapitel</w:t>
      </w:r>
      <w:r w:rsidR="00044940" w:rsidRPr="00F801EF">
        <w:rPr>
          <w:rFonts w:ascii="Arial" w:hAnsi="Arial" w:cs="Arial"/>
          <w:szCs w:val="24"/>
        </w:rPr>
        <w:t>n</w:t>
      </w:r>
      <w:r w:rsidRPr="00F801EF">
        <w:rPr>
          <w:rFonts w:ascii="Arial" w:hAnsi="Arial" w:cs="Arial"/>
          <w:szCs w:val="24"/>
        </w:rPr>
        <w:t xml:space="preserve"> ausführlich erläutert</w:t>
      </w:r>
    </w:p>
    <w:p w14:paraId="30F88D27" w14:textId="77777777" w:rsidR="005B06B2" w:rsidRPr="009C5835" w:rsidRDefault="005B06B2" w:rsidP="00A10646">
      <w:pPr>
        <w:spacing w:line="360" w:lineRule="auto"/>
        <w:jc w:val="both"/>
        <w:rPr>
          <w:rFonts w:ascii="Arial" w:hAnsi="Arial" w:cs="Arial"/>
        </w:rPr>
      </w:pPr>
    </w:p>
    <w:p w14:paraId="0F6584AF" w14:textId="716CC233" w:rsidR="00857CE4" w:rsidRPr="009C5835" w:rsidRDefault="007D1725" w:rsidP="00857CE4">
      <w:pPr>
        <w:pStyle w:val="berschrift2"/>
        <w:numPr>
          <w:ilvl w:val="1"/>
          <w:numId w:val="2"/>
        </w:numPr>
        <w:rPr>
          <w:rFonts w:ascii="Arial" w:hAnsi="Arial" w:cs="Arial"/>
        </w:rPr>
      </w:pPr>
      <w:bookmarkStart w:id="239" w:name="_Ref476583393"/>
      <w:bookmarkStart w:id="240" w:name="_Toc477029931"/>
      <w:r w:rsidRPr="009C5835">
        <w:rPr>
          <w:rFonts w:ascii="Arial" w:hAnsi="Arial" w:cs="Arial"/>
        </w:rPr>
        <w:t>Analysephase</w:t>
      </w:r>
      <w:bookmarkEnd w:id="239"/>
      <w:bookmarkEnd w:id="240"/>
    </w:p>
    <w:p w14:paraId="467096EF" w14:textId="32722EFC" w:rsidR="007D1725" w:rsidRPr="009C5835" w:rsidRDefault="007D1725" w:rsidP="007D1725">
      <w:pPr>
        <w:pStyle w:val="berschrift2"/>
        <w:numPr>
          <w:ilvl w:val="2"/>
          <w:numId w:val="2"/>
        </w:numPr>
        <w:spacing w:line="320" w:lineRule="exact"/>
        <w:rPr>
          <w:rFonts w:ascii="Arial" w:hAnsi="Arial" w:cs="Arial"/>
        </w:rPr>
      </w:pPr>
      <w:bookmarkStart w:id="241" w:name="_Toc477029932"/>
      <w:r w:rsidRPr="009C5835">
        <w:rPr>
          <w:rFonts w:ascii="Arial" w:hAnsi="Arial" w:cs="Arial"/>
        </w:rPr>
        <w:t>Vorbereitung der Anforderungsanalyse</w:t>
      </w:r>
      <w:bookmarkEnd w:id="241"/>
    </w:p>
    <w:p w14:paraId="328A3FB0" w14:textId="5B371E30" w:rsidR="007D1725" w:rsidRPr="009C5835" w:rsidRDefault="007D1725" w:rsidP="007D1725">
      <w:pPr>
        <w:rPr>
          <w:rFonts w:ascii="Arial" w:hAnsi="Arial" w:cs="Arial"/>
        </w:rPr>
      </w:pPr>
    </w:p>
    <w:p w14:paraId="3EF8DEF2" w14:textId="647BCDD7" w:rsidR="009C5835" w:rsidRPr="00F801EF" w:rsidRDefault="007D1725" w:rsidP="0069534D">
      <w:pPr>
        <w:spacing w:line="360" w:lineRule="auto"/>
        <w:jc w:val="both"/>
        <w:rPr>
          <w:rFonts w:ascii="Arial" w:hAnsi="Arial" w:cs="Arial"/>
          <w:szCs w:val="24"/>
        </w:rPr>
      </w:pPr>
      <w:r w:rsidRPr="00F801EF">
        <w:rPr>
          <w:rFonts w:ascii="Arial" w:hAnsi="Arial" w:cs="Arial"/>
          <w:szCs w:val="24"/>
        </w:rPr>
        <w:t>Bevor die Anforderungsanalyse stattgefunden hat, wurden Fragebögen zur Befragung von Altenpflegern erstellt, um herauszufi</w:t>
      </w:r>
      <w:r w:rsidR="00365AAE" w:rsidRPr="00F801EF">
        <w:rPr>
          <w:rFonts w:ascii="Arial" w:hAnsi="Arial" w:cs="Arial"/>
          <w:szCs w:val="24"/>
        </w:rPr>
        <w:t xml:space="preserve">nden </w:t>
      </w:r>
      <w:r w:rsidRPr="00F801EF">
        <w:rPr>
          <w:rFonts w:ascii="Arial" w:hAnsi="Arial" w:cs="Arial"/>
          <w:szCs w:val="24"/>
        </w:rPr>
        <w:t xml:space="preserve">wie der stationäre Alltag der Pfleger sich </w:t>
      </w:r>
      <w:r w:rsidR="0069534D" w:rsidRPr="00F801EF">
        <w:rPr>
          <w:rFonts w:ascii="Arial" w:hAnsi="Arial" w:cs="Arial"/>
          <w:szCs w:val="24"/>
        </w:rPr>
        <w:t>bei</w:t>
      </w:r>
      <w:r w:rsidRPr="00F801EF">
        <w:rPr>
          <w:rFonts w:ascii="Arial" w:hAnsi="Arial" w:cs="Arial"/>
          <w:szCs w:val="24"/>
        </w:rPr>
        <w:t xml:space="preserve"> der Verwaltu</w:t>
      </w:r>
      <w:r w:rsidR="0069534D" w:rsidRPr="00F801EF">
        <w:rPr>
          <w:rFonts w:ascii="Arial" w:hAnsi="Arial" w:cs="Arial"/>
          <w:szCs w:val="24"/>
        </w:rPr>
        <w:t>ng und Ausgabe der Medikamente g</w:t>
      </w:r>
      <w:r w:rsidRPr="00F801EF">
        <w:rPr>
          <w:rFonts w:ascii="Arial" w:hAnsi="Arial" w:cs="Arial"/>
          <w:szCs w:val="24"/>
        </w:rPr>
        <w:t>estaltet und welchen Herausforderungen die Bewohner der Einrichtungen bei der Einnahme und Verwaltung der Medikamente</w:t>
      </w:r>
      <w:r w:rsidR="0069534D" w:rsidRPr="00F801EF">
        <w:rPr>
          <w:rFonts w:ascii="Arial" w:hAnsi="Arial" w:cs="Arial"/>
          <w:szCs w:val="24"/>
        </w:rPr>
        <w:t xml:space="preserve"> ausgesetzt sind. </w:t>
      </w:r>
      <w:r w:rsidR="00603A25" w:rsidRPr="00F801EF">
        <w:rPr>
          <w:rFonts w:ascii="Arial" w:hAnsi="Arial" w:cs="Arial"/>
          <w:szCs w:val="24"/>
        </w:rPr>
        <w:t xml:space="preserve">Die Fragebögen können aus dem Anhang </w:t>
      </w:r>
      <w:r w:rsidR="00F4751E" w:rsidRPr="00F801EF">
        <w:rPr>
          <w:rFonts w:ascii="Arial" w:hAnsi="Arial" w:cs="Arial"/>
          <w:szCs w:val="24"/>
        </w:rPr>
        <w:t>2 e</w:t>
      </w:r>
      <w:r w:rsidR="00603A25" w:rsidRPr="00F801EF">
        <w:rPr>
          <w:rFonts w:ascii="Arial" w:hAnsi="Arial" w:cs="Arial"/>
          <w:szCs w:val="24"/>
        </w:rPr>
        <w:t>ntnommen werden.</w:t>
      </w:r>
    </w:p>
    <w:p w14:paraId="20EBB14F" w14:textId="784D9AEB" w:rsidR="009C5835" w:rsidRPr="009C5835" w:rsidRDefault="009C5835" w:rsidP="0069534D">
      <w:pPr>
        <w:spacing w:line="360" w:lineRule="auto"/>
        <w:jc w:val="both"/>
        <w:rPr>
          <w:rFonts w:ascii="Arial" w:hAnsi="Arial" w:cs="Arial"/>
        </w:rPr>
      </w:pPr>
    </w:p>
    <w:p w14:paraId="3511E3A9" w14:textId="4D5B945D" w:rsidR="00D444EA" w:rsidRPr="009C5835" w:rsidRDefault="00D444EA" w:rsidP="00D444EA">
      <w:pPr>
        <w:pStyle w:val="berschrift2"/>
        <w:numPr>
          <w:ilvl w:val="2"/>
          <w:numId w:val="2"/>
        </w:numPr>
        <w:spacing w:line="320" w:lineRule="exact"/>
        <w:rPr>
          <w:rFonts w:ascii="Arial" w:hAnsi="Arial" w:cs="Arial"/>
        </w:rPr>
      </w:pPr>
      <w:r w:rsidRPr="009C5835">
        <w:rPr>
          <w:rFonts w:ascii="Arial" w:hAnsi="Arial" w:cs="Arial"/>
        </w:rPr>
        <w:t xml:space="preserve"> </w:t>
      </w:r>
      <w:bookmarkStart w:id="242" w:name="_Toc477029933"/>
      <w:r w:rsidRPr="009C5835">
        <w:rPr>
          <w:rFonts w:ascii="Arial" w:hAnsi="Arial" w:cs="Arial"/>
        </w:rPr>
        <w:t>Durchführung der Anforderungsanalyse</w:t>
      </w:r>
      <w:bookmarkEnd w:id="242"/>
    </w:p>
    <w:p w14:paraId="2D4CDE07" w14:textId="77777777" w:rsidR="00D444EA" w:rsidRPr="009C5835" w:rsidRDefault="00D444EA" w:rsidP="0069534D">
      <w:pPr>
        <w:spacing w:line="360" w:lineRule="auto"/>
        <w:jc w:val="both"/>
        <w:rPr>
          <w:rFonts w:ascii="Arial" w:hAnsi="Arial" w:cs="Arial"/>
        </w:rPr>
      </w:pPr>
    </w:p>
    <w:p w14:paraId="1601CE1B" w14:textId="19C4EFE0" w:rsidR="0069534D" w:rsidRPr="00F801EF" w:rsidRDefault="00603A25" w:rsidP="0069534D">
      <w:pPr>
        <w:spacing w:line="360" w:lineRule="auto"/>
        <w:jc w:val="both"/>
        <w:rPr>
          <w:rFonts w:ascii="Arial" w:hAnsi="Arial" w:cs="Arial"/>
          <w:szCs w:val="24"/>
        </w:rPr>
      </w:pPr>
      <w:r w:rsidRPr="00F801EF">
        <w:rPr>
          <w:rFonts w:ascii="Arial" w:hAnsi="Arial" w:cs="Arial"/>
          <w:szCs w:val="24"/>
        </w:rPr>
        <w:t xml:space="preserve">Die Befragungen wurden mit den Pflegedienstleitern und zum Teil auch mit examinierten Pflegefachkräften durchgeführt. Bei der Befragung mussten die Interview-Partner </w:t>
      </w:r>
      <w:r w:rsidR="0069534D" w:rsidRPr="00F801EF">
        <w:rPr>
          <w:rFonts w:ascii="Arial" w:hAnsi="Arial" w:cs="Arial"/>
          <w:szCs w:val="24"/>
        </w:rPr>
        <w:t>unter anderem bereits festgelegte Anforderungen, wie zum Beispiel das Erhalten einer Benachrichtigungs-Email bei Vergessen von Medikamenten, na</w:t>
      </w:r>
      <w:r w:rsidR="00F46094" w:rsidRPr="00F801EF">
        <w:rPr>
          <w:rFonts w:ascii="Arial" w:hAnsi="Arial" w:cs="Arial"/>
          <w:szCs w:val="24"/>
        </w:rPr>
        <w:t xml:space="preserve">ch dem Einsatzpotenzial </w:t>
      </w:r>
      <w:r w:rsidR="0069534D" w:rsidRPr="00F801EF">
        <w:rPr>
          <w:rFonts w:ascii="Arial" w:hAnsi="Arial" w:cs="Arial"/>
          <w:szCs w:val="24"/>
        </w:rPr>
        <w:t xml:space="preserve">bewertet werden. Weiterhin wurde den Interviewpartnern die Möglichkeit gegeben selber offene Anforderungen an ein Medikamentenverwaltungssystem zu definierten. </w:t>
      </w:r>
    </w:p>
    <w:p w14:paraId="79D0818E" w14:textId="2398C27B" w:rsidR="005B06B2" w:rsidRPr="001B2B67" w:rsidRDefault="005B06B2" w:rsidP="0069534D">
      <w:pPr>
        <w:spacing w:line="360" w:lineRule="auto"/>
        <w:jc w:val="both"/>
        <w:rPr>
          <w:rFonts w:ascii="Arial" w:hAnsi="Arial" w:cs="Arial"/>
          <w:sz w:val="23"/>
          <w:szCs w:val="23"/>
        </w:rPr>
      </w:pPr>
    </w:p>
    <w:p w14:paraId="46A9038E" w14:textId="60F46B5C" w:rsidR="007D1725" w:rsidRPr="009C5835" w:rsidRDefault="007D1725" w:rsidP="007D1725">
      <w:pPr>
        <w:pStyle w:val="berschrift2"/>
        <w:numPr>
          <w:ilvl w:val="2"/>
          <w:numId w:val="2"/>
        </w:numPr>
        <w:spacing w:line="320" w:lineRule="exact"/>
        <w:rPr>
          <w:rFonts w:ascii="Arial" w:hAnsi="Arial" w:cs="Arial"/>
        </w:rPr>
      </w:pPr>
      <w:bookmarkStart w:id="243" w:name="_Toc477029934"/>
      <w:r w:rsidRPr="009C5835">
        <w:rPr>
          <w:rFonts w:ascii="Arial" w:hAnsi="Arial" w:cs="Arial"/>
        </w:rPr>
        <w:lastRenderedPageBreak/>
        <w:t>Auswertung der Anforderungsanalyse</w:t>
      </w:r>
      <w:bookmarkEnd w:id="243"/>
    </w:p>
    <w:p w14:paraId="1BC79EF6" w14:textId="55AA7049" w:rsidR="007D1725" w:rsidRPr="009C5835" w:rsidRDefault="007D1725" w:rsidP="007D1725">
      <w:pPr>
        <w:rPr>
          <w:rFonts w:ascii="Arial" w:hAnsi="Arial" w:cs="Arial"/>
        </w:rPr>
      </w:pPr>
    </w:p>
    <w:p w14:paraId="3B379EC8" w14:textId="64698864" w:rsidR="00DA7CF6" w:rsidRPr="00F801EF" w:rsidRDefault="004329AE" w:rsidP="0069534D">
      <w:pPr>
        <w:spacing w:line="360" w:lineRule="auto"/>
        <w:jc w:val="both"/>
        <w:rPr>
          <w:rFonts w:ascii="Arial" w:hAnsi="Arial" w:cs="Arial"/>
          <w:szCs w:val="24"/>
        </w:rPr>
      </w:pPr>
      <w:r w:rsidRPr="00F801EF">
        <w:rPr>
          <w:rFonts w:ascii="Arial" w:hAnsi="Arial" w:cs="Arial"/>
          <w:szCs w:val="24"/>
        </w:rPr>
        <w:t>Es</w:t>
      </w:r>
      <w:r w:rsidR="0069534D" w:rsidRPr="00F801EF">
        <w:rPr>
          <w:rFonts w:ascii="Arial" w:hAnsi="Arial" w:cs="Arial"/>
          <w:szCs w:val="24"/>
        </w:rPr>
        <w:t xml:space="preserve"> stellte sich bei der Auswertung der Anforderungsanalyse heraus, dass akustische Benachrichtigu</w:t>
      </w:r>
      <w:r w:rsidR="009D3F69" w:rsidRPr="00F801EF">
        <w:rPr>
          <w:rFonts w:ascii="Arial" w:hAnsi="Arial" w:cs="Arial"/>
          <w:szCs w:val="24"/>
        </w:rPr>
        <w:t xml:space="preserve">ngsfunktionen bevorzugt wurden. Ebenfalls, dass </w:t>
      </w:r>
      <w:r w:rsidR="0069534D" w:rsidRPr="00F801EF">
        <w:rPr>
          <w:rFonts w:ascii="Arial" w:hAnsi="Arial" w:cs="Arial"/>
          <w:szCs w:val="24"/>
        </w:rPr>
        <w:t>Medikamente in d</w:t>
      </w:r>
      <w:r w:rsidR="00342A3A" w:rsidRPr="00F801EF">
        <w:rPr>
          <w:rFonts w:ascii="Arial" w:hAnsi="Arial" w:cs="Arial"/>
          <w:szCs w:val="24"/>
        </w:rPr>
        <w:t>er r</w:t>
      </w:r>
      <w:r w:rsidR="0069534D" w:rsidRPr="00F801EF">
        <w:rPr>
          <w:rFonts w:ascii="Arial" w:hAnsi="Arial" w:cs="Arial"/>
          <w:szCs w:val="24"/>
        </w:rPr>
        <w:t xml:space="preserve">ichtigen Menge und zu den festgelegten Zeiten ausgegeben werden müssen sowie das Belohnungssysteme sich bei älteren Personen, aufgrund von einer möglichen Bevormundung, nicht etablieren würden. </w:t>
      </w:r>
    </w:p>
    <w:p w14:paraId="7FEEFFA4" w14:textId="77777777" w:rsidR="0069534D" w:rsidRPr="00F801EF" w:rsidRDefault="0069534D" w:rsidP="00DA7CF6">
      <w:pPr>
        <w:rPr>
          <w:rFonts w:ascii="Arial" w:hAnsi="Arial" w:cs="Arial"/>
          <w:szCs w:val="24"/>
        </w:rPr>
      </w:pPr>
    </w:p>
    <w:p w14:paraId="559CE9DB" w14:textId="33DA5D49" w:rsidR="0069534D" w:rsidRPr="00F801EF" w:rsidRDefault="00DA7CF6" w:rsidP="00E92A41">
      <w:pPr>
        <w:spacing w:line="360" w:lineRule="auto"/>
        <w:jc w:val="both"/>
        <w:rPr>
          <w:rFonts w:ascii="Arial" w:hAnsi="Arial" w:cs="Arial"/>
          <w:szCs w:val="24"/>
        </w:rPr>
      </w:pPr>
      <w:r w:rsidRPr="00F801EF">
        <w:rPr>
          <w:rFonts w:ascii="Arial" w:hAnsi="Arial" w:cs="Arial"/>
          <w:szCs w:val="24"/>
        </w:rPr>
        <w:t xml:space="preserve">Die </w:t>
      </w:r>
      <w:r w:rsidR="009D3F69" w:rsidRPr="00F801EF">
        <w:rPr>
          <w:rFonts w:ascii="Arial" w:hAnsi="Arial" w:cs="Arial"/>
          <w:szCs w:val="24"/>
        </w:rPr>
        <w:fldChar w:fldCharType="begin"/>
      </w:r>
      <w:r w:rsidR="009D3F69" w:rsidRPr="00F801EF">
        <w:rPr>
          <w:rFonts w:ascii="Arial" w:hAnsi="Arial" w:cs="Arial"/>
          <w:szCs w:val="24"/>
        </w:rPr>
        <w:instrText xml:space="preserve"> REF _Ref476421592 \h </w:instrText>
      </w:r>
      <w:r w:rsidR="009C5835" w:rsidRPr="00F801EF">
        <w:rPr>
          <w:rFonts w:ascii="Arial" w:hAnsi="Arial" w:cs="Arial"/>
          <w:szCs w:val="24"/>
        </w:rPr>
        <w:instrText xml:space="preserve"> \* MERGEFORMAT </w:instrText>
      </w:r>
      <w:r w:rsidR="009D3F69" w:rsidRPr="00F801EF">
        <w:rPr>
          <w:rFonts w:ascii="Arial" w:hAnsi="Arial" w:cs="Arial"/>
          <w:szCs w:val="24"/>
        </w:rPr>
      </w:r>
      <w:r w:rsidR="009D3F69" w:rsidRPr="00F801EF">
        <w:rPr>
          <w:rFonts w:ascii="Arial" w:hAnsi="Arial" w:cs="Arial"/>
          <w:szCs w:val="24"/>
        </w:rPr>
        <w:fldChar w:fldCharType="separate"/>
      </w:r>
      <w:r w:rsidR="00E05847" w:rsidRPr="00F801EF">
        <w:rPr>
          <w:rFonts w:ascii="Arial" w:hAnsi="Arial" w:cs="Arial"/>
          <w:szCs w:val="24"/>
        </w:rPr>
        <w:t xml:space="preserve">Tabelle </w:t>
      </w:r>
      <w:r w:rsidR="00E05847">
        <w:rPr>
          <w:rFonts w:ascii="Arial" w:hAnsi="Arial" w:cs="Arial"/>
          <w:noProof/>
          <w:szCs w:val="24"/>
        </w:rPr>
        <w:t>5</w:t>
      </w:r>
      <w:r w:rsidR="009D3F69" w:rsidRPr="00F801EF">
        <w:rPr>
          <w:rFonts w:ascii="Arial" w:hAnsi="Arial" w:cs="Arial"/>
          <w:szCs w:val="24"/>
        </w:rPr>
        <w:fldChar w:fldCharType="end"/>
      </w:r>
      <w:r w:rsidR="009D3F69" w:rsidRPr="00F801EF">
        <w:rPr>
          <w:rFonts w:ascii="Arial" w:hAnsi="Arial" w:cs="Arial"/>
          <w:szCs w:val="24"/>
        </w:rPr>
        <w:t xml:space="preserve"> </w:t>
      </w:r>
      <w:r w:rsidRPr="00F801EF">
        <w:rPr>
          <w:rFonts w:ascii="Arial" w:hAnsi="Arial" w:cs="Arial"/>
          <w:szCs w:val="24"/>
        </w:rPr>
        <w:t xml:space="preserve">beschreibt alle Anforderungen, die im Rahmen der Befragungen </w:t>
      </w:r>
      <w:r w:rsidR="00E92A41" w:rsidRPr="00F801EF">
        <w:rPr>
          <w:rFonts w:ascii="Arial" w:hAnsi="Arial" w:cs="Arial"/>
          <w:szCs w:val="24"/>
        </w:rPr>
        <w:t>mit den Pflegedienstleitern und Pflegern von stationären Pflegeeinrichtungen erhoben wurden.</w:t>
      </w:r>
      <w:r w:rsidRPr="00F801EF">
        <w:rPr>
          <w:rFonts w:ascii="Arial" w:hAnsi="Arial" w:cs="Arial"/>
          <w:szCs w:val="24"/>
        </w:rPr>
        <w:t xml:space="preserve"> </w:t>
      </w:r>
    </w:p>
    <w:p w14:paraId="70F3B1A4" w14:textId="712CC733" w:rsidR="00342A3A" w:rsidRPr="00F801EF" w:rsidRDefault="00342A3A" w:rsidP="001C0F68">
      <w:pPr>
        <w:rPr>
          <w:rFonts w:ascii="Arial" w:hAnsi="Arial" w:cs="Arial"/>
          <w:szCs w:val="24"/>
        </w:rPr>
      </w:pPr>
    </w:p>
    <w:p w14:paraId="2756F5CA" w14:textId="669EAB28" w:rsidR="00E92A41" w:rsidRPr="00F801EF" w:rsidRDefault="00DA7CF6" w:rsidP="00D9306B">
      <w:pPr>
        <w:pStyle w:val="Beschriftung"/>
        <w:keepNext/>
        <w:jc w:val="left"/>
        <w:rPr>
          <w:rFonts w:ascii="Arial" w:hAnsi="Arial" w:cs="Arial"/>
          <w:sz w:val="24"/>
          <w:szCs w:val="24"/>
        </w:rPr>
      </w:pPr>
      <w:bookmarkStart w:id="244" w:name="_Ref476421592"/>
      <w:bookmarkStart w:id="245" w:name="_Ref476421586"/>
      <w:bookmarkStart w:id="246" w:name="_Toc477030029"/>
      <w:r w:rsidRPr="00F801EF">
        <w:rPr>
          <w:rFonts w:ascii="Arial" w:hAnsi="Arial" w:cs="Arial"/>
          <w:sz w:val="24"/>
          <w:szCs w:val="24"/>
        </w:rPr>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E05847">
        <w:rPr>
          <w:rFonts w:ascii="Arial" w:hAnsi="Arial" w:cs="Arial"/>
          <w:noProof/>
          <w:sz w:val="24"/>
          <w:szCs w:val="24"/>
        </w:rPr>
        <w:t>5</w:t>
      </w:r>
      <w:r w:rsidR="009C483C" w:rsidRPr="00F801EF">
        <w:rPr>
          <w:rFonts w:ascii="Arial" w:hAnsi="Arial" w:cs="Arial"/>
          <w:noProof/>
          <w:sz w:val="24"/>
          <w:szCs w:val="24"/>
        </w:rPr>
        <w:fldChar w:fldCharType="end"/>
      </w:r>
      <w:bookmarkEnd w:id="244"/>
      <w:r w:rsidRPr="00F801EF">
        <w:rPr>
          <w:rFonts w:ascii="Arial" w:hAnsi="Arial" w:cs="Arial"/>
          <w:sz w:val="24"/>
          <w:szCs w:val="24"/>
        </w:rPr>
        <w:t>: Anforderungen der Pflegeverantwortlichen an ein smarte</w:t>
      </w:r>
      <w:r w:rsidR="00E92A41" w:rsidRPr="00F801EF">
        <w:rPr>
          <w:rFonts w:ascii="Arial" w:hAnsi="Arial" w:cs="Arial"/>
          <w:sz w:val="24"/>
          <w:szCs w:val="24"/>
        </w:rPr>
        <w:t>s Medikamentenverwaltungssystem</w:t>
      </w:r>
      <w:bookmarkEnd w:id="245"/>
      <w:bookmarkEnd w:id="246"/>
    </w:p>
    <w:tbl>
      <w:tblPr>
        <w:tblStyle w:val="Tabellenraster"/>
        <w:tblW w:w="8926" w:type="dxa"/>
        <w:tblLook w:val="04A0" w:firstRow="1" w:lastRow="0" w:firstColumn="1" w:lastColumn="0" w:noHBand="0" w:noVBand="1"/>
      </w:tblPr>
      <w:tblGrid>
        <w:gridCol w:w="1183"/>
        <w:gridCol w:w="7743"/>
      </w:tblGrid>
      <w:tr w:rsidR="00E92A41" w:rsidRPr="00F801EF" w14:paraId="3F3696C3" w14:textId="77777777" w:rsidTr="00F801EF">
        <w:tc>
          <w:tcPr>
            <w:tcW w:w="8926" w:type="dxa"/>
            <w:gridSpan w:val="2"/>
            <w:shd w:val="clear" w:color="auto" w:fill="C6D9F1" w:themeFill="text2" w:themeFillTint="33"/>
          </w:tcPr>
          <w:p w14:paraId="4E2010F0" w14:textId="77777777" w:rsidR="00E92A41" w:rsidRPr="00F801EF" w:rsidRDefault="00E92A41" w:rsidP="00CD4849">
            <w:pPr>
              <w:jc w:val="center"/>
              <w:rPr>
                <w:rFonts w:ascii="Arial" w:hAnsi="Arial" w:cs="Arial"/>
                <w:b/>
                <w:szCs w:val="24"/>
              </w:rPr>
            </w:pPr>
            <w:r w:rsidRPr="00F801EF">
              <w:rPr>
                <w:rFonts w:ascii="Arial" w:hAnsi="Arial" w:cs="Arial"/>
                <w:b/>
                <w:szCs w:val="24"/>
              </w:rPr>
              <w:t>Anforderungen des Pflegepersonals</w:t>
            </w:r>
          </w:p>
        </w:tc>
      </w:tr>
      <w:tr w:rsidR="00E92A41" w:rsidRPr="00F801EF" w14:paraId="08F9ECF6" w14:textId="77777777" w:rsidTr="00F801EF">
        <w:tc>
          <w:tcPr>
            <w:tcW w:w="1183" w:type="dxa"/>
            <w:shd w:val="clear" w:color="auto" w:fill="DBE5F1" w:themeFill="accent1" w:themeFillTint="33"/>
          </w:tcPr>
          <w:p w14:paraId="2C428CEF" w14:textId="77777777" w:rsidR="00E92A41" w:rsidRPr="00F801EF" w:rsidRDefault="00E92A41" w:rsidP="00CD4849">
            <w:pPr>
              <w:jc w:val="center"/>
              <w:rPr>
                <w:rFonts w:ascii="Arial" w:hAnsi="Arial" w:cs="Arial"/>
                <w:b/>
                <w:szCs w:val="24"/>
              </w:rPr>
            </w:pPr>
            <w:r w:rsidRPr="00F801EF">
              <w:rPr>
                <w:rFonts w:ascii="Arial" w:hAnsi="Arial" w:cs="Arial"/>
                <w:b/>
                <w:szCs w:val="24"/>
              </w:rPr>
              <w:t>Anf. Nr.</w:t>
            </w:r>
          </w:p>
        </w:tc>
        <w:tc>
          <w:tcPr>
            <w:tcW w:w="7743" w:type="dxa"/>
            <w:shd w:val="clear" w:color="auto" w:fill="DBE5F1" w:themeFill="accent1" w:themeFillTint="33"/>
          </w:tcPr>
          <w:p w14:paraId="10257B5A" w14:textId="77777777" w:rsidR="00E92A41" w:rsidRPr="00F801EF" w:rsidRDefault="00E92A41" w:rsidP="00CD4849">
            <w:pPr>
              <w:jc w:val="center"/>
              <w:rPr>
                <w:rFonts w:ascii="Arial" w:hAnsi="Arial" w:cs="Arial"/>
                <w:b/>
                <w:szCs w:val="24"/>
              </w:rPr>
            </w:pPr>
            <w:r w:rsidRPr="00F801EF">
              <w:rPr>
                <w:rFonts w:ascii="Arial" w:hAnsi="Arial" w:cs="Arial"/>
                <w:b/>
                <w:szCs w:val="24"/>
              </w:rPr>
              <w:t>Anforderung</w:t>
            </w:r>
          </w:p>
        </w:tc>
      </w:tr>
      <w:tr w:rsidR="00E92A41" w:rsidRPr="00F801EF" w14:paraId="19869CD9" w14:textId="77777777" w:rsidTr="00F801EF">
        <w:tc>
          <w:tcPr>
            <w:tcW w:w="1183" w:type="dxa"/>
            <w:shd w:val="clear" w:color="auto" w:fill="DBE5F1" w:themeFill="accent1" w:themeFillTint="33"/>
          </w:tcPr>
          <w:p w14:paraId="770454DB" w14:textId="77777777" w:rsidR="00E92A41" w:rsidRPr="00F801EF" w:rsidRDefault="00E92A41" w:rsidP="00CD4849">
            <w:pPr>
              <w:jc w:val="center"/>
              <w:rPr>
                <w:rFonts w:ascii="Arial" w:hAnsi="Arial" w:cs="Arial"/>
                <w:szCs w:val="24"/>
              </w:rPr>
            </w:pPr>
            <w:r w:rsidRPr="00F801EF">
              <w:rPr>
                <w:rFonts w:ascii="Arial" w:hAnsi="Arial" w:cs="Arial"/>
                <w:szCs w:val="24"/>
              </w:rPr>
              <w:t>F-01</w:t>
            </w:r>
          </w:p>
        </w:tc>
        <w:tc>
          <w:tcPr>
            <w:tcW w:w="7743" w:type="dxa"/>
          </w:tcPr>
          <w:p w14:paraId="7C385E4D" w14:textId="77777777" w:rsidR="00E92A41" w:rsidRPr="00F801EF" w:rsidRDefault="00E92A41" w:rsidP="00CD4849">
            <w:pPr>
              <w:rPr>
                <w:rFonts w:ascii="Arial" w:hAnsi="Arial" w:cs="Arial"/>
                <w:szCs w:val="24"/>
              </w:rPr>
            </w:pPr>
            <w:r w:rsidRPr="00F801EF">
              <w:rPr>
                <w:rFonts w:ascii="Arial" w:hAnsi="Arial" w:cs="Arial"/>
                <w:szCs w:val="24"/>
              </w:rPr>
              <w:t>Medikamente nur zu den festgelegten Zeiten freigeben.</w:t>
            </w:r>
          </w:p>
        </w:tc>
      </w:tr>
      <w:tr w:rsidR="00E92A41" w:rsidRPr="00F801EF" w14:paraId="7BE66A0D" w14:textId="77777777" w:rsidTr="00F801EF">
        <w:tc>
          <w:tcPr>
            <w:tcW w:w="1183" w:type="dxa"/>
            <w:shd w:val="clear" w:color="auto" w:fill="DBE5F1" w:themeFill="accent1" w:themeFillTint="33"/>
          </w:tcPr>
          <w:p w14:paraId="5C3BE176" w14:textId="77777777" w:rsidR="00E92A41" w:rsidRPr="00F801EF" w:rsidRDefault="00E92A41" w:rsidP="00CD4849">
            <w:pPr>
              <w:jc w:val="center"/>
              <w:rPr>
                <w:rFonts w:ascii="Arial" w:hAnsi="Arial" w:cs="Arial"/>
                <w:szCs w:val="24"/>
              </w:rPr>
            </w:pPr>
            <w:r w:rsidRPr="00F801EF">
              <w:rPr>
                <w:rFonts w:ascii="Arial" w:hAnsi="Arial" w:cs="Arial"/>
                <w:szCs w:val="24"/>
              </w:rPr>
              <w:t>F-02</w:t>
            </w:r>
          </w:p>
        </w:tc>
        <w:tc>
          <w:tcPr>
            <w:tcW w:w="7743" w:type="dxa"/>
          </w:tcPr>
          <w:p w14:paraId="0045414A" w14:textId="77777777" w:rsidR="00E92A41" w:rsidRPr="00F801EF" w:rsidRDefault="00E92A41" w:rsidP="00CD4849">
            <w:pPr>
              <w:rPr>
                <w:rFonts w:ascii="Arial" w:hAnsi="Arial" w:cs="Arial"/>
                <w:szCs w:val="24"/>
              </w:rPr>
            </w:pPr>
            <w:r w:rsidRPr="00F801EF">
              <w:rPr>
                <w:rFonts w:ascii="Arial" w:hAnsi="Arial" w:cs="Arial"/>
                <w:szCs w:val="24"/>
              </w:rPr>
              <w:t>Medikamente nur in der richtigen Dosierung freigeben.</w:t>
            </w:r>
          </w:p>
        </w:tc>
      </w:tr>
      <w:tr w:rsidR="00E92A41" w:rsidRPr="00F801EF" w14:paraId="3C244EDE" w14:textId="77777777" w:rsidTr="00F801EF">
        <w:tc>
          <w:tcPr>
            <w:tcW w:w="1183" w:type="dxa"/>
            <w:shd w:val="clear" w:color="auto" w:fill="DBE5F1" w:themeFill="accent1" w:themeFillTint="33"/>
          </w:tcPr>
          <w:p w14:paraId="517F8170" w14:textId="77777777" w:rsidR="00E92A41" w:rsidRPr="00F801EF" w:rsidRDefault="00E92A41" w:rsidP="00CD4849">
            <w:pPr>
              <w:jc w:val="center"/>
              <w:rPr>
                <w:rFonts w:ascii="Arial" w:hAnsi="Arial" w:cs="Arial"/>
                <w:szCs w:val="24"/>
              </w:rPr>
            </w:pPr>
            <w:r w:rsidRPr="00F801EF">
              <w:rPr>
                <w:rFonts w:ascii="Arial" w:hAnsi="Arial" w:cs="Arial"/>
                <w:szCs w:val="24"/>
              </w:rPr>
              <w:t>F-03</w:t>
            </w:r>
          </w:p>
        </w:tc>
        <w:tc>
          <w:tcPr>
            <w:tcW w:w="7743" w:type="dxa"/>
          </w:tcPr>
          <w:p w14:paraId="2395928F" w14:textId="77777777" w:rsidR="00E92A41" w:rsidRPr="00F801EF" w:rsidRDefault="00E92A41" w:rsidP="00CD4849">
            <w:pPr>
              <w:rPr>
                <w:rFonts w:ascii="Arial" w:hAnsi="Arial" w:cs="Arial"/>
                <w:szCs w:val="24"/>
              </w:rPr>
            </w:pPr>
            <w:r w:rsidRPr="00F801EF">
              <w:rPr>
                <w:rFonts w:ascii="Arial" w:hAnsi="Arial" w:cs="Arial"/>
                <w:szCs w:val="24"/>
              </w:rPr>
              <w:t>Benachrichtigungsfunktionen bei Knappheit.</w:t>
            </w:r>
          </w:p>
        </w:tc>
      </w:tr>
      <w:tr w:rsidR="00E92A41" w:rsidRPr="00F801EF" w14:paraId="43A66CA3" w14:textId="77777777" w:rsidTr="00F801EF">
        <w:tc>
          <w:tcPr>
            <w:tcW w:w="1183" w:type="dxa"/>
            <w:shd w:val="clear" w:color="auto" w:fill="DBE5F1" w:themeFill="accent1" w:themeFillTint="33"/>
          </w:tcPr>
          <w:p w14:paraId="57F26919" w14:textId="77777777" w:rsidR="00E92A41" w:rsidRPr="00F801EF" w:rsidRDefault="00E92A41" w:rsidP="00CD4849">
            <w:pPr>
              <w:jc w:val="center"/>
              <w:rPr>
                <w:rFonts w:ascii="Arial" w:hAnsi="Arial" w:cs="Arial"/>
                <w:szCs w:val="24"/>
              </w:rPr>
            </w:pPr>
            <w:r w:rsidRPr="00F801EF">
              <w:rPr>
                <w:rFonts w:ascii="Arial" w:hAnsi="Arial" w:cs="Arial"/>
                <w:szCs w:val="24"/>
              </w:rPr>
              <w:t>F-04</w:t>
            </w:r>
          </w:p>
        </w:tc>
        <w:tc>
          <w:tcPr>
            <w:tcW w:w="7743" w:type="dxa"/>
          </w:tcPr>
          <w:p w14:paraId="09B6C4BE" w14:textId="77777777" w:rsidR="00E92A41" w:rsidRPr="00F801EF" w:rsidRDefault="00E92A41" w:rsidP="00CD4849">
            <w:pPr>
              <w:rPr>
                <w:rFonts w:ascii="Arial" w:hAnsi="Arial" w:cs="Arial"/>
                <w:szCs w:val="24"/>
              </w:rPr>
            </w:pPr>
            <w:r w:rsidRPr="00F801EF">
              <w:rPr>
                <w:rFonts w:ascii="Arial" w:hAnsi="Arial" w:cs="Arial"/>
                <w:szCs w:val="24"/>
              </w:rPr>
              <w:t>Mobile Variante (z. B. dass man beim Medikamentendosierer die einzelnen Boxen für die Tage abnehmen kann).</w:t>
            </w:r>
          </w:p>
        </w:tc>
      </w:tr>
      <w:tr w:rsidR="00E92A41" w:rsidRPr="00F801EF" w14:paraId="439BDEF3" w14:textId="77777777" w:rsidTr="00F801EF">
        <w:tc>
          <w:tcPr>
            <w:tcW w:w="1183" w:type="dxa"/>
            <w:shd w:val="clear" w:color="auto" w:fill="DBE5F1" w:themeFill="accent1" w:themeFillTint="33"/>
          </w:tcPr>
          <w:p w14:paraId="62A28B38" w14:textId="77777777" w:rsidR="00E92A41" w:rsidRPr="00F801EF" w:rsidRDefault="00E92A41" w:rsidP="00CD4849">
            <w:pPr>
              <w:jc w:val="center"/>
              <w:rPr>
                <w:rFonts w:ascii="Arial" w:hAnsi="Arial" w:cs="Arial"/>
                <w:szCs w:val="24"/>
              </w:rPr>
            </w:pPr>
            <w:r w:rsidRPr="00F801EF">
              <w:rPr>
                <w:rFonts w:ascii="Arial" w:hAnsi="Arial" w:cs="Arial"/>
                <w:szCs w:val="24"/>
              </w:rPr>
              <w:t>F-05</w:t>
            </w:r>
          </w:p>
        </w:tc>
        <w:tc>
          <w:tcPr>
            <w:tcW w:w="7743" w:type="dxa"/>
          </w:tcPr>
          <w:p w14:paraId="10C3D3AA" w14:textId="77777777" w:rsidR="00E92A41" w:rsidRPr="00F801EF" w:rsidRDefault="00E92A41" w:rsidP="00CD4849">
            <w:pPr>
              <w:rPr>
                <w:rFonts w:ascii="Arial" w:hAnsi="Arial" w:cs="Arial"/>
                <w:szCs w:val="24"/>
              </w:rPr>
            </w:pPr>
            <w:r w:rsidRPr="00F801EF">
              <w:rPr>
                <w:rFonts w:ascii="Arial" w:hAnsi="Arial" w:cs="Arial"/>
                <w:szCs w:val="24"/>
              </w:rPr>
              <w:t>Es müsste flexible sein. Wenn der Arzt etwas verändert, dann muss es auch in dem System mitübernommen werden.</w:t>
            </w:r>
          </w:p>
        </w:tc>
      </w:tr>
      <w:tr w:rsidR="00E92A41" w:rsidRPr="00F801EF" w14:paraId="7B1C0DC4" w14:textId="77777777" w:rsidTr="00F801EF">
        <w:tc>
          <w:tcPr>
            <w:tcW w:w="1183" w:type="dxa"/>
            <w:shd w:val="clear" w:color="auto" w:fill="DBE5F1" w:themeFill="accent1" w:themeFillTint="33"/>
          </w:tcPr>
          <w:p w14:paraId="4DC4E0F9" w14:textId="77777777" w:rsidR="00E92A41" w:rsidRPr="00F801EF" w:rsidRDefault="00E92A41" w:rsidP="00CD4849">
            <w:pPr>
              <w:jc w:val="center"/>
              <w:rPr>
                <w:rFonts w:ascii="Arial" w:hAnsi="Arial" w:cs="Arial"/>
                <w:szCs w:val="24"/>
              </w:rPr>
            </w:pPr>
            <w:r w:rsidRPr="00F801EF">
              <w:rPr>
                <w:rFonts w:ascii="Arial" w:hAnsi="Arial" w:cs="Arial"/>
                <w:szCs w:val="24"/>
              </w:rPr>
              <w:t>F-06</w:t>
            </w:r>
          </w:p>
        </w:tc>
        <w:tc>
          <w:tcPr>
            <w:tcW w:w="7743" w:type="dxa"/>
          </w:tcPr>
          <w:p w14:paraId="14F7A25A" w14:textId="77777777" w:rsidR="00E92A41" w:rsidRPr="00F801EF" w:rsidRDefault="00E92A41" w:rsidP="00CD4849">
            <w:pPr>
              <w:rPr>
                <w:rFonts w:ascii="Arial" w:hAnsi="Arial" w:cs="Arial"/>
                <w:szCs w:val="24"/>
              </w:rPr>
            </w:pPr>
            <w:r w:rsidRPr="00F801EF">
              <w:rPr>
                <w:rFonts w:ascii="Arial" w:hAnsi="Arial" w:cs="Arial"/>
                <w:szCs w:val="24"/>
              </w:rPr>
              <w:t xml:space="preserve">Bezugspersonen werden Benachrichtigt, wenn eine wichtige Medikamenteneinnahme ausgelassen wurde.  </w:t>
            </w:r>
          </w:p>
        </w:tc>
      </w:tr>
      <w:tr w:rsidR="00E92A41" w:rsidRPr="00F801EF" w14:paraId="36449802" w14:textId="77777777" w:rsidTr="00F801EF">
        <w:tc>
          <w:tcPr>
            <w:tcW w:w="1183" w:type="dxa"/>
            <w:shd w:val="clear" w:color="auto" w:fill="DBE5F1" w:themeFill="accent1" w:themeFillTint="33"/>
          </w:tcPr>
          <w:p w14:paraId="7E490572" w14:textId="77777777" w:rsidR="00E92A41" w:rsidRPr="00F801EF" w:rsidRDefault="00E92A41" w:rsidP="00CD4849">
            <w:pPr>
              <w:jc w:val="center"/>
              <w:rPr>
                <w:rFonts w:ascii="Arial" w:hAnsi="Arial" w:cs="Arial"/>
                <w:szCs w:val="24"/>
              </w:rPr>
            </w:pPr>
            <w:r w:rsidRPr="00F801EF">
              <w:rPr>
                <w:rFonts w:ascii="Arial" w:hAnsi="Arial" w:cs="Arial"/>
                <w:szCs w:val="24"/>
              </w:rPr>
              <w:t>F-07</w:t>
            </w:r>
          </w:p>
        </w:tc>
        <w:tc>
          <w:tcPr>
            <w:tcW w:w="7743" w:type="dxa"/>
          </w:tcPr>
          <w:p w14:paraId="5262E052" w14:textId="77777777" w:rsidR="00E92A41" w:rsidRPr="00F801EF" w:rsidRDefault="00E92A41" w:rsidP="00CD4849">
            <w:pPr>
              <w:rPr>
                <w:rFonts w:ascii="Arial" w:hAnsi="Arial" w:cs="Arial"/>
                <w:color w:val="000000"/>
                <w:szCs w:val="24"/>
              </w:rPr>
            </w:pPr>
            <w:r w:rsidRPr="00F801EF">
              <w:rPr>
                <w:rFonts w:ascii="Arial" w:hAnsi="Arial" w:cs="Arial"/>
                <w:color w:val="000000"/>
                <w:szCs w:val="24"/>
              </w:rPr>
              <w:t>Die Erinnerung an die Medikamenteneinnahme sowie Einnahmeinformationen soll über eine akustische Ausgabe erfolgen.</w:t>
            </w:r>
          </w:p>
        </w:tc>
      </w:tr>
      <w:tr w:rsidR="00E92A41" w:rsidRPr="00F801EF" w14:paraId="7721CCE5" w14:textId="77777777" w:rsidTr="00F801EF">
        <w:tc>
          <w:tcPr>
            <w:tcW w:w="1183" w:type="dxa"/>
            <w:shd w:val="clear" w:color="auto" w:fill="DBE5F1" w:themeFill="accent1" w:themeFillTint="33"/>
          </w:tcPr>
          <w:p w14:paraId="008865FD" w14:textId="77777777" w:rsidR="00E92A41" w:rsidRPr="00F801EF" w:rsidRDefault="00E92A41" w:rsidP="00CD4849">
            <w:pPr>
              <w:jc w:val="center"/>
              <w:rPr>
                <w:rFonts w:ascii="Arial" w:hAnsi="Arial" w:cs="Arial"/>
                <w:szCs w:val="24"/>
              </w:rPr>
            </w:pPr>
            <w:r w:rsidRPr="00F801EF">
              <w:rPr>
                <w:rFonts w:ascii="Arial" w:hAnsi="Arial" w:cs="Arial"/>
                <w:szCs w:val="24"/>
              </w:rPr>
              <w:t>F-08</w:t>
            </w:r>
          </w:p>
        </w:tc>
        <w:tc>
          <w:tcPr>
            <w:tcW w:w="7743" w:type="dxa"/>
          </w:tcPr>
          <w:p w14:paraId="0BBD458C" w14:textId="77777777" w:rsidR="00E92A41" w:rsidRPr="00F801EF" w:rsidRDefault="00E92A41" w:rsidP="00CD4849">
            <w:pPr>
              <w:rPr>
                <w:rFonts w:ascii="Arial" w:hAnsi="Arial" w:cs="Arial"/>
                <w:color w:val="000000"/>
                <w:szCs w:val="24"/>
              </w:rPr>
            </w:pPr>
            <w:r w:rsidRPr="00F801EF">
              <w:rPr>
                <w:rFonts w:ascii="Arial" w:hAnsi="Arial" w:cs="Arial"/>
                <w:szCs w:val="24"/>
              </w:rPr>
              <w:t>Das System soll in der Lage sein automatisch Medikamente nachzubestellen, wenn ein bestimmter festgelegter eiserner Bestand erreicht wurde.</w:t>
            </w:r>
          </w:p>
        </w:tc>
      </w:tr>
      <w:tr w:rsidR="00E92A41" w:rsidRPr="00F801EF" w14:paraId="3764AB01" w14:textId="77777777" w:rsidTr="00F801EF">
        <w:tc>
          <w:tcPr>
            <w:tcW w:w="1183" w:type="dxa"/>
            <w:shd w:val="clear" w:color="auto" w:fill="DBE5F1" w:themeFill="accent1" w:themeFillTint="33"/>
          </w:tcPr>
          <w:p w14:paraId="66BE6C01" w14:textId="77777777" w:rsidR="00E92A41" w:rsidRPr="00F801EF" w:rsidRDefault="00E92A41" w:rsidP="00CD4849">
            <w:pPr>
              <w:jc w:val="center"/>
              <w:rPr>
                <w:rFonts w:ascii="Arial" w:hAnsi="Arial" w:cs="Arial"/>
                <w:szCs w:val="24"/>
              </w:rPr>
            </w:pPr>
            <w:r w:rsidRPr="00F801EF">
              <w:rPr>
                <w:rFonts w:ascii="Arial" w:hAnsi="Arial" w:cs="Arial"/>
                <w:szCs w:val="24"/>
              </w:rPr>
              <w:t>F-09</w:t>
            </w:r>
          </w:p>
        </w:tc>
        <w:tc>
          <w:tcPr>
            <w:tcW w:w="7743" w:type="dxa"/>
          </w:tcPr>
          <w:p w14:paraId="32425FDF" w14:textId="77777777" w:rsidR="00E92A41" w:rsidRPr="00F801EF" w:rsidRDefault="00E92A41" w:rsidP="00CD4849">
            <w:pPr>
              <w:rPr>
                <w:rFonts w:ascii="Arial" w:hAnsi="Arial" w:cs="Arial"/>
                <w:szCs w:val="24"/>
              </w:rPr>
            </w:pPr>
            <w:r w:rsidRPr="00F801EF">
              <w:rPr>
                <w:rFonts w:ascii="Arial" w:hAnsi="Arial" w:cs="Arial"/>
                <w:szCs w:val="24"/>
              </w:rPr>
              <w:t>Übersicht des Medikamenteneinnahmeplans.</w:t>
            </w:r>
          </w:p>
        </w:tc>
      </w:tr>
    </w:tbl>
    <w:p w14:paraId="5533E23C" w14:textId="0B1CADE7" w:rsidR="000F7223" w:rsidRPr="00F801EF" w:rsidRDefault="00E92A41" w:rsidP="00234DE2">
      <w:pPr>
        <w:rPr>
          <w:rFonts w:ascii="Arial" w:hAnsi="Arial" w:cs="Arial"/>
          <w:szCs w:val="24"/>
        </w:rPr>
      </w:pPr>
      <w:r w:rsidRPr="00F801EF">
        <w:rPr>
          <w:rFonts w:ascii="Arial" w:hAnsi="Arial" w:cs="Arial"/>
          <w:b/>
          <w:szCs w:val="24"/>
        </w:rPr>
        <w:t>Legende</w:t>
      </w:r>
      <w:r w:rsidRPr="00F801EF">
        <w:rPr>
          <w:rFonts w:ascii="Arial" w:hAnsi="Arial" w:cs="Arial"/>
          <w:szCs w:val="24"/>
        </w:rPr>
        <w:t xml:space="preserve">: </w:t>
      </w:r>
      <w:r w:rsidRPr="00F801EF">
        <w:rPr>
          <w:rFonts w:ascii="Arial" w:hAnsi="Arial" w:cs="Arial"/>
          <w:b/>
          <w:szCs w:val="24"/>
        </w:rPr>
        <w:t>F</w:t>
      </w:r>
      <w:r w:rsidRPr="00F801EF">
        <w:rPr>
          <w:rFonts w:ascii="Arial" w:hAnsi="Arial" w:cs="Arial"/>
          <w:szCs w:val="24"/>
        </w:rPr>
        <w:t xml:space="preserve"> = Funktionale Anforderungen, </w:t>
      </w:r>
      <w:r w:rsidRPr="00F801EF">
        <w:rPr>
          <w:rFonts w:ascii="Arial" w:hAnsi="Arial" w:cs="Arial"/>
          <w:b/>
          <w:szCs w:val="24"/>
        </w:rPr>
        <w:t>NF</w:t>
      </w:r>
      <w:r w:rsidRPr="00F801EF">
        <w:rPr>
          <w:rFonts w:ascii="Arial" w:hAnsi="Arial" w:cs="Arial"/>
          <w:szCs w:val="24"/>
        </w:rPr>
        <w:t xml:space="preserve"> = Nichtfunktionale Anforderungen</w:t>
      </w:r>
    </w:p>
    <w:p w14:paraId="4E228A4E" w14:textId="0D4C2F06" w:rsidR="00E24573" w:rsidRPr="00F801EF" w:rsidRDefault="001B2B67" w:rsidP="001B2B67">
      <w:pPr>
        <w:spacing w:after="200" w:line="276" w:lineRule="auto"/>
        <w:rPr>
          <w:rFonts w:ascii="Arial" w:eastAsiaTheme="majorEastAsia" w:hAnsi="Arial" w:cs="Arial"/>
          <w:b/>
          <w:bCs/>
          <w:color w:val="4F81BD" w:themeColor="accent1"/>
          <w:szCs w:val="24"/>
        </w:rPr>
      </w:pPr>
      <w:bookmarkStart w:id="247" w:name="_Ref476583468"/>
      <w:r w:rsidRPr="00F801EF">
        <w:rPr>
          <w:rFonts w:ascii="Arial" w:hAnsi="Arial" w:cs="Arial"/>
          <w:szCs w:val="24"/>
        </w:rPr>
        <w:br w:type="page"/>
      </w:r>
    </w:p>
    <w:p w14:paraId="432DA9B7" w14:textId="1E5A85A7" w:rsidR="00420FBB" w:rsidRPr="009C5835" w:rsidRDefault="00A63C7E" w:rsidP="00857CE4">
      <w:pPr>
        <w:pStyle w:val="berschrift2"/>
        <w:numPr>
          <w:ilvl w:val="1"/>
          <w:numId w:val="2"/>
        </w:numPr>
        <w:rPr>
          <w:rFonts w:ascii="Arial" w:hAnsi="Arial" w:cs="Arial"/>
        </w:rPr>
      </w:pPr>
      <w:bookmarkStart w:id="248" w:name="_Ref477008225"/>
      <w:bookmarkStart w:id="249" w:name="_Toc477029935"/>
      <w:r w:rsidRPr="009C5835">
        <w:rPr>
          <w:rFonts w:ascii="Arial" w:hAnsi="Arial" w:cs="Arial"/>
        </w:rPr>
        <w:lastRenderedPageBreak/>
        <w:t>Konzeption</w:t>
      </w:r>
      <w:r w:rsidR="00FB4E55" w:rsidRPr="009C5835">
        <w:rPr>
          <w:rFonts w:ascii="Arial" w:hAnsi="Arial" w:cs="Arial"/>
        </w:rPr>
        <w:t>sphase</w:t>
      </w:r>
      <w:bookmarkEnd w:id="247"/>
      <w:bookmarkEnd w:id="248"/>
      <w:bookmarkEnd w:id="249"/>
      <w:r w:rsidR="00067C56" w:rsidRPr="009C5835">
        <w:rPr>
          <w:rFonts w:ascii="Arial" w:hAnsi="Arial" w:cs="Arial"/>
        </w:rPr>
        <w:t xml:space="preserve"> </w:t>
      </w:r>
    </w:p>
    <w:p w14:paraId="2C0A4881" w14:textId="77777777" w:rsidR="00952886" w:rsidRPr="009C5835" w:rsidRDefault="00952886" w:rsidP="00952886">
      <w:pPr>
        <w:rPr>
          <w:rFonts w:ascii="Arial" w:hAnsi="Arial" w:cs="Arial"/>
        </w:rPr>
      </w:pPr>
    </w:p>
    <w:p w14:paraId="20D674D6" w14:textId="728A2C68" w:rsidR="00443851" w:rsidRPr="00F801EF" w:rsidRDefault="00443851" w:rsidP="00443851">
      <w:pPr>
        <w:spacing w:line="360" w:lineRule="auto"/>
        <w:jc w:val="both"/>
        <w:rPr>
          <w:rFonts w:ascii="Arial" w:hAnsi="Arial" w:cs="Arial"/>
          <w:szCs w:val="24"/>
        </w:rPr>
      </w:pPr>
      <w:r w:rsidRPr="00F801EF">
        <w:rPr>
          <w:rFonts w:ascii="Arial" w:hAnsi="Arial" w:cs="Arial"/>
          <w:szCs w:val="24"/>
        </w:rPr>
        <w:t xml:space="preserve">Da die meisten Interviewpartner einen Medikamentendosierer bevorzugten, aber als Anforderung angaben, dass die Medikamente in der richtigen Dosierung und zu dem richtigen Zeitpunkt ausgegeben werden sollten - wozu nur der Medikamentendosierer in der Lage ist -, entstanden nicht kongruente und widersprüchliche Aussagen. Aufgrund dessen wurde anhand von den Bewertungen der Interviewpartner für den ersten Rang und den zweiten Rang ein Konzept erstellt (siehe </w:t>
      </w:r>
      <w:r w:rsidR="00365AAE" w:rsidRPr="00F801EF">
        <w:rPr>
          <w:rFonts w:ascii="Arial" w:hAnsi="Arial" w:cs="Arial"/>
          <w:szCs w:val="24"/>
        </w:rPr>
        <w:t xml:space="preserve">Abschnitt </w:t>
      </w:r>
      <w:r w:rsidR="009D58D1" w:rsidRPr="00F801EF">
        <w:rPr>
          <w:rFonts w:ascii="Arial" w:hAnsi="Arial" w:cs="Arial"/>
          <w:szCs w:val="24"/>
        </w:rPr>
        <w:fldChar w:fldCharType="begin"/>
      </w:r>
      <w:r w:rsidR="009D58D1" w:rsidRPr="00F801EF">
        <w:rPr>
          <w:rFonts w:ascii="Arial" w:hAnsi="Arial" w:cs="Arial"/>
          <w:szCs w:val="24"/>
        </w:rPr>
        <w:instrText xml:space="preserve"> REF _Ref476421681 \r \h </w:instrText>
      </w:r>
      <w:r w:rsidR="00CA5664" w:rsidRPr="00F801EF">
        <w:rPr>
          <w:rFonts w:ascii="Arial" w:hAnsi="Arial" w:cs="Arial"/>
          <w:szCs w:val="24"/>
        </w:rPr>
        <w:instrText xml:space="preserve"> \* MERGEFORMAT </w:instrText>
      </w:r>
      <w:r w:rsidR="009D58D1" w:rsidRPr="00F801EF">
        <w:rPr>
          <w:rFonts w:ascii="Arial" w:hAnsi="Arial" w:cs="Arial"/>
          <w:szCs w:val="24"/>
        </w:rPr>
      </w:r>
      <w:r w:rsidR="009D58D1" w:rsidRPr="00F801EF">
        <w:rPr>
          <w:rFonts w:ascii="Arial" w:hAnsi="Arial" w:cs="Arial"/>
          <w:szCs w:val="24"/>
        </w:rPr>
        <w:fldChar w:fldCharType="separate"/>
      </w:r>
      <w:r w:rsidR="00E05847">
        <w:rPr>
          <w:rFonts w:ascii="Arial" w:hAnsi="Arial" w:cs="Arial"/>
          <w:szCs w:val="24"/>
        </w:rPr>
        <w:t>4.2.1</w:t>
      </w:r>
      <w:r w:rsidR="009D58D1" w:rsidRPr="00F801EF">
        <w:rPr>
          <w:rFonts w:ascii="Arial" w:hAnsi="Arial" w:cs="Arial"/>
          <w:szCs w:val="24"/>
        </w:rPr>
        <w:fldChar w:fldCharType="end"/>
      </w:r>
      <w:r w:rsidR="009D58D1" w:rsidRPr="00F801EF">
        <w:rPr>
          <w:rFonts w:ascii="Arial" w:hAnsi="Arial" w:cs="Arial"/>
          <w:szCs w:val="24"/>
        </w:rPr>
        <w:t xml:space="preserve"> und</w:t>
      </w:r>
      <w:r w:rsidR="000A3A69" w:rsidRPr="00F801EF">
        <w:rPr>
          <w:rFonts w:ascii="Arial" w:hAnsi="Arial" w:cs="Arial"/>
          <w:szCs w:val="24"/>
        </w:rPr>
        <w:t xml:space="preserve"> </w:t>
      </w:r>
      <w:r w:rsidR="000A3A69" w:rsidRPr="00F801EF">
        <w:rPr>
          <w:rFonts w:ascii="Arial" w:hAnsi="Arial" w:cs="Arial"/>
          <w:szCs w:val="24"/>
        </w:rPr>
        <w:fldChar w:fldCharType="begin"/>
      </w:r>
      <w:r w:rsidR="000A3A69" w:rsidRPr="00F801EF">
        <w:rPr>
          <w:rFonts w:ascii="Arial" w:hAnsi="Arial" w:cs="Arial"/>
          <w:szCs w:val="24"/>
        </w:rPr>
        <w:instrText xml:space="preserve"> REF _Ref476586306 \n \h </w:instrText>
      </w:r>
      <w:r w:rsidR="009C5835" w:rsidRPr="00F801EF">
        <w:rPr>
          <w:rFonts w:ascii="Arial" w:hAnsi="Arial" w:cs="Arial"/>
          <w:szCs w:val="24"/>
        </w:rPr>
        <w:instrText xml:space="preserve"> \* MERGEFORMAT </w:instrText>
      </w:r>
      <w:r w:rsidR="000A3A69" w:rsidRPr="00F801EF">
        <w:rPr>
          <w:rFonts w:ascii="Arial" w:hAnsi="Arial" w:cs="Arial"/>
          <w:szCs w:val="24"/>
        </w:rPr>
      </w:r>
      <w:r w:rsidR="000A3A69" w:rsidRPr="00F801EF">
        <w:rPr>
          <w:rFonts w:ascii="Arial" w:hAnsi="Arial" w:cs="Arial"/>
          <w:szCs w:val="24"/>
        </w:rPr>
        <w:fldChar w:fldCharType="separate"/>
      </w:r>
      <w:r w:rsidR="00E05847">
        <w:rPr>
          <w:rFonts w:ascii="Arial" w:hAnsi="Arial" w:cs="Arial"/>
          <w:szCs w:val="24"/>
        </w:rPr>
        <w:t>4.2.2</w:t>
      </w:r>
      <w:r w:rsidR="000A3A69" w:rsidRPr="00F801EF">
        <w:rPr>
          <w:rFonts w:ascii="Arial" w:hAnsi="Arial" w:cs="Arial"/>
          <w:szCs w:val="24"/>
        </w:rPr>
        <w:fldChar w:fldCharType="end"/>
      </w:r>
      <w:r w:rsidRPr="00F801EF">
        <w:rPr>
          <w:rFonts w:ascii="Arial" w:hAnsi="Arial" w:cs="Arial"/>
          <w:szCs w:val="24"/>
        </w:rPr>
        <w:t xml:space="preserve">), dessen mögliche Funktionalitäten mit den herausgeleiteten Anforderungen aus den Befragungen verglichen wurden (siehe </w:t>
      </w:r>
      <w:r w:rsidR="00365AAE" w:rsidRPr="00F801EF">
        <w:rPr>
          <w:rFonts w:ascii="Arial" w:hAnsi="Arial" w:cs="Arial"/>
          <w:szCs w:val="24"/>
        </w:rPr>
        <w:t xml:space="preserve">Abschnitt </w:t>
      </w:r>
      <w:r w:rsidR="001D215C" w:rsidRPr="00F801EF">
        <w:rPr>
          <w:rFonts w:ascii="Arial" w:hAnsi="Arial" w:cs="Arial"/>
          <w:szCs w:val="24"/>
        </w:rPr>
        <w:fldChar w:fldCharType="begin"/>
      </w:r>
      <w:r w:rsidR="001D215C" w:rsidRPr="00F801EF">
        <w:rPr>
          <w:rFonts w:ascii="Arial" w:hAnsi="Arial" w:cs="Arial"/>
          <w:szCs w:val="24"/>
        </w:rPr>
        <w:instrText xml:space="preserve"> REF _Ref476421721 \r \h </w:instrText>
      </w:r>
      <w:r w:rsidR="00CA5664" w:rsidRPr="00F801EF">
        <w:rPr>
          <w:rFonts w:ascii="Arial" w:hAnsi="Arial" w:cs="Arial"/>
          <w:szCs w:val="24"/>
        </w:rPr>
        <w:instrText xml:space="preserve"> \* MERGEFORMAT </w:instrText>
      </w:r>
      <w:r w:rsidR="001D215C" w:rsidRPr="00F801EF">
        <w:rPr>
          <w:rFonts w:ascii="Arial" w:hAnsi="Arial" w:cs="Arial"/>
          <w:szCs w:val="24"/>
        </w:rPr>
      </w:r>
      <w:r w:rsidR="001D215C" w:rsidRPr="00F801EF">
        <w:rPr>
          <w:rFonts w:ascii="Arial" w:hAnsi="Arial" w:cs="Arial"/>
          <w:szCs w:val="24"/>
        </w:rPr>
        <w:fldChar w:fldCharType="separate"/>
      </w:r>
      <w:r w:rsidR="00E05847">
        <w:rPr>
          <w:rFonts w:ascii="Arial" w:hAnsi="Arial" w:cs="Arial"/>
          <w:szCs w:val="24"/>
        </w:rPr>
        <w:t>4.2.3</w:t>
      </w:r>
      <w:r w:rsidR="001D215C" w:rsidRPr="00F801EF">
        <w:rPr>
          <w:rFonts w:ascii="Arial" w:hAnsi="Arial" w:cs="Arial"/>
          <w:szCs w:val="24"/>
        </w:rPr>
        <w:fldChar w:fldCharType="end"/>
      </w:r>
      <w:r w:rsidRPr="00F801EF">
        <w:rPr>
          <w:rFonts w:ascii="Arial" w:hAnsi="Arial" w:cs="Arial"/>
          <w:szCs w:val="24"/>
        </w:rPr>
        <w:t xml:space="preserve">). Durch diese Vorgehensweise soll gewährleistet werden, dass das richtige System mit den gewünschten Anforderungen erstellt wird. </w:t>
      </w:r>
    </w:p>
    <w:p w14:paraId="54902919" w14:textId="77777777" w:rsidR="00443851" w:rsidRPr="00F801EF" w:rsidRDefault="00443851" w:rsidP="00443851">
      <w:pPr>
        <w:rPr>
          <w:rFonts w:ascii="Arial" w:hAnsi="Arial" w:cs="Arial"/>
          <w:szCs w:val="24"/>
        </w:rPr>
      </w:pPr>
    </w:p>
    <w:p w14:paraId="05F1BBB6" w14:textId="77777777" w:rsidR="002F3F0C" w:rsidRPr="009C5835" w:rsidRDefault="002F3F0C" w:rsidP="00857CE4">
      <w:pPr>
        <w:pStyle w:val="berschrift2"/>
        <w:numPr>
          <w:ilvl w:val="2"/>
          <w:numId w:val="2"/>
        </w:numPr>
        <w:spacing w:line="320" w:lineRule="exact"/>
        <w:rPr>
          <w:rFonts w:ascii="Arial" w:hAnsi="Arial" w:cs="Arial"/>
        </w:rPr>
      </w:pPr>
      <w:bookmarkStart w:id="250" w:name="_Ref476421681"/>
      <w:bookmarkStart w:id="251" w:name="_Toc477029936"/>
      <w:r w:rsidRPr="009C5835">
        <w:rPr>
          <w:rFonts w:ascii="Arial" w:hAnsi="Arial" w:cs="Arial"/>
        </w:rPr>
        <w:t>Konzept 1: Smarter Medikamentenspender</w:t>
      </w:r>
      <w:bookmarkEnd w:id="250"/>
      <w:bookmarkEnd w:id="251"/>
    </w:p>
    <w:p w14:paraId="7F74102C" w14:textId="77777777" w:rsidR="00B6689E" w:rsidRPr="009C5835" w:rsidRDefault="00B6689E" w:rsidP="002F3F0C">
      <w:pPr>
        <w:rPr>
          <w:rFonts w:ascii="Arial" w:hAnsi="Arial" w:cs="Arial"/>
          <w:b/>
        </w:rPr>
      </w:pPr>
    </w:p>
    <w:p w14:paraId="138CFC0D" w14:textId="43296C65" w:rsidR="006061BE" w:rsidRPr="00F801EF" w:rsidRDefault="008C6A70" w:rsidP="008C6A70">
      <w:pPr>
        <w:spacing w:line="360" w:lineRule="auto"/>
        <w:jc w:val="both"/>
        <w:rPr>
          <w:rFonts w:ascii="Arial" w:hAnsi="Arial" w:cs="Arial"/>
          <w:szCs w:val="24"/>
        </w:rPr>
      </w:pPr>
      <w:r w:rsidRPr="00F801EF">
        <w:rPr>
          <w:rFonts w:ascii="Arial" w:hAnsi="Arial" w:cs="Arial"/>
          <w:szCs w:val="24"/>
        </w:rPr>
        <w:t>Das erste Konzept ist ein smarter Medikamentenspender</w:t>
      </w:r>
      <w:r w:rsidR="00B47885" w:rsidRPr="00F801EF">
        <w:rPr>
          <w:rFonts w:ascii="Arial" w:hAnsi="Arial" w:cs="Arial"/>
          <w:szCs w:val="24"/>
        </w:rPr>
        <w:t>,</w:t>
      </w:r>
      <w:r w:rsidR="0083105B" w:rsidRPr="00F801EF">
        <w:rPr>
          <w:rFonts w:ascii="Arial" w:hAnsi="Arial" w:cs="Arial"/>
          <w:szCs w:val="24"/>
        </w:rPr>
        <w:t xml:space="preserve"> bei dem die Medikamente mit der Hilfe von separaten Boxen verwaltet werden </w:t>
      </w:r>
      <w:r w:rsidR="003F53C1" w:rsidRPr="00F801EF">
        <w:rPr>
          <w:rFonts w:ascii="Arial" w:hAnsi="Arial" w:cs="Arial"/>
          <w:szCs w:val="24"/>
        </w:rPr>
        <w:t xml:space="preserve">(siehe </w:t>
      </w:r>
      <w:r w:rsidR="003F53C1" w:rsidRPr="00F801EF">
        <w:rPr>
          <w:rFonts w:ascii="Arial" w:hAnsi="Arial" w:cs="Arial"/>
          <w:szCs w:val="24"/>
        </w:rPr>
        <w:fldChar w:fldCharType="begin"/>
      </w:r>
      <w:r w:rsidR="003F53C1" w:rsidRPr="00F801EF">
        <w:rPr>
          <w:rFonts w:ascii="Arial" w:hAnsi="Arial" w:cs="Arial"/>
          <w:szCs w:val="24"/>
        </w:rPr>
        <w:instrText xml:space="preserve"> REF _Ref476421790 \h </w:instrText>
      </w:r>
      <w:r w:rsidR="00365AAE" w:rsidRPr="00F801EF">
        <w:rPr>
          <w:rFonts w:ascii="Arial" w:hAnsi="Arial" w:cs="Arial"/>
          <w:szCs w:val="24"/>
        </w:rPr>
        <w:instrText xml:space="preserve"> \* MERGEFORMAT </w:instrText>
      </w:r>
      <w:r w:rsidR="003F53C1" w:rsidRPr="00F801EF">
        <w:rPr>
          <w:rFonts w:ascii="Arial" w:hAnsi="Arial" w:cs="Arial"/>
          <w:szCs w:val="24"/>
        </w:rPr>
      </w:r>
      <w:r w:rsidR="003F53C1" w:rsidRPr="00F801EF">
        <w:rPr>
          <w:rFonts w:ascii="Arial" w:hAnsi="Arial" w:cs="Arial"/>
          <w:szCs w:val="24"/>
        </w:rPr>
        <w:fldChar w:fldCharType="separate"/>
      </w:r>
      <w:r w:rsidR="00E05847" w:rsidRPr="00F801EF">
        <w:rPr>
          <w:rFonts w:ascii="Arial" w:hAnsi="Arial" w:cs="Arial"/>
          <w:szCs w:val="24"/>
        </w:rPr>
        <w:t xml:space="preserve">Abbildung </w:t>
      </w:r>
      <w:r w:rsidR="00E05847">
        <w:rPr>
          <w:rFonts w:ascii="Arial" w:hAnsi="Arial" w:cs="Arial"/>
          <w:noProof/>
          <w:szCs w:val="24"/>
        </w:rPr>
        <w:t>24</w:t>
      </w:r>
      <w:r w:rsidR="003F53C1" w:rsidRPr="00F801EF">
        <w:rPr>
          <w:rFonts w:ascii="Arial" w:hAnsi="Arial" w:cs="Arial"/>
          <w:szCs w:val="24"/>
        </w:rPr>
        <w:fldChar w:fldCharType="end"/>
      </w:r>
      <w:r w:rsidR="00AC727D" w:rsidRPr="00F801EF">
        <w:rPr>
          <w:rFonts w:ascii="Arial" w:hAnsi="Arial" w:cs="Arial"/>
          <w:szCs w:val="24"/>
        </w:rPr>
        <w:t>)</w:t>
      </w:r>
      <w:r w:rsidRPr="00F801EF">
        <w:rPr>
          <w:rFonts w:ascii="Arial" w:hAnsi="Arial" w:cs="Arial"/>
          <w:szCs w:val="24"/>
        </w:rPr>
        <w:t>.</w:t>
      </w:r>
      <w:r w:rsidR="00F6670C" w:rsidRPr="00F801EF">
        <w:rPr>
          <w:rFonts w:ascii="Arial" w:hAnsi="Arial" w:cs="Arial"/>
          <w:szCs w:val="24"/>
        </w:rPr>
        <w:t xml:space="preserve"> </w:t>
      </w:r>
      <w:r w:rsidR="006061BE" w:rsidRPr="00F801EF">
        <w:rPr>
          <w:rFonts w:ascii="Arial" w:hAnsi="Arial" w:cs="Arial"/>
          <w:szCs w:val="24"/>
        </w:rPr>
        <w:t>So erfolgt die Verwaltung nach den Medikamenten, die das System zu den jeweiligen Einnahmezeitpunkten automatisch in einer festgelegten Menge ausgibt.</w:t>
      </w:r>
      <w:r w:rsidR="00A76D6E" w:rsidRPr="00F801EF">
        <w:rPr>
          <w:rFonts w:ascii="Arial" w:hAnsi="Arial" w:cs="Arial"/>
          <w:szCs w:val="24"/>
        </w:rPr>
        <w:t xml:space="preserve"> Dadurch kann gewährleistet werden, dass eine Über- bzw. Unterdosierung verhindert werden kann. </w:t>
      </w:r>
    </w:p>
    <w:p w14:paraId="70A2A662" w14:textId="77777777" w:rsidR="00D9306B" w:rsidRPr="00F801EF" w:rsidRDefault="00D9306B" w:rsidP="008C6A70">
      <w:pPr>
        <w:spacing w:line="360" w:lineRule="auto"/>
        <w:jc w:val="both"/>
        <w:rPr>
          <w:rFonts w:ascii="Arial" w:hAnsi="Arial" w:cs="Arial"/>
          <w:szCs w:val="24"/>
        </w:rPr>
      </w:pPr>
    </w:p>
    <w:p w14:paraId="0F320BF4" w14:textId="0E1E3E17" w:rsidR="00DE3047" w:rsidRPr="00F801EF" w:rsidRDefault="003753A4" w:rsidP="00DE3047">
      <w:pPr>
        <w:keepNext/>
        <w:spacing w:line="360" w:lineRule="auto"/>
        <w:jc w:val="center"/>
        <w:rPr>
          <w:rFonts w:ascii="Arial" w:hAnsi="Arial" w:cs="Arial"/>
          <w:szCs w:val="24"/>
        </w:rPr>
      </w:pPr>
      <w:r w:rsidRPr="00F801EF">
        <w:rPr>
          <w:noProof/>
          <w:szCs w:val="24"/>
        </w:rPr>
        <w:drawing>
          <wp:inline distT="0" distB="0" distL="0" distR="0" wp14:anchorId="6F404DE1" wp14:editId="7223ED52">
            <wp:extent cx="2447925" cy="2444803"/>
            <wp:effectExtent l="0" t="0" r="0" b="0"/>
            <wp:docPr id="118" name="Grafik 118" descr="C:\Users\wjauf\AppData\Local\Microsoft\Windows\INetCache\Content.Word\Medikamentendispenser_skiz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jauf\AppData\Local\Microsoft\Windows\INetCache\Content.Word\Medikamentendispenser_skizz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53046" cy="2449917"/>
                    </a:xfrm>
                    <a:prstGeom prst="rect">
                      <a:avLst/>
                    </a:prstGeom>
                    <a:noFill/>
                    <a:ln>
                      <a:noFill/>
                    </a:ln>
                  </pic:spPr>
                </pic:pic>
              </a:graphicData>
            </a:graphic>
          </wp:inline>
        </w:drawing>
      </w:r>
    </w:p>
    <w:p w14:paraId="6D75DAC3" w14:textId="648D3519" w:rsidR="003753A4" w:rsidRPr="00A466D4" w:rsidRDefault="00DE3047" w:rsidP="00445CDC">
      <w:pPr>
        <w:pStyle w:val="Beschriftung"/>
        <w:jc w:val="center"/>
        <w:rPr>
          <w:rFonts w:ascii="Arial" w:hAnsi="Arial" w:cs="Arial"/>
        </w:rPr>
      </w:pPr>
      <w:bookmarkStart w:id="252" w:name="_Ref476421790"/>
      <w:bookmarkStart w:id="253" w:name="_Toc477029985"/>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1F4EC2">
        <w:rPr>
          <w:rFonts w:ascii="Arial" w:hAnsi="Arial" w:cs="Arial"/>
          <w:noProof/>
        </w:rPr>
        <w:t>24</w:t>
      </w:r>
      <w:r w:rsidR="009C483C" w:rsidRPr="00A466D4">
        <w:rPr>
          <w:rFonts w:ascii="Arial" w:hAnsi="Arial" w:cs="Arial"/>
        </w:rPr>
        <w:fldChar w:fldCharType="end"/>
      </w:r>
      <w:bookmarkEnd w:id="252"/>
      <w:r w:rsidRPr="00A466D4">
        <w:rPr>
          <w:rFonts w:ascii="Arial" w:hAnsi="Arial" w:cs="Arial"/>
        </w:rPr>
        <w:t>: Smarter Medikamentenspende</w:t>
      </w:r>
      <w:r w:rsidR="003753A4" w:rsidRPr="00A466D4">
        <w:rPr>
          <w:rFonts w:ascii="Arial" w:hAnsi="Arial" w:cs="Arial"/>
        </w:rPr>
        <w:t>r</w:t>
      </w:r>
      <w:bookmarkEnd w:id="253"/>
    </w:p>
    <w:p w14:paraId="78B447AA" w14:textId="247F285E" w:rsidR="00802CCD" w:rsidRPr="00A466D4" w:rsidRDefault="003753A4" w:rsidP="00445CDC">
      <w:pPr>
        <w:pStyle w:val="Beschriftung"/>
        <w:jc w:val="center"/>
        <w:rPr>
          <w:rFonts w:ascii="Arial" w:hAnsi="Arial" w:cs="Arial"/>
        </w:rPr>
      </w:pPr>
      <w:r w:rsidRPr="00A466D4">
        <w:rPr>
          <w:rFonts w:ascii="Arial" w:hAnsi="Arial" w:cs="Arial"/>
        </w:rPr>
        <w:t>(Quelle: Eigene Skizze)</w:t>
      </w:r>
    </w:p>
    <w:p w14:paraId="56EFD9E8" w14:textId="2DD58FED" w:rsidR="00470DDE" w:rsidRPr="00F801EF" w:rsidRDefault="00470DDE" w:rsidP="00470DDE">
      <w:pPr>
        <w:rPr>
          <w:rFonts w:ascii="Arial" w:hAnsi="Arial" w:cs="Arial"/>
          <w:szCs w:val="24"/>
        </w:rPr>
      </w:pPr>
    </w:p>
    <w:p w14:paraId="79C29CF8" w14:textId="5117CEB9" w:rsidR="00D9306B" w:rsidRPr="009C5835" w:rsidRDefault="00D9306B" w:rsidP="00470DDE">
      <w:pPr>
        <w:rPr>
          <w:rFonts w:ascii="Arial" w:hAnsi="Arial" w:cs="Arial"/>
        </w:rPr>
      </w:pPr>
    </w:p>
    <w:p w14:paraId="3CE3A2AE" w14:textId="046FFF0D" w:rsidR="000E32BE" w:rsidRPr="009C5835" w:rsidRDefault="00470DDE" w:rsidP="00E05847">
      <w:pPr>
        <w:spacing w:line="360" w:lineRule="auto"/>
        <w:jc w:val="both"/>
        <w:rPr>
          <w:rFonts w:ascii="Arial" w:hAnsi="Arial" w:cs="Arial"/>
        </w:rPr>
      </w:pPr>
      <w:r w:rsidRPr="009C5835">
        <w:rPr>
          <w:rFonts w:ascii="Arial" w:hAnsi="Arial" w:cs="Arial"/>
        </w:rPr>
        <w:lastRenderedPageBreak/>
        <w:t>Der smarte Medikamentenspender besteht aus dem Medikamentenspender und den herausnehmbaren Medikamentenboxen. An dem Medikamentenspender ist an der oberen Seite ein 5 Zoll HDMI TFT Touch Screen</w:t>
      </w:r>
      <w:r w:rsidR="00E862CA" w:rsidRPr="009C5835">
        <w:rPr>
          <w:rFonts w:ascii="Arial" w:hAnsi="Arial" w:cs="Arial"/>
        </w:rPr>
        <w:t xml:space="preserve"> angebracht</w:t>
      </w:r>
      <w:r w:rsidRPr="009C5835">
        <w:rPr>
          <w:rFonts w:ascii="Arial" w:hAnsi="Arial" w:cs="Arial"/>
        </w:rPr>
        <w:t>, auf der rechten Seite ein RFID Reader/Writer sowie ein Lautsprecher und unterhalb des Medikamentenspenders befindet sich ein Distanzsensor. Die genauen Beschreibungen der einzelnen B</w:t>
      </w:r>
      <w:r w:rsidR="00E05847">
        <w:rPr>
          <w:rFonts w:ascii="Arial" w:hAnsi="Arial" w:cs="Arial"/>
        </w:rPr>
        <w:t xml:space="preserve">estandteile können aus der </w:t>
      </w:r>
      <w:r w:rsidR="00E05847">
        <w:rPr>
          <w:rFonts w:ascii="Arial" w:hAnsi="Arial" w:cs="Arial"/>
        </w:rPr>
        <w:fldChar w:fldCharType="begin"/>
      </w:r>
      <w:r w:rsidR="00E05847">
        <w:rPr>
          <w:rFonts w:ascii="Arial" w:hAnsi="Arial" w:cs="Arial"/>
        </w:rPr>
        <w:instrText xml:space="preserve"> REF _Ref477029765 \h </w:instrText>
      </w:r>
      <w:r w:rsidR="00E05847">
        <w:rPr>
          <w:rFonts w:ascii="Arial" w:hAnsi="Arial" w:cs="Arial"/>
        </w:rPr>
      </w:r>
      <w:r w:rsidR="00E05847">
        <w:rPr>
          <w:rFonts w:ascii="Arial" w:hAnsi="Arial" w:cs="Arial"/>
        </w:rPr>
        <w:fldChar w:fldCharType="separate"/>
      </w:r>
      <w:r w:rsidR="00E05847" w:rsidRPr="00F801EF">
        <w:rPr>
          <w:rFonts w:ascii="Arial" w:hAnsi="Arial" w:cs="Arial"/>
          <w:szCs w:val="24"/>
        </w:rPr>
        <w:t xml:space="preserve">Tabelle </w:t>
      </w:r>
      <w:r w:rsidR="00E05847">
        <w:rPr>
          <w:rFonts w:ascii="Arial" w:hAnsi="Arial" w:cs="Arial"/>
          <w:noProof/>
          <w:szCs w:val="24"/>
        </w:rPr>
        <w:t>6</w:t>
      </w:r>
      <w:r w:rsidR="00E05847">
        <w:rPr>
          <w:rFonts w:ascii="Arial" w:hAnsi="Arial" w:cs="Arial"/>
        </w:rPr>
        <w:fldChar w:fldCharType="end"/>
      </w:r>
      <w:r w:rsidR="00E05847">
        <w:rPr>
          <w:rFonts w:ascii="Arial" w:hAnsi="Arial" w:cs="Arial"/>
        </w:rPr>
        <w:t xml:space="preserve"> entnommen werden.</w:t>
      </w:r>
    </w:p>
    <w:p w14:paraId="36BFBA28" w14:textId="77777777" w:rsidR="007D6007" w:rsidRDefault="007D6007" w:rsidP="00470DDE">
      <w:pPr>
        <w:pStyle w:val="Beschriftung"/>
        <w:keepNext/>
        <w:rPr>
          <w:rFonts w:ascii="Arial" w:hAnsi="Arial" w:cs="Arial"/>
        </w:rPr>
      </w:pPr>
      <w:bookmarkStart w:id="254" w:name="_Ref476421902"/>
    </w:p>
    <w:p w14:paraId="6BF1D84C" w14:textId="18662997" w:rsidR="00470DDE" w:rsidRPr="00F801EF" w:rsidRDefault="00470DDE" w:rsidP="00470DDE">
      <w:pPr>
        <w:pStyle w:val="Beschriftung"/>
        <w:keepNext/>
        <w:rPr>
          <w:rFonts w:ascii="Arial" w:hAnsi="Arial" w:cs="Arial"/>
          <w:sz w:val="24"/>
          <w:szCs w:val="24"/>
        </w:rPr>
      </w:pPr>
      <w:bookmarkStart w:id="255" w:name="_Ref477029765"/>
      <w:bookmarkStart w:id="256" w:name="_Toc477030030"/>
      <w:r w:rsidRPr="00F801EF">
        <w:rPr>
          <w:rFonts w:ascii="Arial" w:hAnsi="Arial" w:cs="Arial"/>
          <w:sz w:val="24"/>
          <w:szCs w:val="24"/>
        </w:rPr>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E05847">
        <w:rPr>
          <w:rFonts w:ascii="Arial" w:hAnsi="Arial" w:cs="Arial"/>
          <w:noProof/>
          <w:sz w:val="24"/>
          <w:szCs w:val="24"/>
        </w:rPr>
        <w:t>6</w:t>
      </w:r>
      <w:r w:rsidR="009C483C" w:rsidRPr="00F801EF">
        <w:rPr>
          <w:rFonts w:ascii="Arial" w:hAnsi="Arial" w:cs="Arial"/>
          <w:noProof/>
          <w:sz w:val="24"/>
          <w:szCs w:val="24"/>
        </w:rPr>
        <w:fldChar w:fldCharType="end"/>
      </w:r>
      <w:bookmarkEnd w:id="254"/>
      <w:bookmarkEnd w:id="255"/>
      <w:r w:rsidRPr="00F801EF">
        <w:rPr>
          <w:rFonts w:ascii="Arial" w:hAnsi="Arial" w:cs="Arial"/>
          <w:sz w:val="24"/>
          <w:szCs w:val="24"/>
        </w:rPr>
        <w:t>: Bestandteile des smarten Medikamentenspenders</w:t>
      </w:r>
      <w:bookmarkEnd w:id="256"/>
    </w:p>
    <w:tbl>
      <w:tblPr>
        <w:tblStyle w:val="Gitternetztabelle4Akzent1"/>
        <w:tblW w:w="0" w:type="auto"/>
        <w:tblLook w:val="04A0" w:firstRow="1" w:lastRow="0" w:firstColumn="1" w:lastColumn="0" w:noHBand="0" w:noVBand="1"/>
      </w:tblPr>
      <w:tblGrid>
        <w:gridCol w:w="8777"/>
      </w:tblGrid>
      <w:tr w:rsidR="00FC5358" w:rsidRPr="00F801EF" w14:paraId="7DDFB350" w14:textId="77777777" w:rsidTr="00FC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7EF7A772" w14:textId="20AD0466" w:rsidR="00FC5358" w:rsidRPr="00F801EF" w:rsidRDefault="00FC5358" w:rsidP="00FC5358">
            <w:pPr>
              <w:spacing w:line="360" w:lineRule="auto"/>
              <w:jc w:val="center"/>
              <w:rPr>
                <w:rFonts w:ascii="Arial" w:hAnsi="Arial" w:cs="Arial"/>
                <w:sz w:val="20"/>
              </w:rPr>
            </w:pPr>
            <w:r w:rsidRPr="00F801EF">
              <w:rPr>
                <w:rFonts w:ascii="Arial" w:hAnsi="Arial" w:cs="Arial"/>
                <w:sz w:val="20"/>
              </w:rPr>
              <w:t>Bestandteile des smarten Medikamentenspenders</w:t>
            </w:r>
          </w:p>
        </w:tc>
      </w:tr>
      <w:tr w:rsidR="00FC5358" w:rsidRPr="00F801EF" w14:paraId="4D2B8E09"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1E7016E8"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RFID-Reader</w:t>
            </w:r>
          </w:p>
        </w:tc>
      </w:tr>
      <w:tr w:rsidR="00FC5358" w:rsidRPr="00F801EF" w14:paraId="39C040C5"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1AF4BB40"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b w:val="0"/>
                <w:sz w:val="20"/>
              </w:rPr>
              <w:t>Der RFID Reader/Writer wird verwendet, um die gespeicherten Informationen auf den RFID-Chips der Boxen auszulesen und im System zu hinterlegen bzw. Information auf einen RFID-Chip zu speichern.  Durch diese Möglichkeit kann ein sicherer Austausch von Informationen erfolgen, ohne seine privaten Zugriffsdaten zu dem System den Ärzten oder Apothekern geben zu müssen.</w:t>
            </w:r>
          </w:p>
        </w:tc>
      </w:tr>
      <w:tr w:rsidR="00FC5358" w:rsidRPr="00F801EF" w14:paraId="10CC5A3D"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265B1F4B"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Distanzsensor</w:t>
            </w:r>
          </w:p>
        </w:tc>
      </w:tr>
      <w:tr w:rsidR="00FC5358" w:rsidRPr="00F801EF" w14:paraId="65C059ED"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0AAE8F69"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b w:val="0"/>
                <w:sz w:val="20"/>
              </w:rPr>
              <w:t xml:space="preserve">Unter dem Medikamentenspender befindet sich ein Distanzsensor, der dafür verantwortlich ist zu überprüfen, ob eine Tasse oder eine Hand unter der Ausgabe sich befindet, sodass die Medikamente daraufhin ausgegeben werden können. </w:t>
            </w:r>
          </w:p>
        </w:tc>
      </w:tr>
      <w:tr w:rsidR="00FC5358" w:rsidRPr="00F801EF" w14:paraId="249134B4"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5E74092F"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Lautsprecher</w:t>
            </w:r>
          </w:p>
        </w:tc>
      </w:tr>
      <w:tr w:rsidR="00FC5358" w:rsidRPr="00F801EF" w14:paraId="16F1C7DC"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719FB50E"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b w:val="0"/>
                <w:sz w:val="20"/>
              </w:rPr>
              <w:t xml:space="preserve">Der integrierte Lautsprecher wird verwendet, um die Medikamenteninformationen (wie z. B. Einnahmearten) akustisch wederzugeben bzw. über ein akustisches Signal die Benutzer an die Medikamenteneinnahme zu erinnern. </w:t>
            </w:r>
          </w:p>
        </w:tc>
      </w:tr>
      <w:tr w:rsidR="00FC5358" w:rsidRPr="00F801EF" w14:paraId="2D98A68B"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615FA70E"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5 Zoll HDMI TFT Touch Screen</w:t>
            </w:r>
          </w:p>
        </w:tc>
      </w:tr>
      <w:tr w:rsidR="00FC5358" w:rsidRPr="00F801EF" w14:paraId="4DB51662"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5439EFE5"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b w:val="0"/>
                <w:sz w:val="20"/>
              </w:rPr>
              <w:t xml:space="preserve">Oberhalb des Medikamentenspenders befindet sich ein Touch Screen, der verwendet wird um zusätzlich visuelle Informationen darstellen zu können, z. B. Hilfestellungen bei der Medikamenteneinnahme, sondern auch um die Medikamente in das System einzupflegen. </w:t>
            </w:r>
          </w:p>
        </w:tc>
      </w:tr>
      <w:tr w:rsidR="00FC5358" w:rsidRPr="00F801EF" w14:paraId="527E5627"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31A643A8"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Medikamentenboxen</w:t>
            </w:r>
          </w:p>
        </w:tc>
      </w:tr>
      <w:tr w:rsidR="00FC5358" w:rsidRPr="00F801EF" w14:paraId="6C664939"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53BBF301" w14:textId="4F97928C" w:rsidR="0014202D" w:rsidRPr="00F801EF" w:rsidRDefault="00FC5358" w:rsidP="00FC5358">
            <w:pPr>
              <w:spacing w:line="360" w:lineRule="auto"/>
              <w:jc w:val="both"/>
              <w:rPr>
                <w:rFonts w:ascii="Arial" w:hAnsi="Arial" w:cs="Arial"/>
                <w:b w:val="0"/>
                <w:sz w:val="20"/>
              </w:rPr>
            </w:pPr>
            <w:r w:rsidRPr="00F801EF">
              <w:rPr>
                <w:rFonts w:ascii="Arial" w:hAnsi="Arial" w:cs="Arial"/>
                <w:b w:val="0"/>
                <w:sz w:val="20"/>
              </w:rPr>
              <w:t xml:space="preserve">Bei den Medikamentenboxen handelt es sich um herausnehmbare Boxen, die einen RFID-Chip beinhalten, der z. B. von Apothekern und Ärzten verwendet werden kann, um wichtige Medikamenteneinnahmeinformationen auf den RFID-Chip zu speichern. Weiterhin beinhalten die Medikamentenboxen einen Servo-Motor, der dafür zuständig ist die Medikamentenausgabeklappe der jeweiligen Box nur zu den Medikamenteneinnahmezeitpunkten zu öffnen.  </w:t>
            </w:r>
          </w:p>
        </w:tc>
      </w:tr>
    </w:tbl>
    <w:p w14:paraId="444E7540" w14:textId="404084A4" w:rsidR="000F7223" w:rsidRDefault="000F7223" w:rsidP="000F7223">
      <w:pPr>
        <w:rPr>
          <w:rFonts w:ascii="Arial" w:hAnsi="Arial" w:cs="Arial"/>
          <w:sz w:val="20"/>
        </w:rPr>
      </w:pPr>
      <w:bookmarkStart w:id="257" w:name="_Ref476421688"/>
    </w:p>
    <w:p w14:paraId="062D6877" w14:textId="703DCF6C" w:rsidR="00F801EF" w:rsidRDefault="00F801EF" w:rsidP="000F7223">
      <w:pPr>
        <w:rPr>
          <w:rFonts w:ascii="Arial" w:hAnsi="Arial" w:cs="Arial"/>
          <w:sz w:val="20"/>
        </w:rPr>
      </w:pPr>
    </w:p>
    <w:p w14:paraId="0E4B570D" w14:textId="584BA59D" w:rsidR="00F801EF" w:rsidRDefault="00F801EF" w:rsidP="000F7223">
      <w:pPr>
        <w:rPr>
          <w:rFonts w:ascii="Arial" w:hAnsi="Arial" w:cs="Arial"/>
          <w:sz w:val="20"/>
        </w:rPr>
      </w:pPr>
    </w:p>
    <w:p w14:paraId="691D4C1B" w14:textId="5F24FC9C" w:rsidR="00F801EF" w:rsidRDefault="00F801EF" w:rsidP="000F7223">
      <w:pPr>
        <w:rPr>
          <w:rFonts w:ascii="Arial" w:hAnsi="Arial" w:cs="Arial"/>
          <w:sz w:val="20"/>
        </w:rPr>
      </w:pPr>
    </w:p>
    <w:p w14:paraId="28FBE4A2" w14:textId="77777777" w:rsidR="00F801EF" w:rsidRDefault="00F801EF" w:rsidP="000F7223">
      <w:pPr>
        <w:rPr>
          <w:rFonts w:ascii="Arial" w:hAnsi="Arial" w:cs="Arial"/>
          <w:sz w:val="20"/>
        </w:rPr>
      </w:pPr>
    </w:p>
    <w:p w14:paraId="62CB3CEC" w14:textId="511568B0" w:rsidR="002F3F0C" w:rsidRPr="009C5835" w:rsidRDefault="002F3F0C" w:rsidP="00FA2D8B">
      <w:pPr>
        <w:pStyle w:val="berschrift2"/>
        <w:numPr>
          <w:ilvl w:val="2"/>
          <w:numId w:val="2"/>
        </w:numPr>
        <w:spacing w:line="320" w:lineRule="exact"/>
        <w:rPr>
          <w:rFonts w:ascii="Arial" w:hAnsi="Arial" w:cs="Arial"/>
        </w:rPr>
      </w:pPr>
      <w:bookmarkStart w:id="258" w:name="_Ref476586306"/>
      <w:bookmarkStart w:id="259" w:name="_Toc477029937"/>
      <w:r w:rsidRPr="009C5835">
        <w:rPr>
          <w:rFonts w:ascii="Arial" w:hAnsi="Arial" w:cs="Arial"/>
        </w:rPr>
        <w:lastRenderedPageBreak/>
        <w:t>Konzept 2: Smarter Medikamentendosierer</w:t>
      </w:r>
      <w:bookmarkEnd w:id="257"/>
      <w:bookmarkEnd w:id="258"/>
      <w:bookmarkEnd w:id="259"/>
    </w:p>
    <w:p w14:paraId="29DB0D6C" w14:textId="5729C92F" w:rsidR="00193FE1" w:rsidRPr="009C5835" w:rsidRDefault="00193FE1" w:rsidP="002F3F0C">
      <w:pPr>
        <w:ind w:firstLine="432"/>
        <w:rPr>
          <w:rFonts w:ascii="Arial" w:hAnsi="Arial" w:cs="Arial"/>
        </w:rPr>
      </w:pPr>
    </w:p>
    <w:p w14:paraId="237C32DB" w14:textId="5E420ED0" w:rsidR="002F3F0C" w:rsidRPr="00F801EF" w:rsidRDefault="00AE30D9" w:rsidP="00AE30D9">
      <w:pPr>
        <w:spacing w:line="360" w:lineRule="auto"/>
        <w:jc w:val="both"/>
        <w:rPr>
          <w:rFonts w:ascii="Arial" w:hAnsi="Arial" w:cs="Arial"/>
          <w:szCs w:val="24"/>
        </w:rPr>
      </w:pPr>
      <w:r w:rsidRPr="00F801EF">
        <w:rPr>
          <w:rFonts w:ascii="Arial" w:hAnsi="Arial" w:cs="Arial"/>
          <w:szCs w:val="24"/>
        </w:rPr>
        <w:t>Das zweite Konzept ist ei</w:t>
      </w:r>
      <w:r w:rsidR="00E53B04" w:rsidRPr="00F801EF">
        <w:rPr>
          <w:rFonts w:ascii="Arial" w:hAnsi="Arial" w:cs="Arial"/>
          <w:szCs w:val="24"/>
        </w:rPr>
        <w:t>n smarter Medikamentendosierer, der</w:t>
      </w:r>
      <w:r w:rsidRPr="00F801EF">
        <w:rPr>
          <w:rFonts w:ascii="Arial" w:hAnsi="Arial" w:cs="Arial"/>
          <w:szCs w:val="24"/>
        </w:rPr>
        <w:t xml:space="preserve"> aus 7 einzelnen Kammern</w:t>
      </w:r>
      <w:r w:rsidR="00E53B04" w:rsidRPr="00F801EF">
        <w:rPr>
          <w:rFonts w:ascii="Arial" w:hAnsi="Arial" w:cs="Arial"/>
          <w:szCs w:val="24"/>
        </w:rPr>
        <w:t xml:space="preserve"> besteht</w:t>
      </w:r>
      <w:r w:rsidRPr="00F801EF">
        <w:rPr>
          <w:rFonts w:ascii="Arial" w:hAnsi="Arial" w:cs="Arial"/>
          <w:szCs w:val="24"/>
        </w:rPr>
        <w:t>, in die die Medikamente für die jeweiligen Wochentage manuell dosiert werden müssen (siehe</w:t>
      </w:r>
      <w:r w:rsidR="007E58DE" w:rsidRPr="00F801EF">
        <w:rPr>
          <w:rFonts w:ascii="Arial" w:hAnsi="Arial" w:cs="Arial"/>
          <w:szCs w:val="24"/>
        </w:rPr>
        <w:t xml:space="preserve"> </w:t>
      </w:r>
      <w:r w:rsidR="007E58DE" w:rsidRPr="00F801EF">
        <w:rPr>
          <w:rFonts w:ascii="Arial" w:hAnsi="Arial" w:cs="Arial"/>
          <w:szCs w:val="24"/>
        </w:rPr>
        <w:fldChar w:fldCharType="begin"/>
      </w:r>
      <w:r w:rsidR="007E58DE" w:rsidRPr="00F801EF">
        <w:rPr>
          <w:rFonts w:ascii="Arial" w:hAnsi="Arial" w:cs="Arial"/>
          <w:szCs w:val="24"/>
        </w:rPr>
        <w:instrText xml:space="preserve"> REF _Ref476421993 \h </w:instrText>
      </w:r>
      <w:r w:rsidR="009C5835" w:rsidRPr="00F801EF">
        <w:rPr>
          <w:rFonts w:ascii="Arial" w:hAnsi="Arial" w:cs="Arial"/>
          <w:szCs w:val="24"/>
        </w:rPr>
        <w:instrText xml:space="preserve"> \* MERGEFORMAT </w:instrText>
      </w:r>
      <w:r w:rsidR="007E58DE" w:rsidRPr="00F801EF">
        <w:rPr>
          <w:rFonts w:ascii="Arial" w:hAnsi="Arial" w:cs="Arial"/>
          <w:szCs w:val="24"/>
        </w:rPr>
      </w:r>
      <w:r w:rsidR="007E58DE" w:rsidRPr="00F801EF">
        <w:rPr>
          <w:rFonts w:ascii="Arial" w:hAnsi="Arial" w:cs="Arial"/>
          <w:szCs w:val="24"/>
        </w:rPr>
        <w:fldChar w:fldCharType="separate"/>
      </w:r>
      <w:r w:rsidR="00E05847" w:rsidRPr="00F801EF">
        <w:rPr>
          <w:rFonts w:ascii="Arial" w:hAnsi="Arial" w:cs="Arial"/>
          <w:szCs w:val="24"/>
        </w:rPr>
        <w:t xml:space="preserve">Abbildung </w:t>
      </w:r>
      <w:r w:rsidR="00E05847">
        <w:rPr>
          <w:rFonts w:ascii="Arial" w:hAnsi="Arial" w:cs="Arial"/>
          <w:noProof/>
          <w:szCs w:val="24"/>
        </w:rPr>
        <w:t>25</w:t>
      </w:r>
      <w:r w:rsidR="007E58DE" w:rsidRPr="00F801EF">
        <w:rPr>
          <w:rFonts w:ascii="Arial" w:hAnsi="Arial" w:cs="Arial"/>
          <w:szCs w:val="24"/>
        </w:rPr>
        <w:fldChar w:fldCharType="end"/>
      </w:r>
      <w:r w:rsidRPr="00F801EF">
        <w:rPr>
          <w:rFonts w:ascii="Arial" w:hAnsi="Arial" w:cs="Arial"/>
          <w:szCs w:val="24"/>
        </w:rPr>
        <w:t xml:space="preserve">). </w:t>
      </w:r>
      <w:r w:rsidR="003D63BC" w:rsidRPr="00F801EF">
        <w:rPr>
          <w:rFonts w:ascii="Arial" w:hAnsi="Arial" w:cs="Arial"/>
          <w:szCs w:val="24"/>
        </w:rPr>
        <w:t>So zeichnet</w:t>
      </w:r>
      <w:r w:rsidR="00AB55F2" w:rsidRPr="00F801EF">
        <w:rPr>
          <w:rFonts w:ascii="Arial" w:hAnsi="Arial" w:cs="Arial"/>
          <w:szCs w:val="24"/>
        </w:rPr>
        <w:t xml:space="preserve"> der Medikamentendosierer dadurch aus, dass </w:t>
      </w:r>
      <w:r w:rsidR="003D63BC" w:rsidRPr="00F801EF">
        <w:rPr>
          <w:rFonts w:ascii="Arial" w:hAnsi="Arial" w:cs="Arial"/>
          <w:szCs w:val="24"/>
        </w:rPr>
        <w:t xml:space="preserve">die Medikamentenverwaltung </w:t>
      </w:r>
      <w:r w:rsidR="00AB55F2" w:rsidRPr="00F801EF">
        <w:rPr>
          <w:rFonts w:ascii="Arial" w:hAnsi="Arial" w:cs="Arial"/>
          <w:szCs w:val="24"/>
        </w:rPr>
        <w:t xml:space="preserve">nach den einzelnen Wochentagen erfolgt und nicht nach den einzelnen Medikamenten, wie es bei dem Medikamentenspender der Fall ist. Dies hat den Vorteil, dass dadurch eine Übersichtlichkeit gewährleistet ist und man direkt sehen kann welche Medikamente an welchem Wochentag eingenommen werden müssen. </w:t>
      </w:r>
    </w:p>
    <w:p w14:paraId="3DA34048" w14:textId="77777777" w:rsidR="006D7718" w:rsidRPr="00F801EF" w:rsidRDefault="006D7718" w:rsidP="00AE30D9">
      <w:pPr>
        <w:spacing w:line="360" w:lineRule="auto"/>
        <w:jc w:val="both"/>
        <w:rPr>
          <w:rFonts w:ascii="Arial" w:hAnsi="Arial" w:cs="Arial"/>
          <w:szCs w:val="24"/>
        </w:rPr>
      </w:pPr>
    </w:p>
    <w:p w14:paraId="11D64DD8" w14:textId="77777777" w:rsidR="00AE30D9" w:rsidRPr="00F801EF" w:rsidRDefault="002F3F0C" w:rsidP="00AE30D9">
      <w:pPr>
        <w:keepNext/>
        <w:jc w:val="center"/>
        <w:rPr>
          <w:rFonts w:ascii="Arial" w:hAnsi="Arial" w:cs="Arial"/>
          <w:szCs w:val="24"/>
        </w:rPr>
      </w:pPr>
      <w:r w:rsidRPr="00F801EF">
        <w:rPr>
          <w:rFonts w:ascii="Arial" w:hAnsi="Arial" w:cs="Arial"/>
          <w:noProof/>
          <w:szCs w:val="24"/>
        </w:rPr>
        <w:drawing>
          <wp:inline distT="0" distB="0" distL="0" distR="0" wp14:anchorId="28BC93A5" wp14:editId="01524C4F">
            <wp:extent cx="3387337" cy="2095500"/>
            <wp:effectExtent l="0" t="0" r="381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96292" cy="2101040"/>
                    </a:xfrm>
                    <a:prstGeom prst="rect">
                      <a:avLst/>
                    </a:prstGeom>
                    <a:noFill/>
                    <a:ln>
                      <a:noFill/>
                    </a:ln>
                  </pic:spPr>
                </pic:pic>
              </a:graphicData>
            </a:graphic>
          </wp:inline>
        </w:drawing>
      </w:r>
    </w:p>
    <w:p w14:paraId="7700BD69" w14:textId="167C1E19" w:rsidR="00335A6C" w:rsidRPr="00A466D4" w:rsidRDefault="00AE30D9" w:rsidP="00F8515A">
      <w:pPr>
        <w:pStyle w:val="Beschriftung"/>
        <w:jc w:val="center"/>
        <w:rPr>
          <w:rFonts w:ascii="Arial" w:hAnsi="Arial" w:cs="Arial"/>
        </w:rPr>
      </w:pPr>
      <w:bookmarkStart w:id="260" w:name="_Ref476421993"/>
      <w:bookmarkStart w:id="261" w:name="_Toc477029986"/>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1F4EC2">
        <w:rPr>
          <w:rFonts w:ascii="Arial" w:hAnsi="Arial" w:cs="Arial"/>
          <w:noProof/>
        </w:rPr>
        <w:t>25</w:t>
      </w:r>
      <w:r w:rsidR="009C483C" w:rsidRPr="00A466D4">
        <w:rPr>
          <w:rFonts w:ascii="Arial" w:hAnsi="Arial" w:cs="Arial"/>
        </w:rPr>
        <w:fldChar w:fldCharType="end"/>
      </w:r>
      <w:bookmarkEnd w:id="260"/>
      <w:r w:rsidRPr="00A466D4">
        <w:rPr>
          <w:rFonts w:ascii="Arial" w:hAnsi="Arial" w:cs="Arial"/>
        </w:rPr>
        <w:t>: Konzept 2: Smarter Medikamentendosiere</w:t>
      </w:r>
      <w:r w:rsidR="00335A6C" w:rsidRPr="00A466D4">
        <w:rPr>
          <w:rFonts w:ascii="Arial" w:hAnsi="Arial" w:cs="Arial"/>
        </w:rPr>
        <w:t>r</w:t>
      </w:r>
      <w:bookmarkEnd w:id="261"/>
    </w:p>
    <w:p w14:paraId="7AA7B393" w14:textId="04F6D400" w:rsidR="002F3F0C" w:rsidRPr="00A466D4" w:rsidRDefault="00335A6C" w:rsidP="00F8515A">
      <w:pPr>
        <w:pStyle w:val="Beschriftung"/>
        <w:jc w:val="center"/>
        <w:rPr>
          <w:rFonts w:ascii="Arial" w:hAnsi="Arial" w:cs="Arial"/>
        </w:rPr>
      </w:pPr>
      <w:r w:rsidRPr="00A466D4">
        <w:rPr>
          <w:rFonts w:ascii="Arial" w:hAnsi="Arial" w:cs="Arial"/>
        </w:rPr>
        <w:t>(Quelle: Eigene Skizze)</w:t>
      </w:r>
    </w:p>
    <w:p w14:paraId="7E1ED7D6" w14:textId="77777777" w:rsidR="005B06B2" w:rsidRPr="009C5835" w:rsidRDefault="005B06B2" w:rsidP="0087438D">
      <w:pPr>
        <w:spacing w:line="360" w:lineRule="auto"/>
        <w:jc w:val="both"/>
        <w:rPr>
          <w:rFonts w:ascii="Arial" w:hAnsi="Arial" w:cs="Arial"/>
          <w:noProof/>
        </w:rPr>
      </w:pPr>
    </w:p>
    <w:p w14:paraId="4BAA484E" w14:textId="64A4D0BC" w:rsidR="0087438D" w:rsidRPr="009C5835" w:rsidRDefault="00E53B04" w:rsidP="0087438D">
      <w:pPr>
        <w:spacing w:line="360" w:lineRule="auto"/>
        <w:jc w:val="both"/>
        <w:rPr>
          <w:rFonts w:ascii="Arial" w:hAnsi="Arial" w:cs="Arial"/>
        </w:rPr>
      </w:pPr>
      <w:r w:rsidRPr="009C5835">
        <w:rPr>
          <w:rFonts w:ascii="Arial" w:hAnsi="Arial" w:cs="Arial"/>
          <w:noProof/>
        </w:rPr>
        <w:t>Der Medikamentendosierer hat ebefalls</w:t>
      </w:r>
      <w:r w:rsidR="002C43DB" w:rsidRPr="009C5835">
        <w:rPr>
          <w:rFonts w:ascii="Arial" w:hAnsi="Arial" w:cs="Arial"/>
          <w:noProof/>
        </w:rPr>
        <w:t xml:space="preserve"> einen RFID Reader/Writer, einen</w:t>
      </w:r>
      <w:r w:rsidRPr="009C5835">
        <w:rPr>
          <w:rFonts w:ascii="Arial" w:hAnsi="Arial" w:cs="Arial"/>
          <w:noProof/>
        </w:rPr>
        <w:t xml:space="preserve"> 5 Zoll HDMI TFT Touch Screen und einen Lautsprecher. Weiterhin ist in jeder Box ein Magnet-Sensor sowie Servo-Motor angebracht. </w:t>
      </w:r>
      <w:r w:rsidR="000B3782" w:rsidRPr="009C5835">
        <w:rPr>
          <w:rFonts w:ascii="Arial" w:hAnsi="Arial" w:cs="Arial"/>
        </w:rPr>
        <w:t xml:space="preserve">Die genauen Beschreibungen der einzelnen Bestandteile können der </w:t>
      </w:r>
      <w:r w:rsidR="003A2CEE" w:rsidRPr="009C5835">
        <w:rPr>
          <w:rFonts w:ascii="Arial" w:hAnsi="Arial" w:cs="Arial"/>
        </w:rPr>
        <w:t xml:space="preserve"> </w:t>
      </w:r>
      <w:r w:rsidR="003A2CEE" w:rsidRPr="009C5835">
        <w:rPr>
          <w:rFonts w:ascii="Arial" w:hAnsi="Arial" w:cs="Arial"/>
        </w:rPr>
        <w:fldChar w:fldCharType="begin"/>
      </w:r>
      <w:r w:rsidR="003A2CEE" w:rsidRPr="009C5835">
        <w:rPr>
          <w:rFonts w:ascii="Arial" w:hAnsi="Arial" w:cs="Arial"/>
        </w:rPr>
        <w:instrText xml:space="preserve"> REF _Ref476422060 \h </w:instrText>
      </w:r>
      <w:r w:rsidR="009C5835">
        <w:rPr>
          <w:rFonts w:ascii="Arial" w:hAnsi="Arial" w:cs="Arial"/>
        </w:rPr>
        <w:instrText xml:space="preserve"> \* MERGEFORMAT </w:instrText>
      </w:r>
      <w:r w:rsidR="003A2CEE" w:rsidRPr="009C5835">
        <w:rPr>
          <w:rFonts w:ascii="Arial" w:hAnsi="Arial" w:cs="Arial"/>
        </w:rPr>
      </w:r>
      <w:r w:rsidR="003A2CEE" w:rsidRPr="009C5835">
        <w:rPr>
          <w:rFonts w:ascii="Arial" w:hAnsi="Arial" w:cs="Arial"/>
        </w:rPr>
        <w:fldChar w:fldCharType="separate"/>
      </w:r>
      <w:r w:rsidR="00E05847" w:rsidRPr="00E05847">
        <w:rPr>
          <w:rFonts w:ascii="Arial" w:hAnsi="Arial" w:cs="Arial"/>
        </w:rPr>
        <w:t xml:space="preserve">Tabelle </w:t>
      </w:r>
      <w:r w:rsidR="00E05847" w:rsidRPr="00E05847">
        <w:rPr>
          <w:rFonts w:ascii="Arial" w:hAnsi="Arial" w:cs="Arial"/>
          <w:noProof/>
        </w:rPr>
        <w:t>7</w:t>
      </w:r>
      <w:r w:rsidR="003A2CEE" w:rsidRPr="009C5835">
        <w:rPr>
          <w:rFonts w:ascii="Arial" w:hAnsi="Arial" w:cs="Arial"/>
        </w:rPr>
        <w:fldChar w:fldCharType="end"/>
      </w:r>
      <w:r w:rsidR="003A2CEE" w:rsidRPr="009C5835">
        <w:rPr>
          <w:rFonts w:ascii="Arial" w:hAnsi="Arial" w:cs="Arial"/>
        </w:rPr>
        <w:t xml:space="preserve"> </w:t>
      </w:r>
      <w:r w:rsidR="000B3782" w:rsidRPr="009C5835">
        <w:rPr>
          <w:rFonts w:ascii="Arial" w:hAnsi="Arial" w:cs="Arial"/>
        </w:rPr>
        <w:t>entnommen werden.</w:t>
      </w:r>
    </w:p>
    <w:p w14:paraId="0CE83D73" w14:textId="1D7837A9" w:rsidR="00234DE2" w:rsidRDefault="00234DE2" w:rsidP="0087438D">
      <w:pPr>
        <w:spacing w:line="360" w:lineRule="auto"/>
        <w:jc w:val="both"/>
        <w:rPr>
          <w:rFonts w:ascii="Arial" w:hAnsi="Arial" w:cs="Arial"/>
        </w:rPr>
      </w:pPr>
    </w:p>
    <w:p w14:paraId="27FC1B46" w14:textId="63E0B544" w:rsidR="0084437C" w:rsidRDefault="0084437C" w:rsidP="0087438D">
      <w:pPr>
        <w:spacing w:line="360" w:lineRule="auto"/>
        <w:jc w:val="both"/>
        <w:rPr>
          <w:rFonts w:ascii="Arial" w:hAnsi="Arial" w:cs="Arial"/>
        </w:rPr>
      </w:pPr>
    </w:p>
    <w:p w14:paraId="3E96D12A" w14:textId="22382734" w:rsidR="0084437C" w:rsidRDefault="0084437C" w:rsidP="0087438D">
      <w:pPr>
        <w:spacing w:line="360" w:lineRule="auto"/>
        <w:jc w:val="both"/>
        <w:rPr>
          <w:rFonts w:ascii="Arial" w:hAnsi="Arial" w:cs="Arial"/>
        </w:rPr>
      </w:pPr>
    </w:p>
    <w:p w14:paraId="5F44CB4F" w14:textId="1D59567D" w:rsidR="0084437C" w:rsidRPr="00F801EF" w:rsidRDefault="0084437C" w:rsidP="0087438D">
      <w:pPr>
        <w:spacing w:line="360" w:lineRule="auto"/>
        <w:jc w:val="both"/>
        <w:rPr>
          <w:rFonts w:ascii="Arial" w:hAnsi="Arial" w:cs="Arial"/>
          <w:szCs w:val="24"/>
        </w:rPr>
      </w:pPr>
    </w:p>
    <w:p w14:paraId="0757C444" w14:textId="23A7782D" w:rsidR="0084437C" w:rsidRDefault="0084437C" w:rsidP="0087438D">
      <w:pPr>
        <w:spacing w:line="360" w:lineRule="auto"/>
        <w:jc w:val="both"/>
        <w:rPr>
          <w:rFonts w:ascii="Arial" w:hAnsi="Arial" w:cs="Arial"/>
          <w:szCs w:val="24"/>
        </w:rPr>
      </w:pPr>
    </w:p>
    <w:p w14:paraId="6ABA0A58" w14:textId="2849593F" w:rsidR="00F801EF" w:rsidRDefault="00F801EF" w:rsidP="0087438D">
      <w:pPr>
        <w:spacing w:line="360" w:lineRule="auto"/>
        <w:jc w:val="both"/>
        <w:rPr>
          <w:rFonts w:ascii="Arial" w:hAnsi="Arial" w:cs="Arial"/>
          <w:szCs w:val="24"/>
        </w:rPr>
      </w:pPr>
    </w:p>
    <w:p w14:paraId="20F19ADC" w14:textId="77777777" w:rsidR="00F801EF" w:rsidRPr="00F801EF" w:rsidRDefault="00F801EF" w:rsidP="0087438D">
      <w:pPr>
        <w:spacing w:line="360" w:lineRule="auto"/>
        <w:jc w:val="both"/>
        <w:rPr>
          <w:rFonts w:ascii="Arial" w:hAnsi="Arial" w:cs="Arial"/>
          <w:szCs w:val="24"/>
        </w:rPr>
      </w:pPr>
    </w:p>
    <w:p w14:paraId="2B6EC7C5" w14:textId="533DFEE4" w:rsidR="000B3782" w:rsidRPr="00F801EF" w:rsidRDefault="000B3782" w:rsidP="000B3782">
      <w:pPr>
        <w:pStyle w:val="Beschriftung"/>
        <w:keepNext/>
        <w:rPr>
          <w:rFonts w:ascii="Arial" w:hAnsi="Arial" w:cs="Arial"/>
          <w:sz w:val="24"/>
          <w:szCs w:val="24"/>
        </w:rPr>
      </w:pPr>
      <w:bookmarkStart w:id="262" w:name="_Ref476422060"/>
      <w:bookmarkStart w:id="263" w:name="_Toc477030031"/>
      <w:r w:rsidRPr="00F801EF">
        <w:rPr>
          <w:rFonts w:ascii="Arial" w:hAnsi="Arial" w:cs="Arial"/>
          <w:sz w:val="24"/>
          <w:szCs w:val="24"/>
        </w:rPr>
        <w:lastRenderedPageBreak/>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E05847">
        <w:rPr>
          <w:rFonts w:ascii="Arial" w:hAnsi="Arial" w:cs="Arial"/>
          <w:noProof/>
          <w:sz w:val="24"/>
          <w:szCs w:val="24"/>
        </w:rPr>
        <w:t>7</w:t>
      </w:r>
      <w:r w:rsidR="009C483C" w:rsidRPr="00F801EF">
        <w:rPr>
          <w:rFonts w:ascii="Arial" w:hAnsi="Arial" w:cs="Arial"/>
          <w:noProof/>
          <w:sz w:val="24"/>
          <w:szCs w:val="24"/>
        </w:rPr>
        <w:fldChar w:fldCharType="end"/>
      </w:r>
      <w:bookmarkEnd w:id="262"/>
      <w:r w:rsidRPr="00F801EF">
        <w:rPr>
          <w:rFonts w:ascii="Arial" w:hAnsi="Arial" w:cs="Arial"/>
          <w:sz w:val="24"/>
          <w:szCs w:val="24"/>
        </w:rPr>
        <w:t>: Konzept 2: Bestandteile des Smarten Medikamentendosierers</w:t>
      </w:r>
      <w:bookmarkEnd w:id="263"/>
    </w:p>
    <w:tbl>
      <w:tblPr>
        <w:tblStyle w:val="Gitternetztabelle4Akzent1"/>
        <w:tblW w:w="0" w:type="auto"/>
        <w:tblLook w:val="04A0" w:firstRow="1" w:lastRow="0" w:firstColumn="1" w:lastColumn="0" w:noHBand="0" w:noVBand="1"/>
      </w:tblPr>
      <w:tblGrid>
        <w:gridCol w:w="8777"/>
      </w:tblGrid>
      <w:tr w:rsidR="00E53B04" w:rsidRPr="00F801EF" w14:paraId="0110A25A" w14:textId="77777777" w:rsidTr="00CD48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6074EF63" w14:textId="10210C3B" w:rsidR="00E53B04" w:rsidRPr="00F801EF" w:rsidRDefault="00E53B04" w:rsidP="00CD4849">
            <w:pPr>
              <w:spacing w:line="360" w:lineRule="auto"/>
              <w:jc w:val="center"/>
              <w:rPr>
                <w:rFonts w:ascii="Arial" w:hAnsi="Arial" w:cs="Arial"/>
                <w:sz w:val="20"/>
              </w:rPr>
            </w:pPr>
            <w:r w:rsidRPr="00F801EF">
              <w:rPr>
                <w:rFonts w:ascii="Arial" w:hAnsi="Arial" w:cs="Arial"/>
                <w:sz w:val="20"/>
              </w:rPr>
              <w:t>Bestandteile des smarten Medikamentendosieres</w:t>
            </w:r>
          </w:p>
        </w:tc>
      </w:tr>
      <w:tr w:rsidR="00E53B04" w:rsidRPr="00F801EF" w14:paraId="53DB7A96" w14:textId="77777777" w:rsidTr="00CD4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7631140F"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RFID-Reader</w:t>
            </w:r>
          </w:p>
        </w:tc>
      </w:tr>
      <w:tr w:rsidR="00E53B04" w:rsidRPr="00F801EF" w14:paraId="1C6CD550" w14:textId="77777777" w:rsidTr="00CD4849">
        <w:tc>
          <w:tcPr>
            <w:cnfStyle w:val="001000000000" w:firstRow="0" w:lastRow="0" w:firstColumn="1" w:lastColumn="0" w:oddVBand="0" w:evenVBand="0" w:oddHBand="0" w:evenHBand="0" w:firstRowFirstColumn="0" w:firstRowLastColumn="0" w:lastRowFirstColumn="0" w:lastRowLastColumn="0"/>
            <w:tcW w:w="9344" w:type="dxa"/>
          </w:tcPr>
          <w:p w14:paraId="25FAAA87"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Der RFID Reader/Writer wird verwendet, um die gespeicherten Informationen auf den RFID-Chips der Boxen auszulesen und im System zu hinterlegen bzw. Information auf einen RFID-Chip zu speichern.  Durch diese Möglichkeit kann ein sicherer Austausch von Informationen erfolgen, ohne seine privaten Zugriffsdaten zu dem System den Ärzten oder Apothekern geben zu müssen.</w:t>
            </w:r>
          </w:p>
        </w:tc>
      </w:tr>
      <w:tr w:rsidR="00E53B04" w:rsidRPr="00F801EF" w14:paraId="03C1E114" w14:textId="77777777" w:rsidTr="00CD4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1B255F33"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Lautsprecher</w:t>
            </w:r>
          </w:p>
        </w:tc>
      </w:tr>
      <w:tr w:rsidR="00E53B04" w:rsidRPr="00F801EF" w14:paraId="36BFBECE" w14:textId="77777777" w:rsidTr="00CD4849">
        <w:tc>
          <w:tcPr>
            <w:cnfStyle w:val="001000000000" w:firstRow="0" w:lastRow="0" w:firstColumn="1" w:lastColumn="0" w:oddVBand="0" w:evenVBand="0" w:oddHBand="0" w:evenHBand="0" w:firstRowFirstColumn="0" w:firstRowLastColumn="0" w:lastRowFirstColumn="0" w:lastRowLastColumn="0"/>
            <w:tcW w:w="9344" w:type="dxa"/>
          </w:tcPr>
          <w:p w14:paraId="3FE45C8F"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Der integrierte Lautsprecher wird verwendet, um die Medikamenteninformationen (wie z. B. Einnahmearten) akustisch wederzugeben bzw. über ein akustisches Signal die Benutzer an die Medikamenteneinnahme zu erinnern. </w:t>
            </w:r>
          </w:p>
        </w:tc>
      </w:tr>
      <w:tr w:rsidR="00E53B04" w:rsidRPr="00F801EF" w14:paraId="4239A667" w14:textId="77777777" w:rsidTr="00CD4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7507AB0A"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5 Zoll HDMI TFT Touch Screen</w:t>
            </w:r>
          </w:p>
        </w:tc>
      </w:tr>
      <w:tr w:rsidR="00E53B04" w:rsidRPr="00F801EF" w14:paraId="10C807DC" w14:textId="77777777" w:rsidTr="00CD4849">
        <w:tc>
          <w:tcPr>
            <w:cnfStyle w:val="001000000000" w:firstRow="0" w:lastRow="0" w:firstColumn="1" w:lastColumn="0" w:oddVBand="0" w:evenVBand="0" w:oddHBand="0" w:evenHBand="0" w:firstRowFirstColumn="0" w:firstRowLastColumn="0" w:lastRowFirstColumn="0" w:lastRowLastColumn="0"/>
            <w:tcW w:w="9344" w:type="dxa"/>
          </w:tcPr>
          <w:p w14:paraId="38B19C5A"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Oberhalb des Medikamentenspenders befindet sich ein Touch Screen, der verwendet wird um zusätzlich visuelle Informationen darstellen zu können, z. B. Hilfestellungen bei der Medikamenteneinnahme, sondern auch um die Medikamente in das System einzupflegen. </w:t>
            </w:r>
          </w:p>
        </w:tc>
      </w:tr>
      <w:tr w:rsidR="00E53B04" w:rsidRPr="00F801EF" w14:paraId="537C0DAD" w14:textId="77777777" w:rsidTr="00CD4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64E22A42" w14:textId="17EB1C4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Medikamentenkammer</w:t>
            </w:r>
          </w:p>
        </w:tc>
      </w:tr>
      <w:tr w:rsidR="00E53B04" w:rsidRPr="00F801EF" w14:paraId="10DF3ABF" w14:textId="77777777" w:rsidTr="00CD4849">
        <w:tc>
          <w:tcPr>
            <w:cnfStyle w:val="001000000000" w:firstRow="0" w:lastRow="0" w:firstColumn="1" w:lastColumn="0" w:oddVBand="0" w:evenVBand="0" w:oddHBand="0" w:evenHBand="0" w:firstRowFirstColumn="0" w:firstRowLastColumn="0" w:lastRowFirstColumn="0" w:lastRowLastColumn="0"/>
            <w:tcW w:w="9344" w:type="dxa"/>
          </w:tcPr>
          <w:p w14:paraId="59258EAC" w14:textId="3B767161"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In den einzelnen Medikamentenkammern sind Servo-Motoren angebracht, die dafür zuständig sind die Kammern nur zu den jeweiligen Einnahmezeitpunkten zu öffnen. Weiterhin befindet sich ein Magnetsensor in jeder Kammer, der feststellen kann ob und wann eine Kammer geöffnet wurde. </w:t>
            </w:r>
          </w:p>
        </w:tc>
      </w:tr>
    </w:tbl>
    <w:p w14:paraId="3178B148" w14:textId="5F5F859F" w:rsidR="00E24573" w:rsidRPr="00F801EF" w:rsidRDefault="00E24573" w:rsidP="002F3F0C">
      <w:pPr>
        <w:rPr>
          <w:rFonts w:ascii="Arial" w:hAnsi="Arial" w:cs="Arial"/>
          <w:szCs w:val="24"/>
        </w:rPr>
      </w:pPr>
    </w:p>
    <w:p w14:paraId="58632398" w14:textId="574FEF6B" w:rsidR="002F3F0C" w:rsidRPr="009C5835" w:rsidRDefault="00661523" w:rsidP="00FA2D8B">
      <w:pPr>
        <w:pStyle w:val="berschrift2"/>
        <w:numPr>
          <w:ilvl w:val="2"/>
          <w:numId w:val="2"/>
        </w:numPr>
        <w:spacing w:line="320" w:lineRule="exact"/>
        <w:rPr>
          <w:rFonts w:ascii="Arial" w:hAnsi="Arial" w:cs="Arial"/>
        </w:rPr>
      </w:pPr>
      <w:bookmarkStart w:id="264" w:name="_Ref476421721"/>
      <w:bookmarkStart w:id="265" w:name="_Toc477029938"/>
      <w:r w:rsidRPr="009C5835">
        <w:rPr>
          <w:rFonts w:ascii="Arial" w:hAnsi="Arial" w:cs="Arial"/>
        </w:rPr>
        <w:t xml:space="preserve">Bewertung </w:t>
      </w:r>
      <w:r w:rsidR="009549F0" w:rsidRPr="009C5835">
        <w:rPr>
          <w:rFonts w:ascii="Arial" w:hAnsi="Arial" w:cs="Arial"/>
        </w:rPr>
        <w:t>und Auswahl der Konzepte</w:t>
      </w:r>
      <w:bookmarkEnd w:id="264"/>
      <w:bookmarkEnd w:id="265"/>
    </w:p>
    <w:p w14:paraId="4663836A" w14:textId="17DD04C6" w:rsidR="002510A9" w:rsidRPr="009C5835" w:rsidRDefault="002510A9" w:rsidP="002510A9">
      <w:pPr>
        <w:rPr>
          <w:rFonts w:ascii="Arial" w:hAnsi="Arial" w:cs="Arial"/>
        </w:rPr>
      </w:pPr>
    </w:p>
    <w:p w14:paraId="360425AE" w14:textId="7858304C" w:rsidR="0000747B" w:rsidRDefault="00733C25" w:rsidP="00F801EF">
      <w:pPr>
        <w:spacing w:line="360" w:lineRule="auto"/>
        <w:rPr>
          <w:rFonts w:ascii="Arial" w:hAnsi="Arial" w:cs="Arial"/>
        </w:rPr>
      </w:pPr>
      <w:r w:rsidRPr="009C5835">
        <w:rPr>
          <w:rFonts w:ascii="Arial" w:hAnsi="Arial" w:cs="Arial"/>
        </w:rPr>
        <w:t xml:space="preserve">In diesem Abschnitt findet ein Vergleich der Kategorien, die auf dem ersten und zweiten Rang von den Interviewpartnern eingeordnet wurden, mit </w:t>
      </w:r>
      <w:r w:rsidR="00F801EF">
        <w:rPr>
          <w:rFonts w:ascii="Arial" w:hAnsi="Arial" w:cs="Arial"/>
        </w:rPr>
        <w:t xml:space="preserve">den </w:t>
      </w:r>
      <w:r w:rsidR="000A3A69" w:rsidRPr="009C5835">
        <w:rPr>
          <w:rFonts w:ascii="Arial" w:hAnsi="Arial" w:cs="Arial"/>
        </w:rPr>
        <w:t xml:space="preserve">herausgeleiteten </w:t>
      </w:r>
      <w:r w:rsidRPr="0084437C">
        <w:rPr>
          <w:rFonts w:ascii="Arial" w:hAnsi="Arial" w:cs="Arial"/>
        </w:rPr>
        <w:t xml:space="preserve">Anforderungen </w:t>
      </w:r>
      <w:r w:rsidR="000A3A69" w:rsidRPr="0084437C">
        <w:rPr>
          <w:rFonts w:ascii="Arial" w:hAnsi="Arial" w:cs="Arial"/>
        </w:rPr>
        <w:t xml:space="preserve">aus den Befragungen </w:t>
      </w:r>
      <w:r w:rsidRPr="0084437C">
        <w:rPr>
          <w:rFonts w:ascii="Arial" w:hAnsi="Arial" w:cs="Arial"/>
        </w:rPr>
        <w:t>statt (siehe</w:t>
      </w:r>
      <w:r w:rsidR="00177BB9" w:rsidRPr="0084437C">
        <w:rPr>
          <w:rFonts w:ascii="Arial" w:hAnsi="Arial" w:cs="Arial"/>
        </w:rPr>
        <w:t xml:space="preserve"> </w:t>
      </w:r>
      <w:r w:rsidR="00177BB9" w:rsidRPr="0084437C">
        <w:rPr>
          <w:rFonts w:ascii="Arial" w:hAnsi="Arial" w:cs="Arial"/>
        </w:rPr>
        <w:fldChar w:fldCharType="begin"/>
      </w:r>
      <w:r w:rsidR="00177BB9" w:rsidRPr="0084437C">
        <w:rPr>
          <w:rFonts w:ascii="Arial" w:hAnsi="Arial" w:cs="Arial"/>
        </w:rPr>
        <w:instrText xml:space="preserve"> REF _Ref476422083 \h  \* MERGEFORMAT </w:instrText>
      </w:r>
      <w:r w:rsidR="00177BB9" w:rsidRPr="0084437C">
        <w:rPr>
          <w:rFonts w:ascii="Arial" w:hAnsi="Arial" w:cs="Arial"/>
        </w:rPr>
        <w:fldChar w:fldCharType="separate"/>
      </w:r>
      <w:r w:rsidR="00915291">
        <w:rPr>
          <w:rFonts w:ascii="Arial" w:hAnsi="Arial" w:cs="Arial"/>
          <w:b/>
          <w:bCs/>
        </w:rPr>
        <w:t>Fehler! Verweisquelle konnte nicht gefunden werden.</w:t>
      </w:r>
      <w:r w:rsidR="00177BB9" w:rsidRPr="0084437C">
        <w:rPr>
          <w:rFonts w:ascii="Arial" w:hAnsi="Arial" w:cs="Arial"/>
        </w:rPr>
        <w:fldChar w:fldCharType="end"/>
      </w:r>
      <w:r w:rsidRPr="0084437C">
        <w:rPr>
          <w:rFonts w:ascii="Arial" w:hAnsi="Arial" w:cs="Arial"/>
        </w:rPr>
        <w:t xml:space="preserve">).  </w:t>
      </w:r>
    </w:p>
    <w:p w14:paraId="0C0B501C" w14:textId="77777777" w:rsidR="0000747B" w:rsidRDefault="0000747B" w:rsidP="002F3F0C">
      <w:pPr>
        <w:rPr>
          <w:rFonts w:ascii="Arial" w:hAnsi="Arial" w:cs="Arial"/>
        </w:rPr>
      </w:pPr>
    </w:p>
    <w:p w14:paraId="39581205" w14:textId="7343D33A" w:rsidR="002F3F0C" w:rsidRPr="009C5835" w:rsidRDefault="00E756AC" w:rsidP="002F3F0C">
      <w:pPr>
        <w:rPr>
          <w:rFonts w:ascii="Arial" w:hAnsi="Arial" w:cs="Arial"/>
        </w:rPr>
      </w:pPr>
      <w:r w:rsidRPr="009C5835">
        <w:rPr>
          <w:rFonts w:ascii="Arial" w:hAnsi="Arial" w:cs="Arial"/>
        </w:rPr>
        <w:t>Die Begründungen zu den Bewertungen erschließen sich folgendermaßen:</w:t>
      </w:r>
    </w:p>
    <w:p w14:paraId="2C033CBF" w14:textId="7A59D13A" w:rsidR="002F3F0C" w:rsidRPr="009C5835" w:rsidRDefault="002F3F0C" w:rsidP="002D6F44">
      <w:pPr>
        <w:ind w:firstLine="432"/>
        <w:rPr>
          <w:rFonts w:ascii="Arial" w:hAnsi="Arial" w:cs="Arial"/>
        </w:rPr>
      </w:pPr>
    </w:p>
    <w:p w14:paraId="5D099439" w14:textId="2A05797A" w:rsidR="002F3F0C" w:rsidRDefault="002F3F0C" w:rsidP="00E756AC">
      <w:pPr>
        <w:pStyle w:val="Listenabsatz"/>
        <w:numPr>
          <w:ilvl w:val="0"/>
          <w:numId w:val="28"/>
        </w:numPr>
        <w:spacing w:after="160" w:line="360" w:lineRule="auto"/>
        <w:jc w:val="both"/>
        <w:rPr>
          <w:rFonts w:ascii="Arial" w:hAnsi="Arial" w:cs="Arial"/>
        </w:rPr>
      </w:pPr>
      <w:r w:rsidRPr="009C5835">
        <w:rPr>
          <w:rFonts w:ascii="Arial" w:hAnsi="Arial" w:cs="Arial"/>
          <w:b/>
        </w:rPr>
        <w:t>Medikamente nur zu den festgelegten Zeiten freigeben:</w:t>
      </w:r>
      <w:r w:rsidRPr="009C5835">
        <w:rPr>
          <w:rFonts w:ascii="Arial" w:hAnsi="Arial" w:cs="Arial"/>
        </w:rPr>
        <w:t xml:space="preserve"> Die erste Anforderung, dass Medikamente nur zu den festgelegten Zeiten freigegeben werden, erfüllen beide Varianten. Bei dem Medikamentenspender würden die einzelnen Medikamente bei dem Medikamenteneinnahmezeitpunkt ausgegeben und beim Medikamentendosierer öffnet sich nur die jeweilige Klappe des jeweiligen Einnahmezeitpunktes.  </w:t>
      </w:r>
    </w:p>
    <w:p w14:paraId="2F1200E8" w14:textId="77777777" w:rsidR="00F801EF" w:rsidRPr="00F801EF" w:rsidRDefault="00F801EF" w:rsidP="00F801EF">
      <w:pPr>
        <w:spacing w:after="160" w:line="360" w:lineRule="auto"/>
        <w:jc w:val="both"/>
        <w:rPr>
          <w:rFonts w:ascii="Arial" w:hAnsi="Arial" w:cs="Arial"/>
        </w:rPr>
      </w:pPr>
    </w:p>
    <w:p w14:paraId="53882579" w14:textId="77777777" w:rsidR="002F3F0C" w:rsidRPr="009C5835" w:rsidRDefault="002F3F0C" w:rsidP="002F3F0C">
      <w:pPr>
        <w:pStyle w:val="Listenabsatz"/>
        <w:spacing w:line="360" w:lineRule="auto"/>
        <w:jc w:val="both"/>
        <w:rPr>
          <w:rFonts w:ascii="Arial" w:hAnsi="Arial" w:cs="Arial"/>
        </w:rPr>
      </w:pPr>
    </w:p>
    <w:p w14:paraId="291279D6" w14:textId="77777777" w:rsidR="002F3F0C" w:rsidRPr="009C5835" w:rsidRDefault="002F3F0C" w:rsidP="00E756AC">
      <w:pPr>
        <w:pStyle w:val="Listenabsatz"/>
        <w:numPr>
          <w:ilvl w:val="0"/>
          <w:numId w:val="28"/>
        </w:numPr>
        <w:spacing w:after="160" w:line="360" w:lineRule="auto"/>
        <w:jc w:val="both"/>
        <w:rPr>
          <w:rFonts w:ascii="Arial" w:hAnsi="Arial" w:cs="Arial"/>
        </w:rPr>
      </w:pPr>
      <w:r w:rsidRPr="009C5835">
        <w:rPr>
          <w:rFonts w:ascii="Arial" w:hAnsi="Arial" w:cs="Arial"/>
          <w:b/>
        </w:rPr>
        <w:lastRenderedPageBreak/>
        <w:t>Medikamente nur in der richtigen Dosierung freigeben:</w:t>
      </w:r>
      <w:r w:rsidRPr="009C5835">
        <w:rPr>
          <w:rFonts w:ascii="Arial" w:hAnsi="Arial" w:cs="Arial"/>
        </w:rPr>
        <w:t xml:space="preserve"> Die richtige Dosierung der Medikamente erweist sich wiederum bei einem Medikamentendosierer als erschwerend, da die Medikamente von den Personen selber verwaltet werden müssen und so die Personen in der Lage sein müssen die Medikamente richtig einzuordnen. Hier bietet ein Medikamentenspenden einen enormen Vorteil, da hier die Dosierung von dem System übernommen wird und die Personen die Medikamente nur in die richtigen Kammern einsortieren müssen.</w:t>
      </w:r>
    </w:p>
    <w:p w14:paraId="44D8C947" w14:textId="77777777" w:rsidR="002F3F0C" w:rsidRPr="009C5835" w:rsidRDefault="002F3F0C" w:rsidP="006D7A58">
      <w:pPr>
        <w:rPr>
          <w:rFonts w:ascii="Arial" w:hAnsi="Arial" w:cs="Arial"/>
        </w:rPr>
      </w:pPr>
    </w:p>
    <w:p w14:paraId="4BAE8E05" w14:textId="05788588"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Benachric</w:t>
      </w:r>
      <w:r w:rsidR="00F801EF">
        <w:rPr>
          <w:rFonts w:ascii="Arial" w:hAnsi="Arial" w:cs="Arial"/>
          <w:b/>
        </w:rPr>
        <w:t>htigungsfunktion bei Knappheit:</w:t>
      </w:r>
      <w:r w:rsidRPr="009C5835">
        <w:rPr>
          <w:rFonts w:ascii="Arial" w:hAnsi="Arial" w:cs="Arial"/>
          <w:b/>
        </w:rPr>
        <w:t xml:space="preserve"> </w:t>
      </w:r>
      <w:r w:rsidRPr="009C5835">
        <w:rPr>
          <w:rFonts w:ascii="Arial" w:hAnsi="Arial" w:cs="Arial"/>
        </w:rPr>
        <w:t xml:space="preserve">Eine Benachrichtigungsfunktion bei Knappheit könnte generell bei beiden Varianten umgesetzt werden, erweist sich jedoch bei einem Medikamentenspender als einfacher und effizienter umsetzbar. Dies liegt daran, dass der Medikamentenspender die einzelnen Medikamente durch Lichtschranken und Abstandssensoren genauer berechnen kann, als im Vergleich zu einem Dosierer. Bei einem Dosierer könnten Gewichtssensoren in Erwägung gezogen werden. Dies erweist sich aber bei einem Medikamentendosierer mit 28 Boxen als sehr zu </w:t>
      </w:r>
      <w:r w:rsidR="00F0645E" w:rsidRPr="009C5835">
        <w:rPr>
          <w:rFonts w:ascii="Arial" w:hAnsi="Arial" w:cs="Arial"/>
        </w:rPr>
        <w:t>teuer</w:t>
      </w:r>
      <w:r w:rsidRPr="009C5835">
        <w:rPr>
          <w:rFonts w:ascii="Arial" w:hAnsi="Arial" w:cs="Arial"/>
        </w:rPr>
        <w:t xml:space="preserve"> für jede Box einen Gewichtssensor anzubringen.</w:t>
      </w:r>
    </w:p>
    <w:p w14:paraId="028B3EDF" w14:textId="77777777" w:rsidR="002F3F0C" w:rsidRPr="009C5835" w:rsidRDefault="002F3F0C" w:rsidP="002F3F0C">
      <w:pPr>
        <w:pStyle w:val="Listenabsatz"/>
        <w:rPr>
          <w:rFonts w:ascii="Arial" w:hAnsi="Arial" w:cs="Arial"/>
          <w:b/>
        </w:rPr>
      </w:pPr>
    </w:p>
    <w:p w14:paraId="32F79773" w14:textId="77777777"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 xml:space="preserve">Mobile Variante: </w:t>
      </w:r>
      <w:r w:rsidRPr="009C5835">
        <w:rPr>
          <w:rFonts w:ascii="Arial" w:hAnsi="Arial" w:cs="Arial"/>
        </w:rPr>
        <w:t xml:space="preserve">Bei diesem Punkt hat der Medikamentendosierer einen klaren Vorteil, da die einzelnen Boxen autark konzipiert werden können und dadurch die Möglichkeit besteht, dass die einzelnen Boxen autonom. Dies erweist sich bei einem Medikamentenspender als problematisch, da der Medikamentenspender mehrere Medikamente aufgeteilt in unterschiedlichen Kammern beherbergt und diese jeweils bei einem bestimmten Zeitpunkt verteilt.   </w:t>
      </w:r>
    </w:p>
    <w:p w14:paraId="5F79F796" w14:textId="77777777" w:rsidR="002F3F0C" w:rsidRPr="009C5835" w:rsidRDefault="002F3F0C" w:rsidP="002F3F0C">
      <w:pPr>
        <w:pStyle w:val="Listenabsatz"/>
        <w:rPr>
          <w:rFonts w:ascii="Arial" w:hAnsi="Arial" w:cs="Arial"/>
          <w:b/>
        </w:rPr>
      </w:pPr>
    </w:p>
    <w:p w14:paraId="61E4F35A" w14:textId="207FA8C9" w:rsidR="0087438D" w:rsidRPr="009C5835" w:rsidRDefault="002F3F0C" w:rsidP="0087438D">
      <w:pPr>
        <w:pStyle w:val="Listenabsatz"/>
        <w:numPr>
          <w:ilvl w:val="0"/>
          <w:numId w:val="28"/>
        </w:numPr>
        <w:spacing w:after="160" w:line="360" w:lineRule="auto"/>
        <w:jc w:val="both"/>
        <w:rPr>
          <w:rFonts w:ascii="Arial" w:hAnsi="Arial" w:cs="Arial"/>
        </w:rPr>
      </w:pPr>
      <w:r w:rsidRPr="009C5835">
        <w:rPr>
          <w:rFonts w:ascii="Arial" w:hAnsi="Arial" w:cs="Arial"/>
          <w:b/>
        </w:rPr>
        <w:t>Die Medikation sollte flexibel geändert werden können:</w:t>
      </w:r>
      <w:r w:rsidRPr="009C5835">
        <w:rPr>
          <w:rFonts w:ascii="Arial" w:hAnsi="Arial" w:cs="Arial"/>
        </w:rPr>
        <w:t xml:space="preserve"> Bei einem Medikamentenspender könnten die Medikation einfach geregelt werden, da die Verwaltung nach den einzelnen Medikamenten erfolgt und das System die Dosierung übernimmt. Hingegen bei einem Medikamentendosierer erfolgt die Dosierung primär durch die Anwender und wenn bereits eine Dosierung und Einteilung der Medikamente erfolgte, so ist es im späterem </w:t>
      </w:r>
      <w:r w:rsidRPr="009C5835">
        <w:rPr>
          <w:rFonts w:ascii="Arial" w:hAnsi="Arial" w:cs="Arial"/>
        </w:rPr>
        <w:lastRenderedPageBreak/>
        <w:t xml:space="preserve">Verlauf unmöglich dies flexibel zu ändern, da die Anwender dann die einzelnen Medikamente der Boxen eigenständig neu sortieren müssten. </w:t>
      </w:r>
    </w:p>
    <w:p w14:paraId="5C7AE369" w14:textId="50DEEFEA" w:rsidR="0087438D" w:rsidRPr="009C5835" w:rsidRDefault="0087438D" w:rsidP="0087438D">
      <w:pPr>
        <w:pStyle w:val="Listenabsatz"/>
        <w:spacing w:after="160" w:line="360" w:lineRule="auto"/>
        <w:jc w:val="both"/>
        <w:rPr>
          <w:rFonts w:ascii="Arial" w:hAnsi="Arial" w:cs="Arial"/>
        </w:rPr>
      </w:pPr>
    </w:p>
    <w:p w14:paraId="22EE7DFB" w14:textId="77777777"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 xml:space="preserve">Bezugspersonen werden Benachrichtig, wenn eine wichtige Medikation ausgelassen wurde: </w:t>
      </w:r>
      <w:r w:rsidRPr="009C5835">
        <w:rPr>
          <w:rFonts w:ascii="Arial" w:hAnsi="Arial" w:cs="Arial"/>
        </w:rPr>
        <w:t>Diese Anforderung kann von beiden Varianten erfüllt werden. Bei dem Medikamentendosierer können Sensoren mitverfolgen, ob und wann die Boxen geöffnet wurden und beim Medikamentenspender kann dies mit Distanzsensoren erfolgen, die überprüfen wann und ob ein Behälter unter die Ausgabeklappe gestellt wurde, sodass Medikamente richtig entnommen werden konnten.</w:t>
      </w:r>
    </w:p>
    <w:p w14:paraId="3263BD42" w14:textId="77777777" w:rsidR="002F3F0C" w:rsidRPr="009C5835" w:rsidRDefault="002F3F0C" w:rsidP="002F3F0C">
      <w:pPr>
        <w:pStyle w:val="Listenabsatz"/>
        <w:rPr>
          <w:rFonts w:ascii="Arial" w:hAnsi="Arial" w:cs="Arial"/>
          <w:b/>
        </w:rPr>
      </w:pPr>
    </w:p>
    <w:p w14:paraId="37606ADD" w14:textId="77777777"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Akustische Durchsagen:</w:t>
      </w:r>
      <w:r w:rsidRPr="009C5835">
        <w:rPr>
          <w:rFonts w:ascii="Arial" w:hAnsi="Arial" w:cs="Arial"/>
        </w:rPr>
        <w:t xml:space="preserve"> Akustische Ausgaben können unabhängig von der Variante gleichermaßen umgesetzt werden.</w:t>
      </w:r>
    </w:p>
    <w:p w14:paraId="08F06A9E" w14:textId="77777777" w:rsidR="002F3F0C" w:rsidRPr="009C5835" w:rsidRDefault="002F3F0C" w:rsidP="002F3F0C">
      <w:pPr>
        <w:pStyle w:val="Listenabsatz"/>
        <w:rPr>
          <w:rFonts w:ascii="Arial" w:hAnsi="Arial" w:cs="Arial"/>
          <w:b/>
        </w:rPr>
      </w:pPr>
    </w:p>
    <w:p w14:paraId="1596DFFA" w14:textId="38EF7F59" w:rsidR="00B273E3" w:rsidRPr="009C5835" w:rsidRDefault="002F3F0C" w:rsidP="0087438D">
      <w:pPr>
        <w:pStyle w:val="Listenabsatz"/>
        <w:numPr>
          <w:ilvl w:val="0"/>
          <w:numId w:val="28"/>
        </w:numPr>
        <w:spacing w:after="160" w:line="360" w:lineRule="auto"/>
        <w:jc w:val="both"/>
        <w:rPr>
          <w:rFonts w:ascii="Arial" w:hAnsi="Arial" w:cs="Arial"/>
        </w:rPr>
      </w:pPr>
      <w:r w:rsidRPr="009C5835">
        <w:rPr>
          <w:rFonts w:ascii="Arial" w:hAnsi="Arial" w:cs="Arial"/>
          <w:b/>
        </w:rPr>
        <w:t xml:space="preserve">Automatisch nachbestellen von Medikamenten, bei einem bestimmten eisernen Bestand: </w:t>
      </w:r>
      <w:r w:rsidRPr="009C5835">
        <w:rPr>
          <w:rFonts w:ascii="Arial" w:hAnsi="Arial" w:cs="Arial"/>
        </w:rPr>
        <w:t>Das Nachbestellen von Medikamenten bei einem bestimmten Bestand erweist sich bei dem Medikamentenspender als effizienter umsetzbar, da durch Distanzsensoren und Lichtschranken der aktuelle Stand der Medikamente bestimmt werden kann. Bei einem Medikamentendosierer wiederum kann dies nur anhand von Gewichtssensoren erfolgen, die unter jeder Box angebracht werden müssen und genauer überwachen ob die Medikamente tatsächlich entnommen wurden.</w:t>
      </w:r>
    </w:p>
    <w:p w14:paraId="56F55AAA" w14:textId="76B8AB92" w:rsidR="0087438D" w:rsidRPr="009C5835" w:rsidRDefault="0087438D" w:rsidP="0087438D">
      <w:pPr>
        <w:pStyle w:val="Listenabsatz"/>
        <w:spacing w:after="160" w:line="360" w:lineRule="auto"/>
        <w:jc w:val="both"/>
        <w:rPr>
          <w:rFonts w:ascii="Arial" w:hAnsi="Arial" w:cs="Arial"/>
        </w:rPr>
      </w:pPr>
    </w:p>
    <w:p w14:paraId="5FF3C440" w14:textId="77777777"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Übersicht über die Medikation:</w:t>
      </w:r>
      <w:r w:rsidRPr="009C5835">
        <w:rPr>
          <w:rFonts w:ascii="Arial" w:hAnsi="Arial" w:cs="Arial"/>
        </w:rPr>
        <w:t xml:space="preserve"> Die Übersicht über die Medikation kann bei beiden Varianten gleichermaßen zum Beispiel durch einen angebrachten Bildschirm erfolgen.</w:t>
      </w:r>
    </w:p>
    <w:p w14:paraId="575C6423" w14:textId="77777777" w:rsidR="009B6A18" w:rsidRPr="009C5835" w:rsidRDefault="009B6A18" w:rsidP="002F3F0C">
      <w:pPr>
        <w:spacing w:line="360" w:lineRule="auto"/>
        <w:jc w:val="both"/>
        <w:rPr>
          <w:rFonts w:ascii="Arial" w:hAnsi="Arial" w:cs="Arial"/>
        </w:rPr>
      </w:pPr>
    </w:p>
    <w:p w14:paraId="4F745068" w14:textId="5B9D0DE8" w:rsidR="002F3F0C" w:rsidRPr="009C5835" w:rsidRDefault="002F3F0C" w:rsidP="00E05C88">
      <w:pPr>
        <w:spacing w:line="360" w:lineRule="auto"/>
        <w:jc w:val="both"/>
        <w:rPr>
          <w:rFonts w:ascii="Arial" w:hAnsi="Arial" w:cs="Arial"/>
        </w:rPr>
      </w:pPr>
      <w:r w:rsidRPr="009C5835">
        <w:rPr>
          <w:rFonts w:ascii="Arial" w:hAnsi="Arial" w:cs="Arial"/>
        </w:rPr>
        <w:t xml:space="preserve">Der Medikamentendosierer konnte nur 6 von den 9 Anforderungen erfüllen, wohingegen der Medikamentenspender 8 von 9 Anforderungen erfüllt. Demzufolge erweist sich der Medikamentenspender als die bessere Variante, um die genannten Anforderungen richtig umsetzen zu können. </w:t>
      </w:r>
    </w:p>
    <w:p w14:paraId="4DC6E1C0" w14:textId="1607233C" w:rsidR="00DA19C5" w:rsidRPr="009C5835" w:rsidRDefault="00DA19C5" w:rsidP="00E05C88">
      <w:pPr>
        <w:spacing w:line="360" w:lineRule="auto"/>
        <w:jc w:val="both"/>
        <w:rPr>
          <w:rFonts w:ascii="Arial" w:hAnsi="Arial" w:cs="Arial"/>
          <w:b/>
        </w:rPr>
      </w:pPr>
    </w:p>
    <w:p w14:paraId="34E73FAC" w14:textId="72D124CC" w:rsidR="00270952" w:rsidRPr="009C5835" w:rsidRDefault="0087438D" w:rsidP="00392484">
      <w:pPr>
        <w:pStyle w:val="berschrift2"/>
        <w:numPr>
          <w:ilvl w:val="1"/>
          <w:numId w:val="2"/>
        </w:numPr>
        <w:rPr>
          <w:rFonts w:ascii="Arial" w:hAnsi="Arial" w:cs="Arial"/>
        </w:rPr>
      </w:pPr>
      <w:bookmarkStart w:id="266" w:name="_Ref476584877"/>
      <w:bookmarkStart w:id="267" w:name="_Toc477029939"/>
      <w:r w:rsidRPr="009C5835">
        <w:rPr>
          <w:rFonts w:ascii="Arial" w:hAnsi="Arial" w:cs="Arial"/>
        </w:rPr>
        <w:lastRenderedPageBreak/>
        <w:t>Entwicklung der Hard</w:t>
      </w:r>
      <w:r w:rsidR="00E05C88" w:rsidRPr="009C5835">
        <w:rPr>
          <w:rFonts w:ascii="Arial" w:hAnsi="Arial" w:cs="Arial"/>
        </w:rPr>
        <w:t>ware</w:t>
      </w:r>
      <w:bookmarkEnd w:id="266"/>
      <w:bookmarkEnd w:id="267"/>
    </w:p>
    <w:p w14:paraId="34A6A7CF" w14:textId="7A894A0E" w:rsidR="00E26F99" w:rsidRPr="009C5835" w:rsidRDefault="00E26F99" w:rsidP="009549F0">
      <w:pPr>
        <w:pStyle w:val="berschrift2"/>
        <w:numPr>
          <w:ilvl w:val="2"/>
          <w:numId w:val="2"/>
        </w:numPr>
        <w:spacing w:line="320" w:lineRule="exact"/>
        <w:rPr>
          <w:rFonts w:ascii="Arial" w:hAnsi="Arial" w:cs="Arial"/>
        </w:rPr>
      </w:pPr>
      <w:bookmarkStart w:id="268" w:name="_Toc477029940"/>
      <w:r w:rsidRPr="009C5835">
        <w:rPr>
          <w:rFonts w:ascii="Arial" w:hAnsi="Arial" w:cs="Arial"/>
        </w:rPr>
        <w:t>Prototyping</w:t>
      </w:r>
      <w:bookmarkEnd w:id="268"/>
    </w:p>
    <w:p w14:paraId="7FEB06C0" w14:textId="77777777" w:rsidR="00E26F99" w:rsidRPr="009C5835" w:rsidRDefault="00E26F99" w:rsidP="00C77882">
      <w:pPr>
        <w:spacing w:line="360" w:lineRule="auto"/>
        <w:jc w:val="both"/>
        <w:rPr>
          <w:rFonts w:ascii="Arial" w:hAnsi="Arial" w:cs="Arial"/>
          <w:b/>
        </w:rPr>
      </w:pPr>
    </w:p>
    <w:p w14:paraId="06F00BA4" w14:textId="429DFED2" w:rsidR="00C77882" w:rsidRPr="0084437C" w:rsidRDefault="00C77882" w:rsidP="00C77882">
      <w:pPr>
        <w:spacing w:line="360" w:lineRule="auto"/>
        <w:jc w:val="both"/>
        <w:rPr>
          <w:rFonts w:ascii="Arial" w:hAnsi="Arial" w:cs="Arial"/>
        </w:rPr>
      </w:pPr>
      <w:r w:rsidRPr="0084437C">
        <w:rPr>
          <w:rFonts w:ascii="Arial" w:hAnsi="Arial" w:cs="Arial"/>
        </w:rPr>
        <w:t xml:space="preserve">Als nach der Anforderungs- und </w:t>
      </w:r>
      <w:r w:rsidR="00AA422E" w:rsidRPr="0084437C">
        <w:rPr>
          <w:rFonts w:ascii="Arial" w:hAnsi="Arial" w:cs="Arial"/>
        </w:rPr>
        <w:t>Konzeptphase</w:t>
      </w:r>
      <w:r w:rsidRPr="0084437C">
        <w:rPr>
          <w:rFonts w:ascii="Arial" w:hAnsi="Arial" w:cs="Arial"/>
        </w:rPr>
        <w:t xml:space="preserve"> der Entwurf des smarten Medikamentenspenders feststand, wurde im Anschluss mit Kartons ein erster Prototyp</w:t>
      </w:r>
      <w:r w:rsidR="00012875" w:rsidRPr="0084437C">
        <w:rPr>
          <w:rFonts w:ascii="Arial" w:hAnsi="Arial" w:cs="Arial"/>
        </w:rPr>
        <w:t xml:space="preserve"> (siehe</w:t>
      </w:r>
      <w:r w:rsidR="00455B67" w:rsidRPr="0084437C">
        <w:rPr>
          <w:rFonts w:ascii="Arial" w:hAnsi="Arial" w:cs="Arial"/>
        </w:rPr>
        <w:t xml:space="preserve"> </w:t>
      </w:r>
      <w:r w:rsidR="00455B67" w:rsidRPr="0084437C">
        <w:rPr>
          <w:rFonts w:ascii="Arial" w:hAnsi="Arial" w:cs="Arial"/>
        </w:rPr>
        <w:fldChar w:fldCharType="begin"/>
      </w:r>
      <w:r w:rsidR="00455B67" w:rsidRPr="0084437C">
        <w:rPr>
          <w:rFonts w:ascii="Arial" w:hAnsi="Arial" w:cs="Arial"/>
        </w:rPr>
        <w:instrText xml:space="preserve"> REF _Ref476422159 \h  \* MERGEFORMAT </w:instrText>
      </w:r>
      <w:r w:rsidR="00455B67" w:rsidRPr="0084437C">
        <w:rPr>
          <w:rFonts w:ascii="Arial" w:hAnsi="Arial" w:cs="Arial"/>
        </w:rPr>
      </w:r>
      <w:r w:rsidR="00455B67" w:rsidRPr="0084437C">
        <w:rPr>
          <w:rFonts w:ascii="Arial" w:hAnsi="Arial" w:cs="Arial"/>
        </w:rPr>
        <w:fldChar w:fldCharType="separate"/>
      </w:r>
      <w:r w:rsidR="00E05847" w:rsidRPr="00E05847">
        <w:rPr>
          <w:rFonts w:ascii="Arial" w:hAnsi="Arial" w:cs="Arial"/>
        </w:rPr>
        <w:t xml:space="preserve">Abbildung </w:t>
      </w:r>
      <w:r w:rsidR="00E05847" w:rsidRPr="00E05847">
        <w:rPr>
          <w:rFonts w:ascii="Arial" w:hAnsi="Arial" w:cs="Arial"/>
          <w:noProof/>
        </w:rPr>
        <w:t>26</w:t>
      </w:r>
      <w:r w:rsidR="00455B67" w:rsidRPr="0084437C">
        <w:rPr>
          <w:rFonts w:ascii="Arial" w:hAnsi="Arial" w:cs="Arial"/>
        </w:rPr>
        <w:fldChar w:fldCharType="end"/>
      </w:r>
      <w:r w:rsidR="00012875" w:rsidRPr="0084437C">
        <w:rPr>
          <w:rFonts w:ascii="Arial" w:hAnsi="Arial" w:cs="Arial"/>
        </w:rPr>
        <w:t>)</w:t>
      </w:r>
      <w:r w:rsidRPr="0084437C">
        <w:rPr>
          <w:rFonts w:ascii="Arial" w:hAnsi="Arial" w:cs="Arial"/>
        </w:rPr>
        <w:t xml:space="preserve"> erstellt, der dazu dienen sollte die Benutzerfreundlichkeit zu erproben sowie </w:t>
      </w:r>
      <w:r w:rsidR="00D164D4" w:rsidRPr="0084437C">
        <w:rPr>
          <w:rFonts w:ascii="Arial" w:hAnsi="Arial" w:cs="Arial"/>
        </w:rPr>
        <w:t>einzelne Funktionen, wie das Ausgeben der Medikamente, bereits testen zu können</w:t>
      </w:r>
      <w:r w:rsidR="006E3088" w:rsidRPr="0084437C">
        <w:rPr>
          <w:rFonts w:ascii="Arial" w:hAnsi="Arial" w:cs="Arial"/>
        </w:rPr>
        <w:t>. Dadurch konnten vor der richtigen Konstruktionsphase bereits Anpassungen vorgenommen werden</w:t>
      </w:r>
      <w:r w:rsidR="00012875" w:rsidRPr="0084437C">
        <w:rPr>
          <w:rFonts w:ascii="Arial" w:hAnsi="Arial" w:cs="Arial"/>
        </w:rPr>
        <w:t>.</w:t>
      </w:r>
    </w:p>
    <w:p w14:paraId="52E5AE5E" w14:textId="77777777" w:rsidR="00FB5627" w:rsidRPr="009C5835" w:rsidRDefault="00FB5627" w:rsidP="00C77882">
      <w:pPr>
        <w:spacing w:line="360" w:lineRule="auto"/>
        <w:jc w:val="both"/>
        <w:rPr>
          <w:rFonts w:ascii="Arial" w:hAnsi="Arial" w:cs="Arial"/>
        </w:rPr>
      </w:pPr>
    </w:p>
    <w:p w14:paraId="0D3F779B" w14:textId="77777777" w:rsidR="009549F0" w:rsidRPr="00335A6C" w:rsidRDefault="009B40ED" w:rsidP="009549F0">
      <w:pPr>
        <w:keepNext/>
        <w:jc w:val="center"/>
        <w:rPr>
          <w:rFonts w:ascii="Arial" w:hAnsi="Arial" w:cs="Arial"/>
          <w:szCs w:val="24"/>
        </w:rPr>
      </w:pPr>
      <w:r w:rsidRPr="00335A6C">
        <w:rPr>
          <w:rFonts w:ascii="Arial" w:hAnsi="Arial" w:cs="Arial"/>
          <w:noProof/>
          <w:szCs w:val="24"/>
        </w:rPr>
        <w:drawing>
          <wp:inline distT="0" distB="0" distL="0" distR="0" wp14:anchorId="3471B974" wp14:editId="15BDAED6">
            <wp:extent cx="2562447" cy="2245668"/>
            <wp:effectExtent l="0" t="0" r="0" b="2540"/>
            <wp:docPr id="3" name="Grafik 3" descr="C:\Users\wjauf\AppData\Local\Microsoft\Windows\INetCacheContent.Word\1_Prototyp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jauf\AppData\Local\Microsoft\Windows\INetCacheContent.Word\1_Prototyp_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69453" cy="2251808"/>
                    </a:xfrm>
                    <a:prstGeom prst="rect">
                      <a:avLst/>
                    </a:prstGeom>
                    <a:noFill/>
                    <a:ln>
                      <a:noFill/>
                    </a:ln>
                  </pic:spPr>
                </pic:pic>
              </a:graphicData>
            </a:graphic>
          </wp:inline>
        </w:drawing>
      </w:r>
    </w:p>
    <w:p w14:paraId="7F70E7FB" w14:textId="159C0929" w:rsidR="00335A6C" w:rsidRPr="00A466D4" w:rsidRDefault="009549F0" w:rsidP="009549F0">
      <w:pPr>
        <w:pStyle w:val="Beschriftung"/>
        <w:jc w:val="center"/>
        <w:rPr>
          <w:rFonts w:ascii="Arial" w:hAnsi="Arial" w:cs="Arial"/>
        </w:rPr>
      </w:pPr>
      <w:bookmarkStart w:id="269" w:name="_Ref476422159"/>
      <w:bookmarkStart w:id="270" w:name="_Toc477029987"/>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1F4EC2">
        <w:rPr>
          <w:rFonts w:ascii="Arial" w:hAnsi="Arial" w:cs="Arial"/>
          <w:noProof/>
        </w:rPr>
        <w:t>26</w:t>
      </w:r>
      <w:r w:rsidR="009C483C" w:rsidRPr="00A466D4">
        <w:rPr>
          <w:rFonts w:ascii="Arial" w:hAnsi="Arial" w:cs="Arial"/>
          <w:noProof/>
        </w:rPr>
        <w:fldChar w:fldCharType="end"/>
      </w:r>
      <w:bookmarkEnd w:id="269"/>
      <w:r w:rsidRPr="00A466D4">
        <w:rPr>
          <w:rFonts w:ascii="Arial" w:hAnsi="Arial" w:cs="Arial"/>
        </w:rPr>
        <w:t>: Prototyp aus Karto</w:t>
      </w:r>
      <w:r w:rsidR="00335A6C" w:rsidRPr="00A466D4">
        <w:rPr>
          <w:rFonts w:ascii="Arial" w:hAnsi="Arial" w:cs="Arial"/>
        </w:rPr>
        <w:t>n</w:t>
      </w:r>
      <w:bookmarkEnd w:id="270"/>
    </w:p>
    <w:p w14:paraId="45C82E82" w14:textId="289B4B35" w:rsidR="009B40ED" w:rsidRPr="00A466D4" w:rsidRDefault="00335A6C" w:rsidP="009549F0">
      <w:pPr>
        <w:pStyle w:val="Beschriftung"/>
        <w:jc w:val="center"/>
        <w:rPr>
          <w:rFonts w:ascii="Arial" w:hAnsi="Arial" w:cs="Arial"/>
        </w:rPr>
      </w:pPr>
      <w:r w:rsidRPr="00A466D4">
        <w:rPr>
          <w:rFonts w:ascii="Arial" w:hAnsi="Arial" w:cs="Arial"/>
        </w:rPr>
        <w:t>(Quelle: Eigene Grafik)</w:t>
      </w:r>
    </w:p>
    <w:p w14:paraId="1C10B44D" w14:textId="69AC4922" w:rsidR="00E26F99" w:rsidRPr="009C5835" w:rsidRDefault="00E26F99" w:rsidP="007D150C">
      <w:pPr>
        <w:rPr>
          <w:rFonts w:ascii="Arial" w:hAnsi="Arial" w:cs="Arial"/>
        </w:rPr>
      </w:pPr>
    </w:p>
    <w:p w14:paraId="7099D49F" w14:textId="1A5427AF" w:rsidR="00234DE2" w:rsidRDefault="009E1C0E" w:rsidP="0084437C">
      <w:pPr>
        <w:spacing w:line="360" w:lineRule="auto"/>
        <w:jc w:val="both"/>
        <w:rPr>
          <w:rFonts w:ascii="Arial" w:hAnsi="Arial" w:cs="Arial"/>
        </w:rPr>
      </w:pPr>
      <w:r w:rsidRPr="009C5835">
        <w:rPr>
          <w:rFonts w:ascii="Arial" w:hAnsi="Arial" w:cs="Arial"/>
        </w:rPr>
        <w:t>So konnte nach der Prototypphase schnell festgestellt werden, d</w:t>
      </w:r>
      <w:r w:rsidR="006E3088" w:rsidRPr="009C5835">
        <w:rPr>
          <w:rFonts w:ascii="Arial" w:hAnsi="Arial" w:cs="Arial"/>
        </w:rPr>
        <w:t>ass der Bildschirm in einem 30</w:t>
      </w:r>
      <w:r w:rsidRPr="009C5835">
        <w:rPr>
          <w:rFonts w:ascii="Arial" w:hAnsi="Arial" w:cs="Arial"/>
        </w:rPr>
        <w:t xml:space="preserve"> Grad Winkel angebracht werden musste und eine 90 Grad Befestigung des Bildschirms das tippen an dem Touchscreen sowie die Sicht stark beeinträcht</w:t>
      </w:r>
      <w:r w:rsidR="006E3088" w:rsidRPr="009C5835">
        <w:rPr>
          <w:rFonts w:ascii="Arial" w:hAnsi="Arial" w:cs="Arial"/>
        </w:rPr>
        <w:t>igt.</w:t>
      </w:r>
    </w:p>
    <w:p w14:paraId="1CDB5FC5" w14:textId="64BEAB6C" w:rsidR="00335A6C" w:rsidRPr="009C5835" w:rsidRDefault="00335A6C" w:rsidP="007D150C">
      <w:pPr>
        <w:rPr>
          <w:rFonts w:ascii="Arial" w:hAnsi="Arial" w:cs="Arial"/>
        </w:rPr>
      </w:pPr>
    </w:p>
    <w:p w14:paraId="069A0B90" w14:textId="743C4466" w:rsidR="00E26F99" w:rsidRPr="009C5835" w:rsidRDefault="00E26F99" w:rsidP="000111F0">
      <w:pPr>
        <w:pStyle w:val="berschrift2"/>
        <w:numPr>
          <w:ilvl w:val="2"/>
          <w:numId w:val="2"/>
        </w:numPr>
        <w:spacing w:line="320" w:lineRule="exact"/>
        <w:rPr>
          <w:rFonts w:ascii="Arial" w:hAnsi="Arial" w:cs="Arial"/>
        </w:rPr>
      </w:pPr>
      <w:bookmarkStart w:id="271" w:name="_Toc477029941"/>
      <w:r w:rsidRPr="009C5835">
        <w:rPr>
          <w:rFonts w:ascii="Arial" w:hAnsi="Arial" w:cs="Arial"/>
        </w:rPr>
        <w:t>Konstruktion</w:t>
      </w:r>
      <w:bookmarkEnd w:id="271"/>
      <w:r w:rsidRPr="009C5835">
        <w:rPr>
          <w:rFonts w:ascii="Arial" w:hAnsi="Arial" w:cs="Arial"/>
        </w:rPr>
        <w:t xml:space="preserve"> </w:t>
      </w:r>
    </w:p>
    <w:p w14:paraId="4718EF65" w14:textId="77777777" w:rsidR="00E26F99" w:rsidRPr="009C5835" w:rsidRDefault="00E26F99" w:rsidP="007D150C">
      <w:pPr>
        <w:rPr>
          <w:rFonts w:ascii="Arial" w:hAnsi="Arial" w:cs="Arial"/>
          <w:b/>
        </w:rPr>
      </w:pPr>
    </w:p>
    <w:p w14:paraId="3B24DC25" w14:textId="153CCB47" w:rsidR="00D164D4" w:rsidRPr="0084437C" w:rsidRDefault="00D164D4" w:rsidP="002F071C">
      <w:pPr>
        <w:spacing w:line="360" w:lineRule="auto"/>
        <w:jc w:val="both"/>
        <w:rPr>
          <w:rFonts w:ascii="Arial" w:hAnsi="Arial" w:cs="Arial"/>
        </w:rPr>
      </w:pPr>
      <w:r w:rsidRPr="0084437C">
        <w:rPr>
          <w:rFonts w:ascii="Arial" w:hAnsi="Arial" w:cs="Arial"/>
        </w:rPr>
        <w:t>Im Anschluss an die Prototypphase wurde das Gehäuse aus H</w:t>
      </w:r>
      <w:r w:rsidR="00050999" w:rsidRPr="0084437C">
        <w:rPr>
          <w:rFonts w:ascii="Arial" w:hAnsi="Arial" w:cs="Arial"/>
        </w:rPr>
        <w:t xml:space="preserve">olz angefertigt (siehe </w:t>
      </w:r>
      <w:r w:rsidR="00050999" w:rsidRPr="0084437C">
        <w:rPr>
          <w:rFonts w:ascii="Arial" w:hAnsi="Arial" w:cs="Arial"/>
        </w:rPr>
        <w:fldChar w:fldCharType="begin"/>
      </w:r>
      <w:r w:rsidR="00050999" w:rsidRPr="0084437C">
        <w:rPr>
          <w:rFonts w:ascii="Arial" w:hAnsi="Arial" w:cs="Arial"/>
        </w:rPr>
        <w:instrText xml:space="preserve"> REF _Ref476422204 \h  \* MERGEFORMAT </w:instrText>
      </w:r>
      <w:r w:rsidR="00050999" w:rsidRPr="0084437C">
        <w:rPr>
          <w:rFonts w:ascii="Arial" w:hAnsi="Arial" w:cs="Arial"/>
        </w:rPr>
      </w:r>
      <w:r w:rsidR="00050999" w:rsidRPr="0084437C">
        <w:rPr>
          <w:rFonts w:ascii="Arial" w:hAnsi="Arial" w:cs="Arial"/>
        </w:rPr>
        <w:fldChar w:fldCharType="separate"/>
      </w:r>
      <w:r w:rsidR="00E05847" w:rsidRPr="00E05847">
        <w:rPr>
          <w:rFonts w:ascii="Arial" w:hAnsi="Arial" w:cs="Arial"/>
        </w:rPr>
        <w:t xml:space="preserve">Abbildung </w:t>
      </w:r>
      <w:r w:rsidR="00E05847" w:rsidRPr="00E05847">
        <w:rPr>
          <w:rFonts w:ascii="Arial" w:hAnsi="Arial" w:cs="Arial"/>
          <w:noProof/>
        </w:rPr>
        <w:t>27</w:t>
      </w:r>
      <w:r w:rsidR="00050999" w:rsidRPr="0084437C">
        <w:rPr>
          <w:rFonts w:ascii="Arial" w:hAnsi="Arial" w:cs="Arial"/>
        </w:rPr>
        <w:fldChar w:fldCharType="end"/>
      </w:r>
      <w:r w:rsidRPr="0084437C">
        <w:rPr>
          <w:rFonts w:ascii="Arial" w:hAnsi="Arial" w:cs="Arial"/>
        </w:rPr>
        <w:t>)</w:t>
      </w:r>
      <w:r w:rsidR="008703BA" w:rsidRPr="0084437C">
        <w:rPr>
          <w:rFonts w:ascii="Arial" w:hAnsi="Arial" w:cs="Arial"/>
        </w:rPr>
        <w:t xml:space="preserve"> mit </w:t>
      </w:r>
      <w:r w:rsidR="006E3088" w:rsidRPr="0084437C">
        <w:rPr>
          <w:rFonts w:ascii="Arial" w:hAnsi="Arial" w:cs="Arial"/>
        </w:rPr>
        <w:t xml:space="preserve">drei </w:t>
      </w:r>
      <w:r w:rsidR="008703BA" w:rsidRPr="0084437C">
        <w:rPr>
          <w:rFonts w:ascii="Arial" w:hAnsi="Arial" w:cs="Arial"/>
        </w:rPr>
        <w:t xml:space="preserve">frontalen </w:t>
      </w:r>
      <w:r w:rsidR="006E3088" w:rsidRPr="0084437C">
        <w:rPr>
          <w:rFonts w:ascii="Arial" w:hAnsi="Arial" w:cs="Arial"/>
        </w:rPr>
        <w:t xml:space="preserve">Aushöhlungen für </w:t>
      </w:r>
      <w:r w:rsidR="003122B3" w:rsidRPr="0084437C">
        <w:rPr>
          <w:rFonts w:ascii="Arial" w:hAnsi="Arial" w:cs="Arial"/>
        </w:rPr>
        <w:t>LEDs, Löcher für die Medikamentenausgabe unter den Sockel</w:t>
      </w:r>
      <w:r w:rsidR="006E3088" w:rsidRPr="0084437C">
        <w:rPr>
          <w:rFonts w:ascii="Arial" w:hAnsi="Arial" w:cs="Arial"/>
        </w:rPr>
        <w:t>n</w:t>
      </w:r>
      <w:r w:rsidR="003122B3" w:rsidRPr="0084437C">
        <w:rPr>
          <w:rFonts w:ascii="Arial" w:hAnsi="Arial" w:cs="Arial"/>
        </w:rPr>
        <w:t>,</w:t>
      </w:r>
      <w:r w:rsidR="006E3088" w:rsidRPr="0084437C">
        <w:rPr>
          <w:rFonts w:ascii="Arial" w:hAnsi="Arial" w:cs="Arial"/>
        </w:rPr>
        <w:t xml:space="preserve"> </w:t>
      </w:r>
      <w:r w:rsidR="00012875" w:rsidRPr="0084437C">
        <w:rPr>
          <w:rFonts w:ascii="Arial" w:hAnsi="Arial" w:cs="Arial"/>
        </w:rPr>
        <w:t xml:space="preserve">eine Aushöhlung </w:t>
      </w:r>
      <w:r w:rsidR="006E3088" w:rsidRPr="0084437C">
        <w:rPr>
          <w:rFonts w:ascii="Arial" w:hAnsi="Arial" w:cs="Arial"/>
        </w:rPr>
        <w:t>für den</w:t>
      </w:r>
      <w:r w:rsidR="00012875" w:rsidRPr="0084437C">
        <w:rPr>
          <w:rFonts w:ascii="Arial" w:hAnsi="Arial" w:cs="Arial"/>
        </w:rPr>
        <w:t xml:space="preserve"> Bildschirm ebenfalls eine für </w:t>
      </w:r>
      <w:r w:rsidR="006E3088" w:rsidRPr="0084437C">
        <w:rPr>
          <w:rFonts w:ascii="Arial" w:hAnsi="Arial" w:cs="Arial"/>
        </w:rPr>
        <w:t xml:space="preserve">die </w:t>
      </w:r>
      <w:r w:rsidR="00012875" w:rsidRPr="0084437C">
        <w:rPr>
          <w:rFonts w:ascii="Arial" w:hAnsi="Arial" w:cs="Arial"/>
        </w:rPr>
        <w:t>Medikamentenausgabebox</w:t>
      </w:r>
      <w:r w:rsidR="00527259" w:rsidRPr="0084437C">
        <w:rPr>
          <w:rFonts w:ascii="Arial" w:hAnsi="Arial" w:cs="Arial"/>
        </w:rPr>
        <w:t xml:space="preserve"> unterhalb des Medikamentenspenders</w:t>
      </w:r>
      <w:r w:rsidR="003122B3" w:rsidRPr="0084437C">
        <w:rPr>
          <w:rFonts w:ascii="Arial" w:hAnsi="Arial" w:cs="Arial"/>
        </w:rPr>
        <w:t xml:space="preserve"> sowie</w:t>
      </w:r>
      <w:r w:rsidR="00012875" w:rsidRPr="0084437C">
        <w:rPr>
          <w:rFonts w:ascii="Arial" w:hAnsi="Arial" w:cs="Arial"/>
        </w:rPr>
        <w:t xml:space="preserve"> für den</w:t>
      </w:r>
      <w:r w:rsidR="003122B3" w:rsidRPr="0084437C">
        <w:rPr>
          <w:rFonts w:ascii="Arial" w:hAnsi="Arial" w:cs="Arial"/>
        </w:rPr>
        <w:t xml:space="preserve"> RFID-Reader an der linken Seite. Aus zeitl</w:t>
      </w:r>
      <w:r w:rsidR="006E3088" w:rsidRPr="0084437C">
        <w:rPr>
          <w:rFonts w:ascii="Arial" w:hAnsi="Arial" w:cs="Arial"/>
        </w:rPr>
        <w:t xml:space="preserve">ichen Gründen wurde der </w:t>
      </w:r>
      <w:r w:rsidR="003122B3" w:rsidRPr="0084437C">
        <w:rPr>
          <w:rFonts w:ascii="Arial" w:hAnsi="Arial" w:cs="Arial"/>
        </w:rPr>
        <w:t>RFID-Reader nicht eingebaut</w:t>
      </w:r>
      <w:r w:rsidR="006E3088" w:rsidRPr="0084437C">
        <w:rPr>
          <w:rFonts w:ascii="Arial" w:hAnsi="Arial" w:cs="Arial"/>
        </w:rPr>
        <w:t xml:space="preserve">. </w:t>
      </w:r>
    </w:p>
    <w:p w14:paraId="3F00A026" w14:textId="77777777" w:rsidR="00D164D4" w:rsidRPr="009C5835" w:rsidRDefault="00D164D4" w:rsidP="00D90854">
      <w:pPr>
        <w:jc w:val="center"/>
        <w:rPr>
          <w:rFonts w:ascii="Arial" w:hAnsi="Arial" w:cs="Arial"/>
        </w:rPr>
      </w:pPr>
    </w:p>
    <w:p w14:paraId="27592B44" w14:textId="77777777" w:rsidR="00020D87" w:rsidRPr="009C5835" w:rsidRDefault="00D90854" w:rsidP="00020D87">
      <w:pPr>
        <w:keepNext/>
        <w:jc w:val="center"/>
        <w:rPr>
          <w:rFonts w:ascii="Arial" w:hAnsi="Arial" w:cs="Arial"/>
        </w:rPr>
      </w:pPr>
      <w:r w:rsidRPr="009C5835">
        <w:rPr>
          <w:rFonts w:ascii="Arial" w:hAnsi="Arial" w:cs="Arial"/>
          <w:noProof/>
        </w:rPr>
        <w:lastRenderedPageBreak/>
        <w:drawing>
          <wp:inline distT="0" distB="0" distL="0" distR="0" wp14:anchorId="409ED227" wp14:editId="0275AFEF">
            <wp:extent cx="2226989" cy="2247900"/>
            <wp:effectExtent l="0" t="0" r="1905" b="0"/>
            <wp:docPr id="30" name="Grafik 30" descr="C:\Users\wjauf\AppData\Local\Microsoft\Windows\INetCacheContent.Word\2_holz_fron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jauf\AppData\Local\Microsoft\Windows\INetCacheContent.Word\2_holz_front_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41999" cy="2263051"/>
                    </a:xfrm>
                    <a:prstGeom prst="rect">
                      <a:avLst/>
                    </a:prstGeom>
                    <a:noFill/>
                    <a:ln>
                      <a:noFill/>
                    </a:ln>
                  </pic:spPr>
                </pic:pic>
              </a:graphicData>
            </a:graphic>
          </wp:inline>
        </w:drawing>
      </w:r>
    </w:p>
    <w:p w14:paraId="75CAE391" w14:textId="5397BBFC" w:rsidR="00335A6C" w:rsidRPr="00A466D4" w:rsidRDefault="00020D87" w:rsidP="00020D87">
      <w:pPr>
        <w:pStyle w:val="Beschriftung"/>
        <w:jc w:val="center"/>
        <w:rPr>
          <w:rFonts w:ascii="Arial" w:hAnsi="Arial" w:cs="Arial"/>
        </w:rPr>
      </w:pPr>
      <w:bookmarkStart w:id="272" w:name="_Ref476422204"/>
      <w:bookmarkStart w:id="273" w:name="_Toc477029988"/>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1F4EC2">
        <w:rPr>
          <w:rFonts w:ascii="Arial" w:hAnsi="Arial" w:cs="Arial"/>
          <w:noProof/>
        </w:rPr>
        <w:t>27</w:t>
      </w:r>
      <w:r w:rsidR="009C483C" w:rsidRPr="00A466D4">
        <w:rPr>
          <w:rFonts w:ascii="Arial" w:hAnsi="Arial" w:cs="Arial"/>
          <w:noProof/>
        </w:rPr>
        <w:fldChar w:fldCharType="end"/>
      </w:r>
      <w:bookmarkEnd w:id="272"/>
      <w:r w:rsidRPr="00A466D4">
        <w:rPr>
          <w:rFonts w:ascii="Arial" w:hAnsi="Arial" w:cs="Arial"/>
        </w:rPr>
        <w:t>: Gehäuse aus Hol</w:t>
      </w:r>
      <w:r w:rsidR="00335A6C" w:rsidRPr="00A466D4">
        <w:rPr>
          <w:rFonts w:ascii="Arial" w:hAnsi="Arial" w:cs="Arial"/>
        </w:rPr>
        <w:t>z</w:t>
      </w:r>
      <w:bookmarkEnd w:id="273"/>
    </w:p>
    <w:p w14:paraId="2106332F" w14:textId="5C339261" w:rsidR="007D150C" w:rsidRPr="00A466D4" w:rsidRDefault="00335A6C" w:rsidP="00020D87">
      <w:pPr>
        <w:pStyle w:val="Beschriftung"/>
        <w:jc w:val="center"/>
        <w:rPr>
          <w:rFonts w:ascii="Arial" w:hAnsi="Arial" w:cs="Arial"/>
        </w:rPr>
      </w:pPr>
      <w:r w:rsidRPr="00A466D4">
        <w:rPr>
          <w:rFonts w:ascii="Arial" w:hAnsi="Arial" w:cs="Arial"/>
        </w:rPr>
        <w:t>(Quelle: Eigene Grafik)</w:t>
      </w:r>
    </w:p>
    <w:p w14:paraId="42164E3E" w14:textId="245FE2DF" w:rsidR="00243C72" w:rsidRPr="009C5835" w:rsidRDefault="00243C72" w:rsidP="00243C72">
      <w:pPr>
        <w:rPr>
          <w:rFonts w:ascii="Arial" w:hAnsi="Arial" w:cs="Arial"/>
        </w:rPr>
      </w:pPr>
    </w:p>
    <w:p w14:paraId="0D8F4B13" w14:textId="6D5ABAA9" w:rsidR="00243C72" w:rsidRPr="009C5835" w:rsidRDefault="00243C72" w:rsidP="00243C72">
      <w:pPr>
        <w:spacing w:line="360" w:lineRule="auto"/>
        <w:jc w:val="both"/>
        <w:rPr>
          <w:rFonts w:ascii="Arial" w:hAnsi="Arial" w:cs="Arial"/>
        </w:rPr>
      </w:pPr>
      <w:r w:rsidRPr="009C5835">
        <w:rPr>
          <w:rFonts w:ascii="Arial" w:hAnsi="Arial" w:cs="Arial"/>
        </w:rPr>
        <w:t>Im Anschluss kam eine Verkleidung aus schwarzem</w:t>
      </w:r>
      <w:r w:rsidR="00E37D1E" w:rsidRPr="009C5835">
        <w:rPr>
          <w:rFonts w:ascii="Arial" w:hAnsi="Arial" w:cs="Arial"/>
        </w:rPr>
        <w:t xml:space="preserve"> Schaumstoff</w:t>
      </w:r>
      <w:r w:rsidRPr="009C5835">
        <w:rPr>
          <w:rFonts w:ascii="Arial" w:hAnsi="Arial" w:cs="Arial"/>
        </w:rPr>
        <w:t xml:space="preserve"> auf das Holzgehäuse sowie einem schwarzen Klebeband zur Abd</w:t>
      </w:r>
      <w:r w:rsidR="001F4EC2">
        <w:rPr>
          <w:rFonts w:ascii="Arial" w:hAnsi="Arial" w:cs="Arial"/>
        </w:rPr>
        <w:t xml:space="preserve">eckung der Schrauben (siehe </w:t>
      </w:r>
      <w:r w:rsidR="001F4EC2">
        <w:rPr>
          <w:rFonts w:ascii="Arial" w:hAnsi="Arial" w:cs="Arial"/>
        </w:rPr>
        <w:fldChar w:fldCharType="begin"/>
      </w:r>
      <w:r w:rsidR="001F4EC2">
        <w:rPr>
          <w:rFonts w:ascii="Arial" w:hAnsi="Arial" w:cs="Arial"/>
        </w:rPr>
        <w:instrText xml:space="preserve"> REF _Ref477087818 \h </w:instrText>
      </w:r>
      <w:r w:rsidR="001F4EC2">
        <w:rPr>
          <w:rFonts w:ascii="Arial" w:hAnsi="Arial" w:cs="Arial"/>
        </w:rPr>
      </w:r>
      <w:r w:rsidR="001F4EC2">
        <w:rPr>
          <w:rFonts w:ascii="Arial" w:hAnsi="Arial" w:cs="Arial"/>
        </w:rPr>
        <w:fldChar w:fldCharType="separate"/>
      </w:r>
      <w:r w:rsidR="001F4EC2">
        <w:t xml:space="preserve">Abbildung </w:t>
      </w:r>
      <w:r w:rsidR="001F4EC2">
        <w:rPr>
          <w:noProof/>
        </w:rPr>
        <w:t>28</w:t>
      </w:r>
      <w:r w:rsidR="001F4EC2">
        <w:rPr>
          <w:rFonts w:ascii="Arial" w:hAnsi="Arial" w:cs="Arial"/>
        </w:rPr>
        <w:fldChar w:fldCharType="end"/>
      </w:r>
      <w:r w:rsidRPr="009C5835">
        <w:rPr>
          <w:rFonts w:ascii="Arial" w:hAnsi="Arial" w:cs="Arial"/>
        </w:rPr>
        <w:t>)</w:t>
      </w:r>
    </w:p>
    <w:p w14:paraId="4758F9C7" w14:textId="6914877C" w:rsidR="00786131" w:rsidRPr="009C5835" w:rsidRDefault="00786131" w:rsidP="00786131">
      <w:pPr>
        <w:rPr>
          <w:rFonts w:ascii="Arial" w:hAnsi="Arial" w:cs="Arial"/>
        </w:rPr>
      </w:pPr>
    </w:p>
    <w:p w14:paraId="29AE7E7C" w14:textId="77777777" w:rsidR="001F4EC2" w:rsidRDefault="001F4EC2" w:rsidP="001F4EC2">
      <w:pPr>
        <w:keepNext/>
        <w:jc w:val="center"/>
      </w:pPr>
      <w:r>
        <w:rPr>
          <w:noProof/>
        </w:rPr>
        <w:drawing>
          <wp:inline distT="0" distB="0" distL="0" distR="0" wp14:anchorId="09309BC5" wp14:editId="509D8A74">
            <wp:extent cx="2695575" cy="2599776"/>
            <wp:effectExtent l="0" t="0" r="0" b="0"/>
            <wp:docPr id="21" name="Grafik 21" descr="C:\Users\wjauf\AppData\Local\Microsoft\Windows\INetCache\Content.Word\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jauf\AppData\Local\Microsoft\Windows\INetCache\Content.Word\6_.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02507" cy="2606461"/>
                    </a:xfrm>
                    <a:prstGeom prst="rect">
                      <a:avLst/>
                    </a:prstGeom>
                    <a:noFill/>
                    <a:ln>
                      <a:noFill/>
                    </a:ln>
                  </pic:spPr>
                </pic:pic>
              </a:graphicData>
            </a:graphic>
          </wp:inline>
        </w:drawing>
      </w:r>
    </w:p>
    <w:p w14:paraId="38055D6F" w14:textId="21E28B5C" w:rsidR="001F4EC2" w:rsidRDefault="001F4EC2" w:rsidP="001F4EC2">
      <w:pPr>
        <w:pStyle w:val="Beschriftung"/>
        <w:jc w:val="center"/>
      </w:pPr>
      <w:bookmarkStart w:id="274" w:name="_Ref477087818"/>
      <w:r>
        <w:t xml:space="preserve">Abbildung </w:t>
      </w:r>
      <w:fldSimple w:instr=" SEQ Abbildung \* ARABIC ">
        <w:r>
          <w:rPr>
            <w:noProof/>
          </w:rPr>
          <w:t>28</w:t>
        </w:r>
      </w:fldSimple>
      <w:bookmarkEnd w:id="274"/>
      <w:r>
        <w:t>: Medikamentenspender mit Schaumstoffverkleidung</w:t>
      </w:r>
    </w:p>
    <w:p w14:paraId="50545A42" w14:textId="043DA033" w:rsidR="00243C72" w:rsidRDefault="001F4EC2" w:rsidP="001F4EC2">
      <w:pPr>
        <w:pStyle w:val="Beschriftung"/>
        <w:jc w:val="center"/>
        <w:rPr>
          <w:rFonts w:ascii="Arial" w:hAnsi="Arial" w:cs="Arial"/>
          <w:sz w:val="22"/>
        </w:rPr>
      </w:pPr>
      <w:r>
        <w:t>(Quelle: Eigene Grafik)</w:t>
      </w:r>
    </w:p>
    <w:p w14:paraId="2890519B" w14:textId="77777777" w:rsidR="001F4EC2" w:rsidRPr="001F4EC2" w:rsidRDefault="001F4EC2" w:rsidP="001F4EC2">
      <w:pPr>
        <w:jc w:val="center"/>
        <w:rPr>
          <w:rFonts w:ascii="Arial" w:hAnsi="Arial" w:cs="Arial"/>
          <w:sz w:val="22"/>
        </w:rPr>
      </w:pPr>
    </w:p>
    <w:p w14:paraId="2058E683" w14:textId="77777777" w:rsidR="00243C72" w:rsidRPr="009C5835" w:rsidRDefault="00243C72" w:rsidP="00786131">
      <w:pPr>
        <w:rPr>
          <w:rFonts w:ascii="Arial" w:hAnsi="Arial" w:cs="Arial"/>
        </w:rPr>
      </w:pPr>
    </w:p>
    <w:p w14:paraId="2D8E6418" w14:textId="6F0C01D5" w:rsidR="00EB358E" w:rsidRPr="0084437C" w:rsidRDefault="003122B3" w:rsidP="00EB358E">
      <w:pPr>
        <w:spacing w:line="360" w:lineRule="auto"/>
        <w:jc w:val="both"/>
        <w:rPr>
          <w:rFonts w:ascii="Arial" w:hAnsi="Arial" w:cs="Arial"/>
        </w:rPr>
      </w:pPr>
      <w:r w:rsidRPr="0084437C">
        <w:rPr>
          <w:rFonts w:ascii="Arial" w:hAnsi="Arial" w:cs="Arial"/>
        </w:rPr>
        <w:t xml:space="preserve">An der oberen Seite befinden sich drei Sockel für die </w:t>
      </w:r>
      <w:r w:rsidR="006E3088" w:rsidRPr="0084437C">
        <w:rPr>
          <w:rFonts w:ascii="Arial" w:hAnsi="Arial" w:cs="Arial"/>
        </w:rPr>
        <w:t>Medikamentenboxen</w:t>
      </w:r>
      <w:r w:rsidRPr="0084437C">
        <w:rPr>
          <w:rFonts w:ascii="Arial" w:hAnsi="Arial" w:cs="Arial"/>
        </w:rPr>
        <w:t>, die aus den Deckeln von den Medikamentendosen angefertigt wurden</w:t>
      </w:r>
      <w:r w:rsidR="000A1646" w:rsidRPr="0084437C">
        <w:rPr>
          <w:rFonts w:ascii="Arial" w:hAnsi="Arial" w:cs="Arial"/>
        </w:rPr>
        <w:t xml:space="preserve"> (siehe </w:t>
      </w:r>
      <w:r w:rsidR="000A1646" w:rsidRPr="0084437C">
        <w:rPr>
          <w:rFonts w:ascii="Arial" w:hAnsi="Arial" w:cs="Arial"/>
        </w:rPr>
        <w:fldChar w:fldCharType="begin"/>
      </w:r>
      <w:r w:rsidR="000A1646" w:rsidRPr="0084437C">
        <w:rPr>
          <w:rFonts w:ascii="Arial" w:hAnsi="Arial" w:cs="Arial"/>
        </w:rPr>
        <w:instrText xml:space="preserve"> REF _Ref476422242 \h  \* MERGEFORMAT </w:instrText>
      </w:r>
      <w:r w:rsidR="000A1646" w:rsidRPr="0084437C">
        <w:rPr>
          <w:rFonts w:ascii="Arial" w:hAnsi="Arial" w:cs="Arial"/>
        </w:rPr>
      </w:r>
      <w:r w:rsidR="000A1646" w:rsidRPr="0084437C">
        <w:rPr>
          <w:rFonts w:ascii="Arial" w:hAnsi="Arial" w:cs="Arial"/>
        </w:rPr>
        <w:fldChar w:fldCharType="separate"/>
      </w:r>
      <w:r w:rsidR="00E05847" w:rsidRPr="00E05847">
        <w:rPr>
          <w:rFonts w:ascii="Arial" w:hAnsi="Arial" w:cs="Arial"/>
        </w:rPr>
        <w:t xml:space="preserve">Abbildung </w:t>
      </w:r>
      <w:r w:rsidR="00E05847" w:rsidRPr="00E05847">
        <w:rPr>
          <w:rFonts w:ascii="Arial" w:hAnsi="Arial" w:cs="Arial"/>
          <w:noProof/>
        </w:rPr>
        <w:t>28</w:t>
      </w:r>
      <w:r w:rsidR="000A1646" w:rsidRPr="0084437C">
        <w:rPr>
          <w:rFonts w:ascii="Arial" w:hAnsi="Arial" w:cs="Arial"/>
        </w:rPr>
        <w:fldChar w:fldCharType="end"/>
      </w:r>
      <w:r w:rsidR="00527259" w:rsidRPr="0084437C">
        <w:rPr>
          <w:rFonts w:ascii="Arial" w:hAnsi="Arial" w:cs="Arial"/>
        </w:rPr>
        <w:t>)</w:t>
      </w:r>
      <w:r w:rsidRPr="0084437C">
        <w:rPr>
          <w:rFonts w:ascii="Arial" w:hAnsi="Arial" w:cs="Arial"/>
        </w:rPr>
        <w:t>. An der rechten Sei</w:t>
      </w:r>
      <w:r w:rsidR="00BD562D" w:rsidRPr="0084437C">
        <w:rPr>
          <w:rFonts w:ascii="Arial" w:hAnsi="Arial" w:cs="Arial"/>
        </w:rPr>
        <w:t>te wurde jeweils ein Loch in den Medikamentendeckel</w:t>
      </w:r>
      <w:r w:rsidRPr="0084437C">
        <w:rPr>
          <w:rFonts w:ascii="Arial" w:hAnsi="Arial" w:cs="Arial"/>
        </w:rPr>
        <w:t xml:space="preserve"> geschnitten, sodass die Medikamente, die aus den Medikamentendosen kommen, ru</w:t>
      </w:r>
      <w:r w:rsidR="00527259" w:rsidRPr="0084437C">
        <w:rPr>
          <w:rFonts w:ascii="Arial" w:hAnsi="Arial" w:cs="Arial"/>
        </w:rPr>
        <w:t>nterfallen können.</w:t>
      </w:r>
    </w:p>
    <w:p w14:paraId="5127A2CE" w14:textId="77777777" w:rsidR="00EB358E" w:rsidRPr="009C5835" w:rsidRDefault="00EB358E" w:rsidP="00EB358E">
      <w:pPr>
        <w:spacing w:line="360" w:lineRule="auto"/>
        <w:jc w:val="both"/>
        <w:rPr>
          <w:rFonts w:ascii="Arial" w:hAnsi="Arial" w:cs="Arial"/>
        </w:rPr>
      </w:pPr>
    </w:p>
    <w:p w14:paraId="3A7DB247" w14:textId="77777777" w:rsidR="00EB358E" w:rsidRPr="009C5835" w:rsidRDefault="00EB358E" w:rsidP="00EB358E">
      <w:pPr>
        <w:keepNext/>
        <w:spacing w:line="360" w:lineRule="auto"/>
        <w:jc w:val="center"/>
        <w:rPr>
          <w:rFonts w:ascii="Arial" w:hAnsi="Arial" w:cs="Arial"/>
        </w:rPr>
      </w:pPr>
      <w:r w:rsidRPr="009C5835">
        <w:rPr>
          <w:rFonts w:ascii="Arial" w:hAnsi="Arial" w:cs="Arial"/>
          <w:noProof/>
        </w:rPr>
        <w:lastRenderedPageBreak/>
        <w:drawing>
          <wp:inline distT="0" distB="0" distL="0" distR="0" wp14:anchorId="5219BB43" wp14:editId="0E6D3456">
            <wp:extent cx="3857625" cy="1114563"/>
            <wp:effectExtent l="0" t="0" r="0"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68532" cy="1117714"/>
                    </a:xfrm>
                    <a:prstGeom prst="rect">
                      <a:avLst/>
                    </a:prstGeom>
                    <a:noFill/>
                    <a:ln>
                      <a:noFill/>
                    </a:ln>
                  </pic:spPr>
                </pic:pic>
              </a:graphicData>
            </a:graphic>
          </wp:inline>
        </w:drawing>
      </w:r>
    </w:p>
    <w:p w14:paraId="61113062" w14:textId="3CA790A7" w:rsidR="00335A6C" w:rsidRPr="00A466D4" w:rsidRDefault="00EB358E" w:rsidP="00EB358E">
      <w:pPr>
        <w:pStyle w:val="Beschriftung"/>
        <w:jc w:val="center"/>
        <w:rPr>
          <w:rFonts w:ascii="Arial" w:hAnsi="Arial" w:cs="Arial"/>
        </w:rPr>
      </w:pPr>
      <w:bookmarkStart w:id="275" w:name="_Ref476422242"/>
      <w:bookmarkStart w:id="276" w:name="_Toc477029989"/>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1F4EC2">
        <w:rPr>
          <w:rFonts w:ascii="Arial" w:hAnsi="Arial" w:cs="Arial"/>
          <w:noProof/>
        </w:rPr>
        <w:t>29</w:t>
      </w:r>
      <w:r w:rsidR="009C483C" w:rsidRPr="00A466D4">
        <w:rPr>
          <w:rFonts w:ascii="Arial" w:hAnsi="Arial" w:cs="Arial"/>
          <w:noProof/>
        </w:rPr>
        <w:fldChar w:fldCharType="end"/>
      </w:r>
      <w:bookmarkEnd w:id="275"/>
      <w:r w:rsidRPr="00A466D4">
        <w:rPr>
          <w:rFonts w:ascii="Arial" w:hAnsi="Arial" w:cs="Arial"/>
        </w:rPr>
        <w:t>: Sockel für die Medikamentendose</w:t>
      </w:r>
      <w:r w:rsidR="00335A6C" w:rsidRPr="00A466D4">
        <w:rPr>
          <w:rFonts w:ascii="Arial" w:hAnsi="Arial" w:cs="Arial"/>
        </w:rPr>
        <w:t>n</w:t>
      </w:r>
      <w:bookmarkEnd w:id="276"/>
    </w:p>
    <w:p w14:paraId="2C6281B0" w14:textId="165447B6" w:rsidR="00BD562D" w:rsidRDefault="00335A6C" w:rsidP="00F801EF">
      <w:pPr>
        <w:pStyle w:val="Beschriftung"/>
        <w:jc w:val="center"/>
        <w:rPr>
          <w:rFonts w:ascii="Arial" w:hAnsi="Arial" w:cs="Arial"/>
        </w:rPr>
      </w:pPr>
      <w:r w:rsidRPr="00A466D4">
        <w:rPr>
          <w:rFonts w:ascii="Arial" w:hAnsi="Arial" w:cs="Arial"/>
        </w:rPr>
        <w:t>(Quelle: Eigene Grafik)</w:t>
      </w:r>
    </w:p>
    <w:p w14:paraId="3A4FBC80" w14:textId="77777777" w:rsidR="00A466D4" w:rsidRPr="00A466D4" w:rsidRDefault="00A466D4" w:rsidP="00A466D4"/>
    <w:p w14:paraId="52781779" w14:textId="0F0CE422" w:rsidR="00BD562D" w:rsidRPr="009C5835" w:rsidRDefault="00BD562D" w:rsidP="003122B3">
      <w:pPr>
        <w:spacing w:line="360" w:lineRule="auto"/>
        <w:jc w:val="both"/>
        <w:rPr>
          <w:rFonts w:ascii="Arial" w:hAnsi="Arial" w:cs="Arial"/>
        </w:rPr>
      </w:pPr>
      <w:r w:rsidRPr="0084437C">
        <w:rPr>
          <w:rFonts w:ascii="Arial" w:hAnsi="Arial" w:cs="Arial"/>
        </w:rPr>
        <w:t>Die smarten Medikamentendosen sind 65 ml Kunststoffdosen</w:t>
      </w:r>
      <w:r w:rsidR="00765249" w:rsidRPr="0084437C">
        <w:rPr>
          <w:rFonts w:ascii="Arial" w:hAnsi="Arial" w:cs="Arial"/>
        </w:rPr>
        <w:t xml:space="preserve"> (siehe </w:t>
      </w:r>
      <w:r w:rsidR="00765249" w:rsidRPr="0084437C">
        <w:rPr>
          <w:rFonts w:ascii="Arial" w:hAnsi="Arial" w:cs="Arial"/>
        </w:rPr>
        <w:fldChar w:fldCharType="begin"/>
      </w:r>
      <w:r w:rsidR="00765249" w:rsidRPr="0084437C">
        <w:rPr>
          <w:rFonts w:ascii="Arial" w:hAnsi="Arial" w:cs="Arial"/>
        </w:rPr>
        <w:instrText xml:space="preserve"> REF _Ref476422272 \h  \* MERGEFORMAT </w:instrText>
      </w:r>
      <w:r w:rsidR="00765249" w:rsidRPr="0084437C">
        <w:rPr>
          <w:rFonts w:ascii="Arial" w:hAnsi="Arial" w:cs="Arial"/>
        </w:rPr>
      </w:r>
      <w:r w:rsidR="00765249" w:rsidRPr="0084437C">
        <w:rPr>
          <w:rFonts w:ascii="Arial" w:hAnsi="Arial" w:cs="Arial"/>
        </w:rPr>
        <w:fldChar w:fldCharType="separate"/>
      </w:r>
      <w:r w:rsidR="00E05847" w:rsidRPr="00E05847">
        <w:rPr>
          <w:rFonts w:ascii="Arial" w:hAnsi="Arial" w:cs="Arial"/>
        </w:rPr>
        <w:t xml:space="preserve">Abbildung </w:t>
      </w:r>
      <w:r w:rsidR="00E05847" w:rsidRPr="00E05847">
        <w:rPr>
          <w:rFonts w:ascii="Arial" w:hAnsi="Arial" w:cs="Arial"/>
          <w:noProof/>
        </w:rPr>
        <w:t>29</w:t>
      </w:r>
      <w:r w:rsidR="00765249" w:rsidRPr="0084437C">
        <w:rPr>
          <w:rFonts w:ascii="Arial" w:hAnsi="Arial" w:cs="Arial"/>
        </w:rPr>
        <w:fldChar w:fldCharType="end"/>
      </w:r>
      <w:r w:rsidR="00E37D1E" w:rsidRPr="0084437C">
        <w:rPr>
          <w:rFonts w:ascii="Arial" w:hAnsi="Arial" w:cs="Arial"/>
        </w:rPr>
        <w:t>)</w:t>
      </w:r>
      <w:r w:rsidRPr="0084437C">
        <w:rPr>
          <w:rFonts w:ascii="Arial" w:hAnsi="Arial" w:cs="Arial"/>
        </w:rPr>
        <w:t xml:space="preserve">, in die ein Servo-Motor eingebaut wurde, der einen Kreisel mit einem Loch in der jeweiligen Medikamentengröße dreht, sodass das jeweilige Medikament in das Loch des Kreisels fällt und dann bis zu dem Ausgabeloch an der Dose </w:t>
      </w:r>
      <w:r w:rsidR="00B15E04" w:rsidRPr="0084437C">
        <w:rPr>
          <w:rFonts w:ascii="Arial" w:hAnsi="Arial" w:cs="Arial"/>
        </w:rPr>
        <w:t>geschoben wird</w:t>
      </w:r>
      <w:r w:rsidRPr="0084437C">
        <w:rPr>
          <w:rFonts w:ascii="Arial" w:hAnsi="Arial" w:cs="Arial"/>
        </w:rPr>
        <w:t xml:space="preserve">. Die Medikamente </w:t>
      </w:r>
      <w:r w:rsidRPr="009C5835">
        <w:rPr>
          <w:rFonts w:ascii="Arial" w:hAnsi="Arial" w:cs="Arial"/>
        </w:rPr>
        <w:t xml:space="preserve">fallen dann aus </w:t>
      </w:r>
      <w:r w:rsidR="00E37D1E" w:rsidRPr="009C5835">
        <w:rPr>
          <w:rFonts w:ascii="Arial" w:hAnsi="Arial" w:cs="Arial"/>
        </w:rPr>
        <w:t xml:space="preserve">dem Ausgabeloch in den Schacht des Medikamentenspenders. An der frontalen Seite des Medikamentenspenders befindet sich eine Plastiktür, die mit einem Klettverschluss befestigt wurde und für das Beladen der Medikamente geöffnet werden kann. </w:t>
      </w:r>
    </w:p>
    <w:p w14:paraId="593D23BC" w14:textId="77777777" w:rsidR="00BD562D" w:rsidRPr="009C5835" w:rsidRDefault="00BD562D" w:rsidP="003122B3">
      <w:pPr>
        <w:spacing w:line="360" w:lineRule="auto"/>
        <w:jc w:val="both"/>
        <w:rPr>
          <w:rFonts w:ascii="Arial" w:hAnsi="Arial" w:cs="Arial"/>
        </w:rPr>
      </w:pPr>
    </w:p>
    <w:p w14:paraId="242FB412" w14:textId="77777777" w:rsidR="00E37D1E" w:rsidRPr="007322AC" w:rsidRDefault="00BD562D" w:rsidP="00E37D1E">
      <w:pPr>
        <w:keepNext/>
        <w:spacing w:line="360" w:lineRule="auto"/>
        <w:jc w:val="center"/>
        <w:rPr>
          <w:rFonts w:ascii="Arial" w:hAnsi="Arial" w:cs="Arial"/>
          <w:szCs w:val="24"/>
        </w:rPr>
      </w:pPr>
      <w:r w:rsidRPr="007322AC">
        <w:rPr>
          <w:rFonts w:ascii="Arial" w:hAnsi="Arial" w:cs="Arial"/>
          <w:noProof/>
          <w:szCs w:val="24"/>
        </w:rPr>
        <w:drawing>
          <wp:inline distT="0" distB="0" distL="0" distR="0" wp14:anchorId="55EEFF6E" wp14:editId="0E7D7FBE">
            <wp:extent cx="4480560" cy="1554480"/>
            <wp:effectExtent l="0" t="0" r="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80560" cy="1554480"/>
                    </a:xfrm>
                    <a:prstGeom prst="rect">
                      <a:avLst/>
                    </a:prstGeom>
                    <a:noFill/>
                    <a:ln>
                      <a:noFill/>
                    </a:ln>
                  </pic:spPr>
                </pic:pic>
              </a:graphicData>
            </a:graphic>
          </wp:inline>
        </w:drawing>
      </w:r>
    </w:p>
    <w:p w14:paraId="2CA64BD6" w14:textId="0919F1D1" w:rsidR="00335A6C" w:rsidRPr="001F4EC2" w:rsidRDefault="00E37D1E" w:rsidP="000D720E">
      <w:pPr>
        <w:pStyle w:val="Beschriftung"/>
        <w:jc w:val="center"/>
        <w:rPr>
          <w:rFonts w:ascii="Arial" w:hAnsi="Arial" w:cs="Arial"/>
        </w:rPr>
      </w:pPr>
      <w:bookmarkStart w:id="277" w:name="_Ref476422272"/>
      <w:bookmarkStart w:id="278" w:name="_Toc477029990"/>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1F4EC2" w:rsidRPr="001F4EC2">
        <w:rPr>
          <w:rFonts w:ascii="Arial" w:hAnsi="Arial" w:cs="Arial"/>
          <w:noProof/>
        </w:rPr>
        <w:t>30</w:t>
      </w:r>
      <w:r w:rsidR="009C483C" w:rsidRPr="001F4EC2">
        <w:rPr>
          <w:rFonts w:ascii="Arial" w:hAnsi="Arial" w:cs="Arial"/>
          <w:noProof/>
        </w:rPr>
        <w:fldChar w:fldCharType="end"/>
      </w:r>
      <w:bookmarkEnd w:id="277"/>
      <w:r w:rsidRPr="001F4EC2">
        <w:rPr>
          <w:rFonts w:ascii="Arial" w:hAnsi="Arial" w:cs="Arial"/>
        </w:rPr>
        <w:t>: Smarte Medikamentendos</w:t>
      </w:r>
      <w:bookmarkEnd w:id="278"/>
      <w:r w:rsidR="001F4EC2" w:rsidRPr="001F4EC2">
        <w:rPr>
          <w:rFonts w:ascii="Arial" w:hAnsi="Arial" w:cs="Arial"/>
        </w:rPr>
        <w:t>e</w:t>
      </w:r>
    </w:p>
    <w:p w14:paraId="5F9A1B80" w14:textId="0BEBDA1A" w:rsidR="00234DE2" w:rsidRPr="001F4EC2" w:rsidRDefault="00335A6C" w:rsidP="000D720E">
      <w:pPr>
        <w:pStyle w:val="Beschriftung"/>
        <w:jc w:val="center"/>
        <w:rPr>
          <w:rFonts w:ascii="Arial" w:hAnsi="Arial" w:cs="Arial"/>
        </w:rPr>
      </w:pPr>
      <w:r w:rsidRPr="001F4EC2">
        <w:rPr>
          <w:rFonts w:ascii="Arial" w:hAnsi="Arial" w:cs="Arial"/>
        </w:rPr>
        <w:t>(Quelle: Eigene Grafik)</w:t>
      </w:r>
    </w:p>
    <w:p w14:paraId="53D48C4B" w14:textId="17772A84" w:rsidR="00234DE2" w:rsidRDefault="00234DE2" w:rsidP="00234DE2"/>
    <w:p w14:paraId="51A6BCD4" w14:textId="06F82221" w:rsidR="00915291" w:rsidRDefault="00915291" w:rsidP="00234DE2"/>
    <w:p w14:paraId="78421112" w14:textId="51408428" w:rsidR="00915291" w:rsidRDefault="00915291" w:rsidP="00234DE2"/>
    <w:p w14:paraId="331AE446" w14:textId="625433E5" w:rsidR="00915291" w:rsidRDefault="00915291" w:rsidP="00234DE2"/>
    <w:p w14:paraId="5357C7FC" w14:textId="1A6B2F15" w:rsidR="00915291" w:rsidRDefault="00915291" w:rsidP="00234DE2"/>
    <w:p w14:paraId="1CF9F21A" w14:textId="0F860B5E" w:rsidR="00915291" w:rsidRDefault="00915291" w:rsidP="00234DE2"/>
    <w:p w14:paraId="246EE147" w14:textId="3619DFD7" w:rsidR="00915291" w:rsidRDefault="00915291" w:rsidP="00234DE2"/>
    <w:p w14:paraId="19ACFDDF" w14:textId="2885ADEF" w:rsidR="00915291" w:rsidRDefault="00915291" w:rsidP="00234DE2"/>
    <w:p w14:paraId="2B6E6CE3" w14:textId="65D7FFEF" w:rsidR="00915291" w:rsidRDefault="00915291" w:rsidP="00234DE2"/>
    <w:p w14:paraId="2A826CFC" w14:textId="5A9FCDB8" w:rsidR="00915291" w:rsidRDefault="00915291" w:rsidP="00234DE2"/>
    <w:p w14:paraId="3FA40394" w14:textId="77777777" w:rsidR="00915291" w:rsidRPr="00234DE2" w:rsidRDefault="00915291" w:rsidP="00234DE2"/>
    <w:p w14:paraId="450F2FC3" w14:textId="0A02C10C" w:rsidR="00E26F99" w:rsidRPr="009C5835" w:rsidRDefault="000111F0" w:rsidP="00E26F99">
      <w:pPr>
        <w:pStyle w:val="berschrift2"/>
        <w:numPr>
          <w:ilvl w:val="2"/>
          <w:numId w:val="2"/>
        </w:numPr>
        <w:spacing w:line="320" w:lineRule="exact"/>
        <w:rPr>
          <w:rFonts w:ascii="Arial" w:hAnsi="Arial" w:cs="Arial"/>
        </w:rPr>
      </w:pPr>
      <w:bookmarkStart w:id="279" w:name="_Toc477029942"/>
      <w:r w:rsidRPr="009C5835">
        <w:rPr>
          <w:rFonts w:ascii="Arial" w:hAnsi="Arial" w:cs="Arial"/>
        </w:rPr>
        <w:lastRenderedPageBreak/>
        <w:t>Einbau</w:t>
      </w:r>
      <w:r w:rsidR="006D188D" w:rsidRPr="009C5835">
        <w:rPr>
          <w:rFonts w:ascii="Arial" w:hAnsi="Arial" w:cs="Arial"/>
        </w:rPr>
        <w:t xml:space="preserve"> der </w:t>
      </w:r>
      <w:r w:rsidR="0075306F" w:rsidRPr="009C5835">
        <w:rPr>
          <w:rFonts w:ascii="Arial" w:hAnsi="Arial" w:cs="Arial"/>
        </w:rPr>
        <w:t xml:space="preserve">Bestandteile und </w:t>
      </w:r>
      <w:r w:rsidR="00E26F99" w:rsidRPr="009C5835">
        <w:rPr>
          <w:rFonts w:ascii="Arial" w:hAnsi="Arial" w:cs="Arial"/>
        </w:rPr>
        <w:t>Elektronik</w:t>
      </w:r>
      <w:bookmarkEnd w:id="279"/>
    </w:p>
    <w:p w14:paraId="2F13E266" w14:textId="27C8EEC0" w:rsidR="00636299" w:rsidRPr="009C5835" w:rsidRDefault="00636299" w:rsidP="00636299">
      <w:pPr>
        <w:pStyle w:val="berschrift2"/>
        <w:numPr>
          <w:ilvl w:val="3"/>
          <w:numId w:val="2"/>
        </w:numPr>
        <w:spacing w:line="320" w:lineRule="exact"/>
        <w:rPr>
          <w:rFonts w:ascii="Arial" w:hAnsi="Arial" w:cs="Arial"/>
        </w:rPr>
      </w:pPr>
      <w:bookmarkStart w:id="280" w:name="_Toc477029943"/>
      <w:r w:rsidRPr="009C5835">
        <w:rPr>
          <w:rFonts w:ascii="Arial" w:hAnsi="Arial" w:cs="Arial"/>
        </w:rPr>
        <w:t>Verwendete Bestandteile</w:t>
      </w:r>
      <w:bookmarkEnd w:id="280"/>
    </w:p>
    <w:p w14:paraId="627BF61E" w14:textId="2078BEAD" w:rsidR="00243C72" w:rsidRPr="009C5835" w:rsidRDefault="00243C72" w:rsidP="00243C72">
      <w:pPr>
        <w:rPr>
          <w:rFonts w:ascii="Arial" w:hAnsi="Arial" w:cs="Arial"/>
        </w:rPr>
      </w:pPr>
    </w:p>
    <w:p w14:paraId="22A08521" w14:textId="77462165" w:rsidR="00776032" w:rsidRPr="009C5835" w:rsidRDefault="00776032" w:rsidP="00243C72">
      <w:pPr>
        <w:rPr>
          <w:rFonts w:ascii="Arial" w:hAnsi="Arial" w:cs="Arial"/>
          <w:b/>
        </w:rPr>
      </w:pPr>
      <w:r w:rsidRPr="009C5835">
        <w:rPr>
          <w:rFonts w:ascii="Arial" w:hAnsi="Arial" w:cs="Arial"/>
          <w:b/>
        </w:rPr>
        <w:t>Raspberry Pi</w:t>
      </w:r>
    </w:p>
    <w:p w14:paraId="587C2271" w14:textId="03BFCFA2" w:rsidR="00776032" w:rsidRPr="009C5835" w:rsidRDefault="00776032" w:rsidP="00243C72">
      <w:pPr>
        <w:rPr>
          <w:rFonts w:ascii="Arial" w:hAnsi="Arial" w:cs="Arial"/>
        </w:rPr>
      </w:pPr>
    </w:p>
    <w:p w14:paraId="5B9909FF" w14:textId="75702C2A" w:rsidR="008B23CA" w:rsidRPr="009C5835" w:rsidRDefault="00776032" w:rsidP="008B23CA">
      <w:pPr>
        <w:spacing w:line="360" w:lineRule="auto"/>
        <w:jc w:val="both"/>
        <w:rPr>
          <w:rFonts w:ascii="Arial" w:hAnsi="Arial" w:cs="Arial"/>
        </w:rPr>
      </w:pPr>
      <w:r w:rsidRPr="009C5835">
        <w:rPr>
          <w:rFonts w:ascii="Arial" w:hAnsi="Arial" w:cs="Arial"/>
        </w:rPr>
        <w:t>Der Raspberry Pi ist das Herzstück des smarten Medikamentenspenders. Der Rasperry Pi wird verwendet, um die Servo-Motoren anzus</w:t>
      </w:r>
      <w:r w:rsidR="008849B5" w:rsidRPr="009C5835">
        <w:rPr>
          <w:rFonts w:ascii="Arial" w:hAnsi="Arial" w:cs="Arial"/>
        </w:rPr>
        <w:t>t</w:t>
      </w:r>
      <w:r w:rsidRPr="009C5835">
        <w:rPr>
          <w:rFonts w:ascii="Arial" w:hAnsi="Arial" w:cs="Arial"/>
        </w:rPr>
        <w:t>euern, die LEDs an- und aus</w:t>
      </w:r>
      <w:r w:rsidR="008849B5" w:rsidRPr="009C5835">
        <w:rPr>
          <w:rFonts w:ascii="Arial" w:hAnsi="Arial" w:cs="Arial"/>
        </w:rPr>
        <w:t>zu</w:t>
      </w:r>
      <w:r w:rsidRPr="009C5835">
        <w:rPr>
          <w:rFonts w:ascii="Arial" w:hAnsi="Arial" w:cs="Arial"/>
        </w:rPr>
        <w:t xml:space="preserve">schalten, die Werte von dem Hall-Sensor auszulesen und er dient ebenfalls als ein Server, auf dem OpenHAB sowie die SmartMedicine-Webapp läuft. Verwendet wird die Version 3 </w:t>
      </w:r>
      <w:r w:rsidR="008849B5" w:rsidRPr="009C5835">
        <w:rPr>
          <w:rFonts w:ascii="Arial" w:hAnsi="Arial" w:cs="Arial"/>
        </w:rPr>
        <w:t xml:space="preserve">Model </w:t>
      </w:r>
      <w:r w:rsidRPr="009C5835">
        <w:rPr>
          <w:rFonts w:ascii="Arial" w:hAnsi="Arial" w:cs="Arial"/>
        </w:rPr>
        <w:t xml:space="preserve">B, die im </w:t>
      </w:r>
      <w:r w:rsidR="008849B5" w:rsidRPr="009C5835">
        <w:rPr>
          <w:rFonts w:ascii="Arial" w:hAnsi="Arial" w:cs="Arial"/>
        </w:rPr>
        <w:t xml:space="preserve">Februar 2016 </w:t>
      </w:r>
      <w:r w:rsidR="008B23CA" w:rsidRPr="009C5835">
        <w:rPr>
          <w:rFonts w:ascii="Arial" w:hAnsi="Arial" w:cs="Arial"/>
        </w:rPr>
        <w:t xml:space="preserve">rauskam. Im Vergleich zu der zweiten Generation besitzt die dritte Generation bereits On-Board 802.11n Wireless LAN, Bluetooth 4.1 sowie Bleutooth Low Energy (BLE) und weist einen 1.2GHz 64-bit quad-core ARMv8 Prozessor und 1 GB RAM auf </w:t>
      </w:r>
      <w:r w:rsidR="008B23CA" w:rsidRPr="009C5835">
        <w:rPr>
          <w:rFonts w:ascii="Arial" w:hAnsi="Arial" w:cs="Arial"/>
        </w:rPr>
        <w:fldChar w:fldCharType="begin"/>
      </w:r>
      <w:r w:rsidR="008B23CA" w:rsidRPr="009C5835">
        <w:rPr>
          <w:rFonts w:ascii="Arial" w:hAnsi="Arial" w:cs="Arial"/>
        </w:rPr>
        <w:instrText>ADDIN CITAVI.PLACEHOLDER bbc3c861-2aba-4bb8-a947-bc581637d6e8 PFBsYWNlaG9sZGVyPg0KICA8QWRkSW5WZXJzaW9uPjUuNC4wLjI8L0FkZEluVmVyc2lvbj4NCiAgPElkPmJiYzNjODYxLTJhYmEtNGJiOC1hOTQ3LWJjNTgxNjM3ZDZlODwvSWQ+DQogIDxFbnRyaWVzPg0KICAgIDxFbnRyeT4NCiAgICAgIDxJZD45ZDAxNjhhMi1mYTA1LTQwNzUtOWVkOC1kOTMxNzQzZDJhODA8L0lkPg0KICAgICAgPFJlZmVyZW5jZUlkPmViOTk2NDBjLWI3MjYtNDk1ZC1iOTc4LWNmOWRiY2JhNTM1Nz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EJyaWFuIEJlbmNob2Zm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cmlhbiBCZW5jaG9mZiAyMDE2KTwvVGV4dD4NCiAgICA8L1RleHRVbml0Pg0KICA8L1RleHRVbml0cz4NCjwvUGxhY2Vob2xkZXI+</w:instrText>
      </w:r>
      <w:r w:rsidR="008B23CA" w:rsidRPr="009C5835">
        <w:rPr>
          <w:rFonts w:ascii="Arial" w:hAnsi="Arial" w:cs="Arial"/>
        </w:rPr>
        <w:fldChar w:fldCharType="separate"/>
      </w:r>
      <w:bookmarkStart w:id="281" w:name="_CTVP001bbc3c8612aba4bb8a947bc581637d6e8"/>
      <w:r w:rsidR="008B23CA" w:rsidRPr="009C5835">
        <w:rPr>
          <w:rFonts w:ascii="Arial" w:hAnsi="Arial" w:cs="Arial"/>
        </w:rPr>
        <w:t>(Brian Benchoff 2016)</w:t>
      </w:r>
      <w:bookmarkEnd w:id="281"/>
      <w:r w:rsidR="008B23CA" w:rsidRPr="009C5835">
        <w:rPr>
          <w:rFonts w:ascii="Arial" w:hAnsi="Arial" w:cs="Arial"/>
        </w:rPr>
        <w:fldChar w:fldCharType="end"/>
      </w:r>
      <w:r w:rsidR="008B23CA" w:rsidRPr="009C5835">
        <w:rPr>
          <w:rFonts w:ascii="Arial" w:hAnsi="Arial" w:cs="Arial"/>
        </w:rPr>
        <w:t>.</w:t>
      </w:r>
    </w:p>
    <w:p w14:paraId="2E4F8711" w14:textId="6D1CCAFA" w:rsidR="008B23CA" w:rsidRPr="009C5835" w:rsidRDefault="008B23CA" w:rsidP="008B23CA">
      <w:pPr>
        <w:keepNext/>
        <w:spacing w:line="360" w:lineRule="auto"/>
        <w:jc w:val="center"/>
        <w:rPr>
          <w:rFonts w:ascii="Arial" w:hAnsi="Arial" w:cs="Arial"/>
        </w:rPr>
      </w:pPr>
      <w:r w:rsidRPr="009C5835">
        <w:rPr>
          <w:rFonts w:ascii="Arial" w:hAnsi="Arial" w:cs="Arial"/>
          <w:noProof/>
        </w:rPr>
        <w:drawing>
          <wp:inline distT="0" distB="0" distL="0" distR="0" wp14:anchorId="2A878072" wp14:editId="505C24A5">
            <wp:extent cx="5939790" cy="3085412"/>
            <wp:effectExtent l="0" t="0" r="3810" b="1270"/>
            <wp:docPr id="102" name="Grafik 102" descr="https://hackadaycom.files.wordpress.com/2016/02/pispe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hackadaycom.files.wordpress.com/2016/02/pispecs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9790" cy="3085412"/>
                    </a:xfrm>
                    <a:prstGeom prst="rect">
                      <a:avLst/>
                    </a:prstGeom>
                    <a:noFill/>
                    <a:ln>
                      <a:noFill/>
                    </a:ln>
                  </pic:spPr>
                </pic:pic>
              </a:graphicData>
            </a:graphic>
          </wp:inline>
        </w:drawing>
      </w:r>
    </w:p>
    <w:p w14:paraId="670F28C9" w14:textId="78E7324B" w:rsidR="008B23CA" w:rsidRPr="001F4EC2" w:rsidRDefault="008B23CA" w:rsidP="008B23CA">
      <w:pPr>
        <w:pStyle w:val="Beschriftung"/>
        <w:jc w:val="center"/>
        <w:rPr>
          <w:rFonts w:ascii="Arial" w:hAnsi="Arial" w:cs="Arial"/>
        </w:rPr>
      </w:pPr>
      <w:bookmarkStart w:id="282" w:name="_Toc477029991"/>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1F4EC2" w:rsidRPr="001F4EC2">
        <w:rPr>
          <w:rFonts w:ascii="Arial" w:hAnsi="Arial" w:cs="Arial"/>
          <w:noProof/>
        </w:rPr>
        <w:t>31</w:t>
      </w:r>
      <w:r w:rsidR="009C483C" w:rsidRPr="001F4EC2">
        <w:rPr>
          <w:rFonts w:ascii="Arial" w:hAnsi="Arial" w:cs="Arial"/>
          <w:noProof/>
        </w:rPr>
        <w:fldChar w:fldCharType="end"/>
      </w:r>
      <w:r w:rsidRPr="001F4EC2">
        <w:rPr>
          <w:rFonts w:ascii="Arial" w:hAnsi="Arial" w:cs="Arial"/>
        </w:rPr>
        <w:t>: Raspberry Pi Spezifikationen</w:t>
      </w:r>
      <w:bookmarkEnd w:id="282"/>
    </w:p>
    <w:p w14:paraId="03EEB530" w14:textId="604A3331" w:rsidR="00234DE2" w:rsidRPr="001F4EC2" w:rsidRDefault="008B23CA" w:rsidP="00234DE2">
      <w:pPr>
        <w:pStyle w:val="Beschriftung"/>
        <w:jc w:val="center"/>
        <w:rPr>
          <w:rFonts w:ascii="Arial" w:hAnsi="Arial" w:cs="Arial"/>
        </w:rPr>
      </w:pPr>
      <w:r w:rsidRPr="001F4EC2">
        <w:rPr>
          <w:rFonts w:ascii="Arial" w:hAnsi="Arial" w:cs="Arial"/>
        </w:rPr>
        <w:fldChar w:fldCharType="begin"/>
      </w:r>
      <w:r w:rsidRPr="001F4EC2">
        <w:rPr>
          <w:rFonts w:ascii="Arial" w:hAnsi="Arial" w:cs="Arial"/>
        </w:rPr>
        <w:instrText>ADDIN CITAVI.PLACEHOLDER 753f11b3-638d-42e7-8194-8f14d20327a1 PFBsYWNlaG9sZGVyPg0KICA8QWRkSW5WZXJzaW9uPjUuNC4wLjI8L0FkZEluVmVyc2lvbj4NCiAgPElkPjc1M2YxMWIzLTYzOGQtNDJlNy04MTk0LThmMTRkMjAzMjdhMTwvSWQ+DQogIDxFbnRyaWVzPg0KICAgIDxFbnRyeT4NCiAgICAgIDxJZD4zZWFjNTgwNy01M2M3LTRlMTQtOTgzMC0zMTc5ZjUyNTFiMDE8L0lkPg0KICAgICAgPFByZWZpeD5RdWVsbGU6IDwvUHJlZml4Pg0KICAgICAgPFJlZmVyZW5jZUlkPmViOTk2NDBjLWI3MjYtNDk1ZC1iOTc4LWNmOWRiY2JhNTM1NzwvUmVmZXJlbmNlSWQ+DQogICAgICA8UmFuZ2U+DQogICAgICAgIDxTdGFydD4wPC9TdGFydD4NCiAgICAgICAgPExlbmd0aD4yO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FF1ZWxsZTogQnJpYW4gQmVuY2hvZmY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nJpYW4gQmVuY2hvZmYgMjAxNik8L1RleHQ+DQogICAgPC9UZXh0VW5pdD4NCiAgPC9UZXh0VW5pdHM+DQo8L1BsYWNlaG9sZGVyPg==</w:instrText>
      </w:r>
      <w:r w:rsidRPr="001F4EC2">
        <w:rPr>
          <w:rFonts w:ascii="Arial" w:hAnsi="Arial" w:cs="Arial"/>
        </w:rPr>
        <w:fldChar w:fldCharType="separate"/>
      </w:r>
      <w:bookmarkStart w:id="283" w:name="_CTVP001753f11b3638d42e781948f14d20327a1"/>
      <w:r w:rsidRPr="001F4EC2">
        <w:rPr>
          <w:rFonts w:ascii="Arial" w:hAnsi="Arial" w:cs="Arial"/>
        </w:rPr>
        <w:t>(Quelle: Brian Benchoff 2016)</w:t>
      </w:r>
      <w:bookmarkEnd w:id="283"/>
      <w:r w:rsidRPr="001F4EC2">
        <w:rPr>
          <w:rFonts w:ascii="Arial" w:hAnsi="Arial" w:cs="Arial"/>
        </w:rPr>
        <w:fldChar w:fldCharType="end"/>
      </w:r>
    </w:p>
    <w:p w14:paraId="199AD0B2" w14:textId="77777777" w:rsidR="007322AC" w:rsidRPr="007322AC" w:rsidRDefault="007322AC" w:rsidP="007322AC"/>
    <w:p w14:paraId="492D16EC" w14:textId="3241F5F5" w:rsidR="006B3533" w:rsidRPr="009C5835" w:rsidRDefault="006B3533" w:rsidP="006B3533">
      <w:pPr>
        <w:rPr>
          <w:rFonts w:ascii="Arial" w:hAnsi="Arial" w:cs="Arial"/>
          <w:b/>
        </w:rPr>
      </w:pPr>
      <w:r w:rsidRPr="009C5835">
        <w:rPr>
          <w:rFonts w:ascii="Arial" w:hAnsi="Arial" w:cs="Arial"/>
          <w:b/>
        </w:rPr>
        <w:t>Servo Motor</w:t>
      </w:r>
    </w:p>
    <w:p w14:paraId="49D1439B" w14:textId="646053B8" w:rsidR="006B3533" w:rsidRPr="009C5835" w:rsidRDefault="006B3533" w:rsidP="006B3533">
      <w:pPr>
        <w:rPr>
          <w:rFonts w:ascii="Arial" w:hAnsi="Arial" w:cs="Arial"/>
          <w:b/>
        </w:rPr>
      </w:pPr>
    </w:p>
    <w:p w14:paraId="044B9447" w14:textId="5E15B1CA" w:rsidR="006B3533" w:rsidRDefault="006B3533" w:rsidP="006B3533">
      <w:pPr>
        <w:spacing w:line="360" w:lineRule="auto"/>
        <w:jc w:val="both"/>
        <w:rPr>
          <w:rFonts w:ascii="Arial" w:hAnsi="Arial" w:cs="Arial"/>
        </w:rPr>
      </w:pPr>
      <w:r w:rsidRPr="009C5835">
        <w:rPr>
          <w:rFonts w:ascii="Arial" w:hAnsi="Arial" w:cs="Arial"/>
        </w:rPr>
        <w:t xml:space="preserve">Zur Ausgabe der Medikamente in den jeweiligen Medikamentendosen wurden drei </w:t>
      </w:r>
      <w:r w:rsidR="009E24D9" w:rsidRPr="009C5835">
        <w:rPr>
          <w:rFonts w:ascii="Arial" w:hAnsi="Arial" w:cs="Arial"/>
        </w:rPr>
        <w:t>9 Gramm</w:t>
      </w:r>
      <w:r w:rsidRPr="009C5835">
        <w:rPr>
          <w:rFonts w:ascii="Arial" w:hAnsi="Arial" w:cs="Arial"/>
        </w:rPr>
        <w:t xml:space="preserve"> Servo Motoren des Typs SG90 verwendet, die einen Durchmesser von </w:t>
      </w:r>
      <w:r w:rsidR="00FD0ECE" w:rsidRPr="009C5835">
        <w:rPr>
          <w:rFonts w:ascii="Arial" w:hAnsi="Arial" w:cs="Arial"/>
        </w:rPr>
        <w:t>22,2 x 11,</w:t>
      </w:r>
      <w:r w:rsidRPr="009C5835">
        <w:rPr>
          <w:rFonts w:ascii="Arial" w:hAnsi="Arial" w:cs="Arial"/>
        </w:rPr>
        <w:t xml:space="preserve">8 x 31 mm haben und einen Drehwinkel von 180 Grad aufweisen. </w:t>
      </w:r>
      <w:r w:rsidRPr="009C5835">
        <w:rPr>
          <w:rFonts w:ascii="Arial" w:hAnsi="Arial" w:cs="Arial"/>
        </w:rPr>
        <w:fldChar w:fldCharType="begin"/>
      </w:r>
      <w:r w:rsidRPr="009C5835">
        <w:rPr>
          <w:rFonts w:ascii="Arial" w:hAnsi="Arial" w:cs="Arial"/>
        </w:rPr>
        <w:instrText>ADDIN CITAVI.PLACEHOLDER 0c1ad0eb-0f3d-4b0d-887e-aa868d37eeba PFBsYWNlaG9sZGVyPg0KICA8QWRkSW5WZXJzaW9uPjUuNC4wLjI8L0FkZEluVmVyc2lvbj4NCiAgPElkPjBjMWFkMGViLTBmM2QtNGIwZC04ODdlLWFhODY4ZDM3ZWViYTwvSWQ+DQogIDxFbnRyaWVzPg0KICAgIDxFbnRyeT4NCiAgICAgIDxJZD40MzhkNDhiMy01OWIxLTRmMzctYjFjOC1iNzliOTVjNjIzNjc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rsidRPr="009C5835">
        <w:rPr>
          <w:rFonts w:ascii="Arial" w:hAnsi="Arial" w:cs="Arial"/>
        </w:rPr>
        <w:fldChar w:fldCharType="separate"/>
      </w:r>
      <w:bookmarkStart w:id="284" w:name="_CTVP0010c1ad0eb0f3d4b0d887eaa868d37eeba"/>
      <w:r w:rsidRPr="009C5835">
        <w:rPr>
          <w:rFonts w:ascii="Arial" w:hAnsi="Arial" w:cs="Arial"/>
        </w:rPr>
        <w:t>(micropik o. J.)</w:t>
      </w:r>
      <w:bookmarkEnd w:id="284"/>
      <w:r w:rsidRPr="009C5835">
        <w:rPr>
          <w:rFonts w:ascii="Arial" w:hAnsi="Arial" w:cs="Arial"/>
        </w:rPr>
        <w:fldChar w:fldCharType="end"/>
      </w:r>
    </w:p>
    <w:p w14:paraId="015283E7" w14:textId="77777777" w:rsidR="007322AC" w:rsidRPr="009C5835" w:rsidRDefault="007322AC" w:rsidP="006B3533">
      <w:pPr>
        <w:spacing w:line="360" w:lineRule="auto"/>
        <w:jc w:val="both"/>
        <w:rPr>
          <w:rFonts w:ascii="Arial" w:hAnsi="Arial" w:cs="Arial"/>
        </w:rPr>
      </w:pPr>
    </w:p>
    <w:p w14:paraId="0A245D07" w14:textId="77777777" w:rsidR="006B3533" w:rsidRPr="007322AC" w:rsidRDefault="006B3533" w:rsidP="006B3533">
      <w:pPr>
        <w:keepNext/>
        <w:jc w:val="center"/>
        <w:rPr>
          <w:rFonts w:ascii="Arial" w:hAnsi="Arial" w:cs="Arial"/>
          <w:szCs w:val="24"/>
        </w:rPr>
      </w:pPr>
      <w:r w:rsidRPr="007322AC">
        <w:rPr>
          <w:rFonts w:ascii="Arial" w:hAnsi="Arial" w:cs="Arial"/>
          <w:b/>
          <w:noProof/>
          <w:szCs w:val="24"/>
        </w:rPr>
        <w:lastRenderedPageBreak/>
        <w:drawing>
          <wp:inline distT="0" distB="0" distL="0" distR="0" wp14:anchorId="11256357" wp14:editId="500BAF5F">
            <wp:extent cx="1630392" cy="1392167"/>
            <wp:effectExtent l="0" t="0" r="8255"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34514" cy="1395687"/>
                    </a:xfrm>
                    <a:prstGeom prst="rect">
                      <a:avLst/>
                    </a:prstGeom>
                    <a:noFill/>
                    <a:ln>
                      <a:noFill/>
                    </a:ln>
                  </pic:spPr>
                </pic:pic>
              </a:graphicData>
            </a:graphic>
          </wp:inline>
        </w:drawing>
      </w:r>
    </w:p>
    <w:p w14:paraId="52DFA619" w14:textId="0322A7F0" w:rsidR="006B3533" w:rsidRPr="001F4EC2" w:rsidRDefault="006B3533" w:rsidP="006B3533">
      <w:pPr>
        <w:pStyle w:val="Beschriftung"/>
        <w:jc w:val="center"/>
        <w:rPr>
          <w:rFonts w:ascii="Arial" w:hAnsi="Arial" w:cs="Arial"/>
        </w:rPr>
      </w:pPr>
      <w:bookmarkStart w:id="285" w:name="_Toc477029992"/>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1F4EC2" w:rsidRPr="001F4EC2">
        <w:rPr>
          <w:rFonts w:ascii="Arial" w:hAnsi="Arial" w:cs="Arial"/>
          <w:noProof/>
        </w:rPr>
        <w:t>32</w:t>
      </w:r>
      <w:r w:rsidR="009C483C" w:rsidRPr="001F4EC2">
        <w:rPr>
          <w:rFonts w:ascii="Arial" w:hAnsi="Arial" w:cs="Arial"/>
          <w:noProof/>
        </w:rPr>
        <w:fldChar w:fldCharType="end"/>
      </w:r>
      <w:r w:rsidRPr="001F4EC2">
        <w:rPr>
          <w:rFonts w:ascii="Arial" w:hAnsi="Arial" w:cs="Arial"/>
        </w:rPr>
        <w:t>: SG90 Servo Motor</w:t>
      </w:r>
      <w:bookmarkEnd w:id="285"/>
      <w:r w:rsidRPr="001F4EC2">
        <w:rPr>
          <w:rFonts w:ascii="Arial" w:hAnsi="Arial" w:cs="Arial"/>
        </w:rPr>
        <w:t xml:space="preserve"> </w:t>
      </w:r>
    </w:p>
    <w:p w14:paraId="0D8B3337" w14:textId="4AE1129D" w:rsidR="007322AC" w:rsidRPr="001F4EC2" w:rsidRDefault="006B3533" w:rsidP="001F4EC2">
      <w:pPr>
        <w:pStyle w:val="Beschriftung"/>
        <w:jc w:val="center"/>
        <w:rPr>
          <w:rFonts w:ascii="Arial" w:hAnsi="Arial" w:cs="Arial"/>
        </w:rPr>
      </w:pPr>
      <w:r w:rsidRPr="001F4EC2">
        <w:rPr>
          <w:rFonts w:ascii="Arial" w:hAnsi="Arial" w:cs="Arial"/>
        </w:rPr>
        <w:fldChar w:fldCharType="begin"/>
      </w:r>
      <w:r w:rsidRPr="001F4EC2">
        <w:rPr>
          <w:rFonts w:ascii="Arial" w:hAnsi="Arial" w:cs="Arial"/>
        </w:rPr>
        <w:instrText>ADDIN CITAVI.PLACEHOLDER 6a406617-1745-4c0a-ac05-c21780d62ae5 PFBsYWNlaG9sZGVyPg0KICA8QWRkSW5WZXJzaW9uPjUuNC4wLjI8L0FkZEluVmVyc2lvbj4NCiAgPElkPjZhNDA2NjE3LTE3NDUtNGMwYS1hYzA1LWMyMTc4MGQ2MmFlNTwvSWQ+DQogIDxFbnRyaWVzPg0KICAgIDxFbnRyeT4NCiAgICAgIDxJZD40NzE1MjUwOC0yNzYwLTRiZWItOGQ3YS03NzU2NWYxMDNmM2U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rsidRPr="001F4EC2">
        <w:rPr>
          <w:rFonts w:ascii="Arial" w:hAnsi="Arial" w:cs="Arial"/>
        </w:rPr>
        <w:fldChar w:fldCharType="separate"/>
      </w:r>
      <w:bookmarkStart w:id="286" w:name="_CTVP0016a40661717454c0aac05c21780d62ae5"/>
      <w:r w:rsidRPr="001F4EC2">
        <w:rPr>
          <w:rFonts w:ascii="Arial" w:hAnsi="Arial" w:cs="Arial"/>
        </w:rPr>
        <w:t>(Quelle: micropik o. J.)</w:t>
      </w:r>
      <w:bookmarkEnd w:id="286"/>
      <w:r w:rsidRPr="001F4EC2">
        <w:rPr>
          <w:rFonts w:ascii="Arial" w:hAnsi="Arial" w:cs="Arial"/>
        </w:rPr>
        <w:fldChar w:fldCharType="end"/>
      </w:r>
    </w:p>
    <w:p w14:paraId="7CFDA8CE" w14:textId="1CBF9505" w:rsidR="00D62A73" w:rsidRPr="009C5835" w:rsidRDefault="00D62A73" w:rsidP="00D62A73">
      <w:pPr>
        <w:rPr>
          <w:rFonts w:ascii="Arial" w:hAnsi="Arial" w:cs="Arial"/>
          <w:b/>
        </w:rPr>
      </w:pPr>
      <w:r w:rsidRPr="009C5835">
        <w:rPr>
          <w:rFonts w:ascii="Arial" w:hAnsi="Arial" w:cs="Arial"/>
          <w:b/>
        </w:rPr>
        <w:t>5 Zoll HDMI Touch Screen</w:t>
      </w:r>
    </w:p>
    <w:p w14:paraId="07AB8EFA" w14:textId="5B1D216C" w:rsidR="00EB2282" w:rsidRPr="009C5835" w:rsidRDefault="00EB2282" w:rsidP="00D62A73">
      <w:pPr>
        <w:rPr>
          <w:rFonts w:ascii="Arial" w:hAnsi="Arial" w:cs="Arial"/>
          <w:b/>
        </w:rPr>
      </w:pPr>
    </w:p>
    <w:p w14:paraId="0798069A" w14:textId="6D03FB4F" w:rsidR="00EB2282" w:rsidRPr="007322AC" w:rsidRDefault="0098293F" w:rsidP="007322AC">
      <w:pPr>
        <w:spacing w:line="360" w:lineRule="auto"/>
        <w:jc w:val="both"/>
        <w:rPr>
          <w:rFonts w:ascii="Arial" w:hAnsi="Arial" w:cs="Arial"/>
        </w:rPr>
      </w:pPr>
      <w:r w:rsidRPr="007322AC">
        <w:rPr>
          <w:rFonts w:ascii="Arial" w:hAnsi="Arial" w:cs="Arial"/>
        </w:rPr>
        <w:t>Zur Anzeige der Medikamente an dem Medikamentenspender wird der 5 Zoll HDM Touch Screen von Waveshare verwendet</w:t>
      </w:r>
      <w:r w:rsidR="007322AC">
        <w:rPr>
          <w:rFonts w:ascii="Arial" w:hAnsi="Arial" w:cs="Arial"/>
        </w:rPr>
        <w:t xml:space="preserve"> (siehe </w:t>
      </w:r>
      <w:r w:rsidR="007322AC">
        <w:rPr>
          <w:rFonts w:ascii="Arial" w:hAnsi="Arial" w:cs="Arial"/>
        </w:rPr>
        <w:fldChar w:fldCharType="begin"/>
      </w:r>
      <w:r w:rsidR="007322AC">
        <w:rPr>
          <w:rFonts w:ascii="Arial" w:hAnsi="Arial" w:cs="Arial"/>
        </w:rPr>
        <w:instrText xml:space="preserve"> REF _Ref477020719 \h </w:instrText>
      </w:r>
      <w:r w:rsidR="007322AC">
        <w:rPr>
          <w:rFonts w:ascii="Arial" w:hAnsi="Arial" w:cs="Arial"/>
        </w:rPr>
      </w:r>
      <w:r w:rsidR="007322AC">
        <w:rPr>
          <w:rFonts w:ascii="Arial" w:hAnsi="Arial" w:cs="Arial"/>
        </w:rPr>
        <w:fldChar w:fldCharType="separate"/>
      </w:r>
      <w:r w:rsidR="00E05847" w:rsidRPr="007322AC">
        <w:rPr>
          <w:rFonts w:ascii="Arial" w:hAnsi="Arial" w:cs="Arial"/>
          <w:sz w:val="23"/>
          <w:szCs w:val="23"/>
        </w:rPr>
        <w:t xml:space="preserve">Abbildung </w:t>
      </w:r>
      <w:r w:rsidR="00E05847">
        <w:rPr>
          <w:rFonts w:ascii="Arial" w:hAnsi="Arial" w:cs="Arial"/>
          <w:noProof/>
          <w:sz w:val="23"/>
          <w:szCs w:val="23"/>
        </w:rPr>
        <w:t>32</w:t>
      </w:r>
      <w:r w:rsidR="007322AC">
        <w:rPr>
          <w:rFonts w:ascii="Arial" w:hAnsi="Arial" w:cs="Arial"/>
        </w:rPr>
        <w:fldChar w:fldCharType="end"/>
      </w:r>
      <w:r w:rsidR="007322AC">
        <w:rPr>
          <w:rFonts w:ascii="Arial" w:hAnsi="Arial" w:cs="Arial"/>
        </w:rPr>
        <w:t>).</w:t>
      </w:r>
      <w:r w:rsidRPr="007322AC">
        <w:rPr>
          <w:rFonts w:ascii="Arial" w:hAnsi="Arial" w:cs="Arial"/>
        </w:rPr>
        <w:t xml:space="preserve"> </w:t>
      </w:r>
      <w:r w:rsidR="007322AC">
        <w:rPr>
          <w:rFonts w:ascii="Arial" w:hAnsi="Arial" w:cs="Arial"/>
        </w:rPr>
        <w:t xml:space="preserve">Durch die Verwendung des Bildschirms </w:t>
      </w:r>
      <w:r w:rsidR="007322AC" w:rsidRPr="007322AC">
        <w:rPr>
          <w:rFonts w:ascii="Arial" w:hAnsi="Arial" w:cs="Arial"/>
        </w:rPr>
        <w:t>habe</w:t>
      </w:r>
      <w:r w:rsidR="007322AC">
        <w:rPr>
          <w:rFonts w:ascii="Arial" w:hAnsi="Arial" w:cs="Arial"/>
        </w:rPr>
        <w:t>n</w:t>
      </w:r>
      <w:r w:rsidR="007322AC" w:rsidRPr="007322AC">
        <w:rPr>
          <w:rFonts w:ascii="Arial" w:hAnsi="Arial" w:cs="Arial"/>
        </w:rPr>
        <w:t xml:space="preserve"> die Benutzer des Medikamentenspenders</w:t>
      </w:r>
      <w:r w:rsidR="007322AC">
        <w:rPr>
          <w:rFonts w:ascii="Arial" w:hAnsi="Arial" w:cs="Arial"/>
        </w:rPr>
        <w:t xml:space="preserve"> die Möglichkeit ihre Medikamenteninformationen direkt am Bildschirm einzugeben.</w:t>
      </w:r>
      <w:r w:rsidRPr="007322AC">
        <w:rPr>
          <w:rFonts w:ascii="Arial" w:hAnsi="Arial" w:cs="Arial"/>
        </w:rPr>
        <w:t xml:space="preserve"> </w:t>
      </w:r>
    </w:p>
    <w:p w14:paraId="6453510B" w14:textId="72041D43" w:rsidR="009E24D9" w:rsidRPr="009C5835" w:rsidRDefault="009E24D9" w:rsidP="00D62A73">
      <w:pPr>
        <w:rPr>
          <w:rFonts w:ascii="Arial" w:hAnsi="Arial" w:cs="Arial"/>
          <w:b/>
        </w:rPr>
      </w:pPr>
    </w:p>
    <w:p w14:paraId="105723F2" w14:textId="77777777" w:rsidR="007322AC" w:rsidRDefault="0098293F" w:rsidP="007322AC">
      <w:pPr>
        <w:keepNext/>
        <w:jc w:val="center"/>
      </w:pPr>
      <w:r>
        <w:rPr>
          <w:noProof/>
        </w:rPr>
        <w:drawing>
          <wp:inline distT="0" distB="0" distL="0" distR="0" wp14:anchorId="4B3A06DC" wp14:editId="45723290">
            <wp:extent cx="2095500" cy="1570228"/>
            <wp:effectExtent l="0" t="0" r="0" b="0"/>
            <wp:docPr id="113" name="Grafik 113" descr="C:\Users\wjauf\AppData\Local\Microsoft\Windows\INetCache\Content.Word\5inch-HDMI-LCD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jauf\AppData\Local\Microsoft\Windows\INetCache\Content.Word\5inch-HDMI-LCD_l.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01888" cy="1575015"/>
                    </a:xfrm>
                    <a:prstGeom prst="rect">
                      <a:avLst/>
                    </a:prstGeom>
                    <a:noFill/>
                    <a:ln>
                      <a:noFill/>
                    </a:ln>
                  </pic:spPr>
                </pic:pic>
              </a:graphicData>
            </a:graphic>
          </wp:inline>
        </w:drawing>
      </w:r>
    </w:p>
    <w:p w14:paraId="5FA8159F" w14:textId="26BF7B98" w:rsidR="007322AC" w:rsidRPr="001F4EC2" w:rsidRDefault="007322AC" w:rsidP="007322AC">
      <w:pPr>
        <w:pStyle w:val="Beschriftung"/>
        <w:jc w:val="center"/>
        <w:rPr>
          <w:rFonts w:ascii="Arial" w:hAnsi="Arial" w:cs="Arial"/>
        </w:rPr>
      </w:pPr>
      <w:bookmarkStart w:id="287" w:name="_Ref477020719"/>
      <w:bookmarkStart w:id="288" w:name="_Toc477029993"/>
      <w:r w:rsidRPr="001F4EC2">
        <w:rPr>
          <w:rFonts w:ascii="Arial" w:hAnsi="Arial" w:cs="Arial"/>
        </w:rPr>
        <w:t xml:space="preserve">Abbildung </w:t>
      </w:r>
      <w:r w:rsidRPr="001F4EC2">
        <w:rPr>
          <w:rFonts w:ascii="Arial" w:hAnsi="Arial" w:cs="Arial"/>
        </w:rPr>
        <w:fldChar w:fldCharType="begin"/>
      </w:r>
      <w:r w:rsidRPr="001F4EC2">
        <w:rPr>
          <w:rFonts w:ascii="Arial" w:hAnsi="Arial" w:cs="Arial"/>
        </w:rPr>
        <w:instrText xml:space="preserve"> SEQ Abbildung \* ARABIC </w:instrText>
      </w:r>
      <w:r w:rsidRPr="001F4EC2">
        <w:rPr>
          <w:rFonts w:ascii="Arial" w:hAnsi="Arial" w:cs="Arial"/>
        </w:rPr>
        <w:fldChar w:fldCharType="separate"/>
      </w:r>
      <w:r w:rsidR="001F4EC2" w:rsidRPr="001F4EC2">
        <w:rPr>
          <w:rFonts w:ascii="Arial" w:hAnsi="Arial" w:cs="Arial"/>
          <w:noProof/>
        </w:rPr>
        <w:t>33</w:t>
      </w:r>
      <w:r w:rsidRPr="001F4EC2">
        <w:rPr>
          <w:rFonts w:ascii="Arial" w:hAnsi="Arial" w:cs="Arial"/>
        </w:rPr>
        <w:fldChar w:fldCharType="end"/>
      </w:r>
      <w:bookmarkEnd w:id="287"/>
      <w:r w:rsidRPr="001F4EC2">
        <w:rPr>
          <w:rFonts w:ascii="Arial" w:hAnsi="Arial" w:cs="Arial"/>
        </w:rPr>
        <w:t>: Waveshare 5 Zoll Touch Screen</w:t>
      </w:r>
      <w:bookmarkEnd w:id="288"/>
    </w:p>
    <w:p w14:paraId="22E3938B" w14:textId="47137999" w:rsidR="009E24D9" w:rsidRPr="001F4EC2" w:rsidRDefault="007322AC" w:rsidP="007322AC">
      <w:pPr>
        <w:pStyle w:val="Beschriftung"/>
        <w:jc w:val="center"/>
        <w:rPr>
          <w:rFonts w:ascii="Arial" w:hAnsi="Arial" w:cs="Arial"/>
        </w:rPr>
      </w:pPr>
      <w:r w:rsidRPr="001F4EC2">
        <w:rPr>
          <w:rFonts w:ascii="Arial" w:hAnsi="Arial" w:cs="Arial"/>
        </w:rPr>
        <w:fldChar w:fldCharType="begin"/>
      </w:r>
      <w:r w:rsidRPr="001F4EC2">
        <w:rPr>
          <w:rFonts w:ascii="Arial" w:hAnsi="Arial" w:cs="Arial"/>
        </w:rPr>
        <w:instrText>ADDIN CITAVI.PLACEHOLDER 6e49461a-e6b3-45a4-b5d6-6227d9740da9 PFBsYWNlaG9sZGVyPg0KICA8QWRkSW5WZXJzaW9uPjUuNC4wLjI8L0FkZEluVmVyc2lvbj4NCiAgPElkPjZlNDk0NjFhLWU2YjMtNDVhNC1iNWQ2LTYyMjdkOTc0MGRhOTwvSWQ+DQogIDxFbnRyaWVzPg0KICAgIDxFbnRyeT4NCiAgICAgIDxJZD5kNzc0ZjI3OS1hMTczLTRlNjEtYjE5Mi03OTllODcwODA5ZWU8L0lkPg0KICAgICAgPFJlZmVyZW5jZUlkPmUwZGQ0NzEwLTFjOWQtNDI2ZS1iYzEzLTFiMDE4N2EzOTI1YT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dhdmVzaGFyZSAyMDE2KTwvVGV4dD4NCiAgICA8L1RleHRVbml0Pg0KICA8L1RleHRVbml0cz4NCjwvUGxhY2Vob2xkZXI+</w:instrText>
      </w:r>
      <w:r w:rsidRPr="001F4EC2">
        <w:rPr>
          <w:rFonts w:ascii="Arial" w:hAnsi="Arial" w:cs="Arial"/>
        </w:rPr>
        <w:fldChar w:fldCharType="separate"/>
      </w:r>
      <w:bookmarkStart w:id="289" w:name="_CTVP0016e49461ae6b345a4b5d66227d9740da9"/>
      <w:r w:rsidRPr="001F4EC2">
        <w:rPr>
          <w:rFonts w:ascii="Arial" w:hAnsi="Arial" w:cs="Arial"/>
        </w:rPr>
        <w:t>(Quelle: Waveshare 2016)</w:t>
      </w:r>
      <w:bookmarkEnd w:id="289"/>
      <w:r w:rsidRPr="001F4EC2">
        <w:rPr>
          <w:rFonts w:ascii="Arial" w:hAnsi="Arial" w:cs="Arial"/>
        </w:rPr>
        <w:fldChar w:fldCharType="end"/>
      </w:r>
    </w:p>
    <w:p w14:paraId="1F45B83C" w14:textId="65ED937E" w:rsidR="008B23CA" w:rsidRPr="009C5835" w:rsidRDefault="008B23CA" w:rsidP="008B23CA">
      <w:pPr>
        <w:rPr>
          <w:rFonts w:ascii="Arial" w:hAnsi="Arial" w:cs="Arial"/>
        </w:rPr>
      </w:pPr>
    </w:p>
    <w:p w14:paraId="7CA72444" w14:textId="7604E4F0" w:rsidR="00D62A73" w:rsidRPr="009C5835" w:rsidRDefault="00D62A73" w:rsidP="008B23CA">
      <w:pPr>
        <w:rPr>
          <w:rFonts w:ascii="Arial" w:hAnsi="Arial" w:cs="Arial"/>
          <w:b/>
        </w:rPr>
      </w:pPr>
      <w:r w:rsidRPr="009C5835">
        <w:rPr>
          <w:rFonts w:ascii="Arial" w:hAnsi="Arial" w:cs="Arial"/>
          <w:b/>
        </w:rPr>
        <w:t>Hall Sensor</w:t>
      </w:r>
    </w:p>
    <w:p w14:paraId="34CFB8CF" w14:textId="68202EFF" w:rsidR="00EB2282" w:rsidRPr="009C5835" w:rsidRDefault="00EB2282" w:rsidP="008B23CA">
      <w:pPr>
        <w:rPr>
          <w:rFonts w:ascii="Arial" w:hAnsi="Arial" w:cs="Arial"/>
          <w:b/>
        </w:rPr>
      </w:pPr>
    </w:p>
    <w:p w14:paraId="22D96EEF" w14:textId="7493E4FA" w:rsidR="00EB2282" w:rsidRDefault="00EB2282" w:rsidP="00EB2282">
      <w:pPr>
        <w:spacing w:line="360" w:lineRule="auto"/>
        <w:jc w:val="both"/>
        <w:rPr>
          <w:rFonts w:ascii="Arial" w:hAnsi="Arial" w:cs="Arial"/>
        </w:rPr>
      </w:pPr>
      <w:r w:rsidRPr="009C5835">
        <w:rPr>
          <w:rFonts w:ascii="Arial" w:hAnsi="Arial" w:cs="Arial"/>
        </w:rPr>
        <w:t xml:space="preserve">Zur Erkennung der Medikamentenausgabe wird der Sensor KY-003 (siehe </w:t>
      </w:r>
      <w:r w:rsidR="009C77B2">
        <w:rPr>
          <w:rFonts w:ascii="Arial" w:hAnsi="Arial" w:cs="Arial"/>
        </w:rPr>
        <w:fldChar w:fldCharType="begin"/>
      </w:r>
      <w:r w:rsidR="009C77B2">
        <w:rPr>
          <w:rFonts w:ascii="Arial" w:hAnsi="Arial" w:cs="Arial"/>
        </w:rPr>
        <w:instrText xml:space="preserve"> REF _Ref477017860 \h  \* MERGEFORMAT </w:instrText>
      </w:r>
      <w:r w:rsidR="009C77B2">
        <w:rPr>
          <w:rFonts w:ascii="Arial" w:hAnsi="Arial" w:cs="Arial"/>
        </w:rPr>
      </w:r>
      <w:r w:rsidR="009C77B2">
        <w:rPr>
          <w:rFonts w:ascii="Arial" w:hAnsi="Arial" w:cs="Arial"/>
        </w:rPr>
        <w:fldChar w:fldCharType="separate"/>
      </w:r>
      <w:r w:rsidR="00E05847" w:rsidRPr="00E05847">
        <w:rPr>
          <w:rFonts w:ascii="Arial" w:hAnsi="Arial" w:cs="Arial"/>
        </w:rPr>
        <w:t>Abbildung 33</w:t>
      </w:r>
      <w:r w:rsidR="009C77B2">
        <w:rPr>
          <w:rFonts w:ascii="Arial" w:hAnsi="Arial" w:cs="Arial"/>
        </w:rPr>
        <w:fldChar w:fldCharType="end"/>
      </w:r>
      <w:r w:rsidRPr="009C5835">
        <w:rPr>
          <w:rFonts w:ascii="Arial" w:hAnsi="Arial" w:cs="Arial"/>
        </w:rPr>
        <w:t>) verwendet, welches magnetische Felder in der Nähe erkennen kann. So kann der KY-003 die angebrachten Magneten an der Medikamentenausgabebox erkennen, wenn diese an die jeweilige Position geschoben wird, und darauffolgend ein Signal an den Raspberry senden.</w:t>
      </w:r>
    </w:p>
    <w:p w14:paraId="40386EA4" w14:textId="0E7F8315" w:rsidR="0084437C" w:rsidRDefault="0084437C" w:rsidP="00EB2282">
      <w:pPr>
        <w:spacing w:line="360" w:lineRule="auto"/>
        <w:jc w:val="both"/>
        <w:rPr>
          <w:rFonts w:ascii="Arial" w:hAnsi="Arial" w:cs="Arial"/>
        </w:rPr>
      </w:pPr>
    </w:p>
    <w:p w14:paraId="6BB0F200" w14:textId="77777777" w:rsidR="009C77B2" w:rsidRDefault="0084437C" w:rsidP="009C77B2">
      <w:pPr>
        <w:keepNext/>
        <w:spacing w:line="360" w:lineRule="auto"/>
        <w:jc w:val="center"/>
      </w:pPr>
      <w:r>
        <w:rPr>
          <w:noProof/>
        </w:rPr>
        <w:lastRenderedPageBreak/>
        <w:drawing>
          <wp:inline distT="0" distB="0" distL="0" distR="0" wp14:anchorId="64A3FB43" wp14:editId="72C32B84">
            <wp:extent cx="2628899" cy="1971675"/>
            <wp:effectExtent l="0" t="0" r="635" b="0"/>
            <wp:docPr id="18" name="Grafik 18" descr="C:\Users\wjauf\AppData\Local\Microsoft\Windows\INetCache\Content.Word\4_hall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jauf\AppData\Local\Microsoft\Windows\INetCache\Content.Word\4_hall_sensor.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33953" cy="1975466"/>
                    </a:xfrm>
                    <a:prstGeom prst="rect">
                      <a:avLst/>
                    </a:prstGeom>
                    <a:noFill/>
                    <a:ln>
                      <a:noFill/>
                    </a:ln>
                  </pic:spPr>
                </pic:pic>
              </a:graphicData>
            </a:graphic>
          </wp:inline>
        </w:drawing>
      </w:r>
    </w:p>
    <w:p w14:paraId="4CCD6FE5" w14:textId="5532173F" w:rsidR="009C77B2" w:rsidRPr="001F4EC2" w:rsidRDefault="009C77B2" w:rsidP="009C77B2">
      <w:pPr>
        <w:pStyle w:val="Beschriftung"/>
        <w:jc w:val="center"/>
        <w:rPr>
          <w:rFonts w:ascii="Arial" w:hAnsi="Arial" w:cs="Arial"/>
        </w:rPr>
      </w:pPr>
      <w:bookmarkStart w:id="290" w:name="_Ref477017860"/>
      <w:bookmarkStart w:id="291" w:name="_Toc477029994"/>
      <w:r w:rsidRPr="001F4EC2">
        <w:rPr>
          <w:rFonts w:ascii="Arial" w:hAnsi="Arial" w:cs="Arial"/>
        </w:rPr>
        <w:t xml:space="preserve">Abbildung </w:t>
      </w:r>
      <w:r w:rsidRPr="001F4EC2">
        <w:rPr>
          <w:rFonts w:ascii="Arial" w:hAnsi="Arial" w:cs="Arial"/>
        </w:rPr>
        <w:fldChar w:fldCharType="begin"/>
      </w:r>
      <w:r w:rsidRPr="001F4EC2">
        <w:rPr>
          <w:rFonts w:ascii="Arial" w:hAnsi="Arial" w:cs="Arial"/>
        </w:rPr>
        <w:instrText xml:space="preserve"> SEQ Abbildung \* ARABIC </w:instrText>
      </w:r>
      <w:r w:rsidRPr="001F4EC2">
        <w:rPr>
          <w:rFonts w:ascii="Arial" w:hAnsi="Arial" w:cs="Arial"/>
        </w:rPr>
        <w:fldChar w:fldCharType="separate"/>
      </w:r>
      <w:r w:rsidR="001F4EC2" w:rsidRPr="001F4EC2">
        <w:rPr>
          <w:rFonts w:ascii="Arial" w:hAnsi="Arial" w:cs="Arial"/>
          <w:noProof/>
        </w:rPr>
        <w:t>34</w:t>
      </w:r>
      <w:r w:rsidRPr="001F4EC2">
        <w:rPr>
          <w:rFonts w:ascii="Arial" w:hAnsi="Arial" w:cs="Arial"/>
        </w:rPr>
        <w:fldChar w:fldCharType="end"/>
      </w:r>
      <w:bookmarkEnd w:id="290"/>
      <w:r w:rsidRPr="001F4EC2">
        <w:rPr>
          <w:rFonts w:ascii="Arial" w:hAnsi="Arial" w:cs="Arial"/>
        </w:rPr>
        <w:t xml:space="preserve">: </w:t>
      </w:r>
      <w:bookmarkStart w:id="292" w:name="_Ref477017851"/>
      <w:r w:rsidRPr="001F4EC2">
        <w:rPr>
          <w:rFonts w:ascii="Arial" w:hAnsi="Arial" w:cs="Arial"/>
        </w:rPr>
        <w:t>Hall Sensor mit Magnet</w:t>
      </w:r>
      <w:bookmarkEnd w:id="291"/>
      <w:bookmarkEnd w:id="292"/>
    </w:p>
    <w:p w14:paraId="60237B94" w14:textId="4B7F040F" w:rsidR="00D62A73" w:rsidRPr="001F4EC2" w:rsidRDefault="009C77B2" w:rsidP="007322AC">
      <w:pPr>
        <w:pStyle w:val="Beschriftung"/>
        <w:jc w:val="center"/>
        <w:rPr>
          <w:rFonts w:ascii="Arial" w:hAnsi="Arial" w:cs="Arial"/>
        </w:rPr>
      </w:pPr>
      <w:r w:rsidRPr="001F4EC2">
        <w:rPr>
          <w:rFonts w:ascii="Arial" w:hAnsi="Arial" w:cs="Arial"/>
        </w:rPr>
        <w:t>(Quelle: Eigene Grafik)</w:t>
      </w:r>
    </w:p>
    <w:p w14:paraId="62CB9321" w14:textId="1413F219" w:rsidR="00F801EF" w:rsidRDefault="00F801EF" w:rsidP="00F801EF"/>
    <w:p w14:paraId="5C3B5883" w14:textId="08F75760" w:rsidR="00F801EF" w:rsidRDefault="00F801EF" w:rsidP="00F801EF"/>
    <w:p w14:paraId="13DFBBC5" w14:textId="77777777" w:rsidR="001F4EC2" w:rsidRPr="00F801EF" w:rsidRDefault="001F4EC2" w:rsidP="00F801EF"/>
    <w:p w14:paraId="0849CE2A" w14:textId="44A64812" w:rsidR="00D62A73" w:rsidRPr="009C5835" w:rsidRDefault="00D62A73" w:rsidP="008B23CA">
      <w:pPr>
        <w:rPr>
          <w:rFonts w:ascii="Arial" w:hAnsi="Arial" w:cs="Arial"/>
          <w:b/>
        </w:rPr>
      </w:pPr>
      <w:r w:rsidRPr="009C5835">
        <w:rPr>
          <w:rFonts w:ascii="Arial" w:hAnsi="Arial" w:cs="Arial"/>
          <w:b/>
        </w:rPr>
        <w:t>LEDs</w:t>
      </w:r>
    </w:p>
    <w:p w14:paraId="3A27C28A" w14:textId="77777777" w:rsidR="00E21223" w:rsidRPr="009C5835" w:rsidRDefault="00E21223" w:rsidP="008B23CA">
      <w:pPr>
        <w:rPr>
          <w:rFonts w:ascii="Arial" w:hAnsi="Arial" w:cs="Arial"/>
          <w:b/>
        </w:rPr>
      </w:pPr>
    </w:p>
    <w:p w14:paraId="5F484108" w14:textId="7B24231E" w:rsidR="000E6B57" w:rsidRPr="009C5835" w:rsidRDefault="00E21223" w:rsidP="000E6B57">
      <w:pPr>
        <w:spacing w:line="360" w:lineRule="auto"/>
        <w:jc w:val="both"/>
        <w:rPr>
          <w:rFonts w:ascii="Arial" w:hAnsi="Arial" w:cs="Arial"/>
        </w:rPr>
      </w:pPr>
      <w:r w:rsidRPr="009C5835">
        <w:rPr>
          <w:rFonts w:ascii="Arial" w:hAnsi="Arial" w:cs="Arial"/>
        </w:rPr>
        <w:t xml:space="preserve">Bei den LEDs, die zur Anzeige des aktuellen Medikamentenstandes verwendet werden, handelt es sich um drei 5mm rote LEDs, die in einem Bereich von 14000 bis 16000 MCD leuchten. </w:t>
      </w:r>
    </w:p>
    <w:p w14:paraId="34643128" w14:textId="77777777" w:rsidR="000E6B57" w:rsidRPr="009C5835" w:rsidRDefault="000E6B57" w:rsidP="000E6B57">
      <w:pPr>
        <w:spacing w:line="360" w:lineRule="auto"/>
        <w:jc w:val="both"/>
        <w:rPr>
          <w:rFonts w:ascii="Arial" w:hAnsi="Arial" w:cs="Arial"/>
        </w:rPr>
      </w:pPr>
    </w:p>
    <w:p w14:paraId="5EDE123B" w14:textId="5DCEEE08" w:rsidR="000E6B57" w:rsidRPr="009C5835" w:rsidRDefault="000E6B57" w:rsidP="000E6B57">
      <w:pPr>
        <w:keepNext/>
        <w:spacing w:line="360" w:lineRule="auto"/>
        <w:jc w:val="center"/>
        <w:rPr>
          <w:rFonts w:ascii="Arial" w:hAnsi="Arial" w:cs="Arial"/>
        </w:rPr>
      </w:pPr>
      <w:r w:rsidRPr="009C5835">
        <w:rPr>
          <w:rFonts w:ascii="Arial" w:hAnsi="Arial" w:cs="Arial"/>
          <w:noProof/>
        </w:rPr>
        <w:drawing>
          <wp:inline distT="0" distB="0" distL="0" distR="0" wp14:anchorId="62C99B6F" wp14:editId="1E18FCBC">
            <wp:extent cx="1095375" cy="1458339"/>
            <wp:effectExtent l="0" t="0" r="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01217" cy="1466117"/>
                    </a:xfrm>
                    <a:prstGeom prst="rect">
                      <a:avLst/>
                    </a:prstGeom>
                    <a:noFill/>
                    <a:ln>
                      <a:noFill/>
                    </a:ln>
                  </pic:spPr>
                </pic:pic>
              </a:graphicData>
            </a:graphic>
          </wp:inline>
        </w:drawing>
      </w:r>
    </w:p>
    <w:p w14:paraId="1ABAF9A0" w14:textId="5D1F0AB4" w:rsidR="009C77B2" w:rsidRPr="001F4EC2" w:rsidRDefault="000E6B57" w:rsidP="009C77B2">
      <w:pPr>
        <w:pStyle w:val="Beschriftung"/>
        <w:jc w:val="center"/>
        <w:rPr>
          <w:rFonts w:ascii="Arial" w:hAnsi="Arial" w:cs="Arial"/>
        </w:rPr>
      </w:pPr>
      <w:bookmarkStart w:id="293" w:name="_Toc477029995"/>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1F4EC2" w:rsidRPr="001F4EC2">
        <w:rPr>
          <w:rFonts w:ascii="Arial" w:hAnsi="Arial" w:cs="Arial"/>
          <w:noProof/>
        </w:rPr>
        <w:t>35</w:t>
      </w:r>
      <w:r w:rsidR="009C483C" w:rsidRPr="001F4EC2">
        <w:rPr>
          <w:rFonts w:ascii="Arial" w:hAnsi="Arial" w:cs="Arial"/>
          <w:noProof/>
        </w:rPr>
        <w:fldChar w:fldCharType="end"/>
      </w:r>
      <w:r w:rsidRPr="001F4EC2">
        <w:rPr>
          <w:rFonts w:ascii="Arial" w:hAnsi="Arial" w:cs="Arial"/>
        </w:rPr>
        <w:t>: 5mm rot leuchtende LE</w:t>
      </w:r>
      <w:r w:rsidR="009C77B2" w:rsidRPr="001F4EC2">
        <w:rPr>
          <w:rFonts w:ascii="Arial" w:hAnsi="Arial" w:cs="Arial"/>
        </w:rPr>
        <w:t>D</w:t>
      </w:r>
      <w:bookmarkEnd w:id="293"/>
    </w:p>
    <w:p w14:paraId="22E4CE2D" w14:textId="7A70F8D2" w:rsidR="009C77B2" w:rsidRPr="001F4EC2" w:rsidRDefault="009C77B2" w:rsidP="009C77B2">
      <w:pPr>
        <w:pStyle w:val="Beschriftung"/>
        <w:jc w:val="center"/>
        <w:rPr>
          <w:rFonts w:ascii="Arial" w:hAnsi="Arial" w:cs="Arial"/>
        </w:rPr>
      </w:pPr>
      <w:r w:rsidRPr="001F4EC2">
        <w:rPr>
          <w:rFonts w:ascii="Arial" w:hAnsi="Arial" w:cs="Arial"/>
        </w:rPr>
        <w:t>(Quelle: Eigene Grafik)</w:t>
      </w:r>
    </w:p>
    <w:p w14:paraId="5B0676B7" w14:textId="77777777" w:rsidR="001568EA" w:rsidRPr="001568EA" w:rsidRDefault="001568EA" w:rsidP="001568EA"/>
    <w:p w14:paraId="4E92C8F8" w14:textId="3D5D2155" w:rsidR="00E92BB6" w:rsidRPr="009C5835" w:rsidRDefault="00E92BB6" w:rsidP="00E26F99">
      <w:pPr>
        <w:rPr>
          <w:rFonts w:ascii="Arial" w:hAnsi="Arial" w:cs="Arial"/>
          <w:b/>
        </w:rPr>
      </w:pPr>
      <w:r w:rsidRPr="009C5835">
        <w:rPr>
          <w:rFonts w:ascii="Arial" w:hAnsi="Arial" w:cs="Arial"/>
          <w:b/>
        </w:rPr>
        <w:t xml:space="preserve">Phillips HUE </w:t>
      </w:r>
      <w:r w:rsidR="008D5402" w:rsidRPr="009C5835">
        <w:rPr>
          <w:rFonts w:ascii="Arial" w:hAnsi="Arial" w:cs="Arial"/>
          <w:b/>
        </w:rPr>
        <w:t>Lampen</w:t>
      </w:r>
    </w:p>
    <w:p w14:paraId="38D48662" w14:textId="3AD0C798" w:rsidR="00FD0ECE" w:rsidRPr="009C5835" w:rsidRDefault="00FD0ECE" w:rsidP="00E26F99">
      <w:pPr>
        <w:rPr>
          <w:rFonts w:ascii="Arial" w:hAnsi="Arial" w:cs="Arial"/>
          <w:b/>
        </w:rPr>
      </w:pPr>
    </w:p>
    <w:p w14:paraId="7685F7BE" w14:textId="058494F6" w:rsidR="00FD0ECE" w:rsidRPr="00F801EF" w:rsidRDefault="00801F29" w:rsidP="00801F29">
      <w:pPr>
        <w:spacing w:line="360" w:lineRule="auto"/>
        <w:jc w:val="both"/>
        <w:rPr>
          <w:rFonts w:ascii="Arial" w:hAnsi="Arial" w:cs="Arial"/>
          <w:szCs w:val="24"/>
        </w:rPr>
      </w:pPr>
      <w:r w:rsidRPr="00F801EF">
        <w:rPr>
          <w:rFonts w:ascii="Arial" w:hAnsi="Arial" w:cs="Arial"/>
          <w:szCs w:val="24"/>
        </w:rPr>
        <w:t xml:space="preserve">Die visuellen Erinnerungen erfolgen durch die Verwendung der Philips Hue LED Lampe E27 (siehe </w:t>
      </w:r>
      <w:r w:rsidR="000D720E" w:rsidRPr="00F801EF">
        <w:rPr>
          <w:rFonts w:ascii="Arial" w:hAnsi="Arial" w:cs="Arial"/>
          <w:szCs w:val="24"/>
        </w:rPr>
        <w:fldChar w:fldCharType="begin"/>
      </w:r>
      <w:r w:rsidR="000D720E" w:rsidRPr="00F801EF">
        <w:rPr>
          <w:rFonts w:ascii="Arial" w:hAnsi="Arial" w:cs="Arial"/>
          <w:szCs w:val="24"/>
        </w:rPr>
        <w:instrText xml:space="preserve"> REF _Ref477019102 \h </w:instrText>
      </w:r>
      <w:r w:rsidR="00F801EF">
        <w:rPr>
          <w:rFonts w:ascii="Arial" w:hAnsi="Arial" w:cs="Arial"/>
          <w:szCs w:val="24"/>
        </w:rPr>
        <w:instrText xml:space="preserve"> \* MERGEFORMAT </w:instrText>
      </w:r>
      <w:r w:rsidR="000D720E" w:rsidRPr="00F801EF">
        <w:rPr>
          <w:rFonts w:ascii="Arial" w:hAnsi="Arial" w:cs="Arial"/>
          <w:szCs w:val="24"/>
        </w:rPr>
      </w:r>
      <w:r w:rsidR="000D720E" w:rsidRPr="00F801EF">
        <w:rPr>
          <w:rFonts w:ascii="Arial" w:hAnsi="Arial" w:cs="Arial"/>
          <w:szCs w:val="24"/>
        </w:rPr>
        <w:fldChar w:fldCharType="separate"/>
      </w:r>
      <w:r w:rsidR="00E05847" w:rsidRPr="00F801EF">
        <w:rPr>
          <w:rFonts w:ascii="Arial" w:hAnsi="Arial" w:cs="Arial"/>
          <w:szCs w:val="24"/>
        </w:rPr>
        <w:t xml:space="preserve">Abbildung </w:t>
      </w:r>
      <w:r w:rsidR="00E05847">
        <w:rPr>
          <w:rFonts w:ascii="Arial" w:hAnsi="Arial" w:cs="Arial"/>
          <w:noProof/>
          <w:szCs w:val="24"/>
        </w:rPr>
        <w:t>35</w:t>
      </w:r>
      <w:r w:rsidR="000D720E" w:rsidRPr="00F801EF">
        <w:rPr>
          <w:rFonts w:ascii="Arial" w:hAnsi="Arial" w:cs="Arial"/>
          <w:szCs w:val="24"/>
        </w:rPr>
        <w:fldChar w:fldCharType="end"/>
      </w:r>
      <w:r w:rsidRPr="00F801EF">
        <w:rPr>
          <w:rFonts w:ascii="Arial" w:hAnsi="Arial" w:cs="Arial"/>
          <w:szCs w:val="24"/>
        </w:rPr>
        <w:t>)</w:t>
      </w:r>
      <w:r w:rsidR="000D720E" w:rsidRPr="00F801EF">
        <w:rPr>
          <w:rFonts w:ascii="Arial" w:hAnsi="Arial" w:cs="Arial"/>
          <w:szCs w:val="24"/>
        </w:rPr>
        <w:t xml:space="preserve">. Bei Fälligkeit eines Medikamententermins wird die Farbe der Lampe geändert, sodass die Personen direkt wissen, dass der Einnahmezeitpunkt gekommen ist. </w:t>
      </w:r>
    </w:p>
    <w:p w14:paraId="6FE7911F" w14:textId="77B3C5E7" w:rsidR="00FD0ECE" w:rsidRPr="00F801EF" w:rsidRDefault="00FD0ECE" w:rsidP="00E26F99">
      <w:pPr>
        <w:rPr>
          <w:rFonts w:ascii="Arial" w:hAnsi="Arial" w:cs="Arial"/>
          <w:b/>
          <w:szCs w:val="24"/>
        </w:rPr>
      </w:pPr>
    </w:p>
    <w:p w14:paraId="59C0E569" w14:textId="77777777" w:rsidR="000D720E" w:rsidRPr="00F801EF" w:rsidRDefault="00801F29" w:rsidP="000D720E">
      <w:pPr>
        <w:keepNext/>
        <w:jc w:val="center"/>
        <w:rPr>
          <w:rFonts w:ascii="Arial" w:hAnsi="Arial" w:cs="Arial"/>
          <w:szCs w:val="24"/>
        </w:rPr>
      </w:pPr>
      <w:r w:rsidRPr="00F801EF">
        <w:rPr>
          <w:rFonts w:ascii="Arial" w:hAnsi="Arial" w:cs="Arial"/>
          <w:b/>
          <w:noProof/>
          <w:szCs w:val="24"/>
        </w:rPr>
        <w:lastRenderedPageBreak/>
        <w:drawing>
          <wp:inline distT="0" distB="0" distL="0" distR="0" wp14:anchorId="245886C1" wp14:editId="064B67C8">
            <wp:extent cx="1676400" cy="1851306"/>
            <wp:effectExtent l="0" t="0" r="0" b="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85326" cy="1861163"/>
                    </a:xfrm>
                    <a:prstGeom prst="rect">
                      <a:avLst/>
                    </a:prstGeom>
                    <a:noFill/>
                    <a:ln>
                      <a:noFill/>
                    </a:ln>
                  </pic:spPr>
                </pic:pic>
              </a:graphicData>
            </a:graphic>
          </wp:inline>
        </w:drawing>
      </w:r>
    </w:p>
    <w:p w14:paraId="1118A625" w14:textId="50BDA0FF" w:rsidR="000D720E" w:rsidRPr="001F4EC2" w:rsidRDefault="000D720E" w:rsidP="000D720E">
      <w:pPr>
        <w:pStyle w:val="Beschriftung"/>
        <w:jc w:val="center"/>
        <w:rPr>
          <w:rFonts w:ascii="Arial" w:hAnsi="Arial" w:cs="Arial"/>
        </w:rPr>
      </w:pPr>
      <w:bookmarkStart w:id="294" w:name="_Ref477019102"/>
      <w:bookmarkStart w:id="295" w:name="_Toc477029996"/>
      <w:r w:rsidRPr="001F4EC2">
        <w:rPr>
          <w:rFonts w:ascii="Arial" w:hAnsi="Arial" w:cs="Arial"/>
        </w:rPr>
        <w:t xml:space="preserve">Abbildung </w:t>
      </w:r>
      <w:r w:rsidRPr="001F4EC2">
        <w:rPr>
          <w:rFonts w:ascii="Arial" w:hAnsi="Arial" w:cs="Arial"/>
        </w:rPr>
        <w:fldChar w:fldCharType="begin"/>
      </w:r>
      <w:r w:rsidRPr="001F4EC2">
        <w:rPr>
          <w:rFonts w:ascii="Arial" w:hAnsi="Arial" w:cs="Arial"/>
        </w:rPr>
        <w:instrText xml:space="preserve"> SEQ Abbildung \* ARABIC </w:instrText>
      </w:r>
      <w:r w:rsidRPr="001F4EC2">
        <w:rPr>
          <w:rFonts w:ascii="Arial" w:hAnsi="Arial" w:cs="Arial"/>
        </w:rPr>
        <w:fldChar w:fldCharType="separate"/>
      </w:r>
      <w:r w:rsidR="001F4EC2" w:rsidRPr="001F4EC2">
        <w:rPr>
          <w:rFonts w:ascii="Arial" w:hAnsi="Arial" w:cs="Arial"/>
          <w:noProof/>
        </w:rPr>
        <w:t>36</w:t>
      </w:r>
      <w:r w:rsidRPr="001F4EC2">
        <w:rPr>
          <w:rFonts w:ascii="Arial" w:hAnsi="Arial" w:cs="Arial"/>
        </w:rPr>
        <w:fldChar w:fldCharType="end"/>
      </w:r>
      <w:bookmarkEnd w:id="294"/>
      <w:r w:rsidRPr="001F4EC2">
        <w:rPr>
          <w:rFonts w:ascii="Arial" w:hAnsi="Arial" w:cs="Arial"/>
        </w:rPr>
        <w:t>: Phillips Heu Starter Set 3</w:t>
      </w:r>
      <w:bookmarkEnd w:id="295"/>
    </w:p>
    <w:p w14:paraId="46BC2EBF" w14:textId="4E01AAB2" w:rsidR="00FD0ECE" w:rsidRPr="001F4EC2" w:rsidRDefault="000D720E" w:rsidP="000D720E">
      <w:pPr>
        <w:pStyle w:val="Beschriftung"/>
        <w:jc w:val="center"/>
        <w:rPr>
          <w:rFonts w:ascii="Arial" w:hAnsi="Arial" w:cs="Arial"/>
          <w:b w:val="0"/>
        </w:rPr>
      </w:pPr>
      <w:r w:rsidRPr="001F4EC2">
        <w:rPr>
          <w:rFonts w:ascii="Arial" w:hAnsi="Arial" w:cs="Arial"/>
        </w:rPr>
        <w:t>(Quelle: Eigene Grafik)</w:t>
      </w:r>
    </w:p>
    <w:p w14:paraId="18E3BD47" w14:textId="15805DE4" w:rsidR="008D5402" w:rsidRDefault="008D5402" w:rsidP="00E26F99">
      <w:pPr>
        <w:rPr>
          <w:rFonts w:ascii="Arial" w:hAnsi="Arial" w:cs="Arial"/>
          <w:b/>
        </w:rPr>
      </w:pPr>
    </w:p>
    <w:p w14:paraId="789EAAD3" w14:textId="2E919D76" w:rsidR="007322AC" w:rsidRDefault="007322AC" w:rsidP="00E26F99">
      <w:pPr>
        <w:rPr>
          <w:rFonts w:ascii="Arial" w:hAnsi="Arial" w:cs="Arial"/>
          <w:b/>
        </w:rPr>
      </w:pPr>
    </w:p>
    <w:p w14:paraId="23529528" w14:textId="6A8115A4" w:rsidR="007322AC" w:rsidRDefault="007322AC" w:rsidP="00E26F99">
      <w:pPr>
        <w:rPr>
          <w:rFonts w:ascii="Arial" w:hAnsi="Arial" w:cs="Arial"/>
          <w:b/>
        </w:rPr>
      </w:pPr>
    </w:p>
    <w:p w14:paraId="75281861" w14:textId="7FC03262" w:rsidR="007322AC" w:rsidRDefault="007322AC" w:rsidP="00E26F99">
      <w:pPr>
        <w:rPr>
          <w:rFonts w:ascii="Arial" w:hAnsi="Arial" w:cs="Arial"/>
          <w:b/>
        </w:rPr>
      </w:pPr>
    </w:p>
    <w:p w14:paraId="0B59C773" w14:textId="77777777" w:rsidR="001F4EC2" w:rsidRDefault="001F4EC2" w:rsidP="00E26F99">
      <w:pPr>
        <w:rPr>
          <w:rFonts w:ascii="Arial" w:hAnsi="Arial" w:cs="Arial"/>
          <w:b/>
        </w:rPr>
      </w:pPr>
    </w:p>
    <w:p w14:paraId="7255C935" w14:textId="6024AF32" w:rsidR="007322AC" w:rsidRDefault="007322AC" w:rsidP="00E26F99">
      <w:pPr>
        <w:rPr>
          <w:rFonts w:ascii="Arial" w:hAnsi="Arial" w:cs="Arial"/>
          <w:b/>
        </w:rPr>
      </w:pPr>
    </w:p>
    <w:p w14:paraId="6D4F3E6D" w14:textId="3BAF16E4" w:rsidR="007322AC" w:rsidRPr="009C5835" w:rsidRDefault="007322AC" w:rsidP="00E26F99">
      <w:pPr>
        <w:rPr>
          <w:rFonts w:ascii="Arial" w:hAnsi="Arial" w:cs="Arial"/>
          <w:b/>
        </w:rPr>
      </w:pPr>
    </w:p>
    <w:p w14:paraId="213A4685" w14:textId="3AFFD4B2" w:rsidR="008D5402" w:rsidRPr="009C5835" w:rsidRDefault="008D5402" w:rsidP="00E26F99">
      <w:pPr>
        <w:rPr>
          <w:rFonts w:ascii="Arial" w:hAnsi="Arial" w:cs="Arial"/>
          <w:b/>
        </w:rPr>
      </w:pPr>
      <w:r w:rsidRPr="009C5835">
        <w:rPr>
          <w:rFonts w:ascii="Arial" w:hAnsi="Arial" w:cs="Arial"/>
          <w:b/>
        </w:rPr>
        <w:t>Lautsprecher</w:t>
      </w:r>
    </w:p>
    <w:p w14:paraId="038F7467" w14:textId="6073ED6B" w:rsidR="008D5402" w:rsidRPr="009C5835" w:rsidRDefault="008D5402" w:rsidP="00E26F99">
      <w:pPr>
        <w:rPr>
          <w:rFonts w:ascii="Arial" w:hAnsi="Arial" w:cs="Arial"/>
          <w:b/>
        </w:rPr>
      </w:pPr>
    </w:p>
    <w:p w14:paraId="70BBCAF1" w14:textId="5C60D886" w:rsidR="00E21223" w:rsidRPr="009C5835" w:rsidRDefault="008D5402" w:rsidP="00E21223">
      <w:pPr>
        <w:spacing w:line="360" w:lineRule="auto"/>
        <w:jc w:val="both"/>
        <w:rPr>
          <w:rFonts w:ascii="Arial" w:hAnsi="Arial" w:cs="Arial"/>
        </w:rPr>
      </w:pPr>
      <w:r w:rsidRPr="009C5835">
        <w:rPr>
          <w:rFonts w:ascii="Arial" w:hAnsi="Arial" w:cs="Arial"/>
        </w:rPr>
        <w:t>Für die Ausgabe der akustischen Benachrichtigungen und der Einnahmehinweise durch den Text-To-Speech-Service (TTS), wird der 6,7 x 5,2 x 5,5 cm große tragbarer MP3 Lautsprecher von PELTEC verwendet.</w:t>
      </w:r>
    </w:p>
    <w:p w14:paraId="0A5F7CB3" w14:textId="77777777" w:rsidR="000E6B57" w:rsidRPr="009C5835" w:rsidRDefault="000E6B57" w:rsidP="00E21223">
      <w:pPr>
        <w:spacing w:line="360" w:lineRule="auto"/>
        <w:jc w:val="both"/>
        <w:rPr>
          <w:rFonts w:ascii="Arial" w:hAnsi="Arial" w:cs="Arial"/>
        </w:rPr>
      </w:pPr>
    </w:p>
    <w:p w14:paraId="55D7F6DA" w14:textId="77777777" w:rsidR="000E6B57" w:rsidRPr="00F801EF" w:rsidRDefault="000E6B57" w:rsidP="000E6B57">
      <w:pPr>
        <w:keepNext/>
        <w:spacing w:line="360" w:lineRule="auto"/>
        <w:jc w:val="center"/>
        <w:rPr>
          <w:rFonts w:ascii="Arial" w:hAnsi="Arial" w:cs="Arial"/>
          <w:szCs w:val="24"/>
        </w:rPr>
      </w:pPr>
      <w:r w:rsidRPr="00F801EF">
        <w:rPr>
          <w:rFonts w:ascii="Arial" w:hAnsi="Arial" w:cs="Arial"/>
          <w:noProof/>
          <w:szCs w:val="24"/>
        </w:rPr>
        <w:drawing>
          <wp:inline distT="0" distB="0" distL="0" distR="0" wp14:anchorId="02BAFCFD" wp14:editId="2D975ADA">
            <wp:extent cx="1752600" cy="1933591"/>
            <wp:effectExtent l="0" t="0" r="0"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54835" cy="1936057"/>
                    </a:xfrm>
                    <a:prstGeom prst="rect">
                      <a:avLst/>
                    </a:prstGeom>
                    <a:noFill/>
                    <a:ln>
                      <a:noFill/>
                    </a:ln>
                  </pic:spPr>
                </pic:pic>
              </a:graphicData>
            </a:graphic>
          </wp:inline>
        </w:drawing>
      </w:r>
    </w:p>
    <w:p w14:paraId="161724D2" w14:textId="1944CB74" w:rsidR="009C77B2" w:rsidRPr="001F4EC2" w:rsidRDefault="000E6B57" w:rsidP="009C77B2">
      <w:pPr>
        <w:pStyle w:val="Beschriftung"/>
        <w:jc w:val="center"/>
        <w:rPr>
          <w:rFonts w:ascii="Arial" w:hAnsi="Arial" w:cs="Arial"/>
        </w:rPr>
      </w:pPr>
      <w:bookmarkStart w:id="296" w:name="_Toc477029997"/>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1F4EC2" w:rsidRPr="001F4EC2">
        <w:rPr>
          <w:rFonts w:ascii="Arial" w:hAnsi="Arial" w:cs="Arial"/>
          <w:noProof/>
        </w:rPr>
        <w:t>37</w:t>
      </w:r>
      <w:r w:rsidR="009C483C" w:rsidRPr="001F4EC2">
        <w:rPr>
          <w:rFonts w:ascii="Arial" w:hAnsi="Arial" w:cs="Arial"/>
          <w:noProof/>
        </w:rPr>
        <w:fldChar w:fldCharType="end"/>
      </w:r>
      <w:r w:rsidRPr="001F4EC2">
        <w:rPr>
          <w:rFonts w:ascii="Arial" w:hAnsi="Arial" w:cs="Arial"/>
        </w:rPr>
        <w:t>: Lautspreche</w:t>
      </w:r>
      <w:r w:rsidR="009C77B2" w:rsidRPr="001F4EC2">
        <w:rPr>
          <w:rFonts w:ascii="Arial" w:hAnsi="Arial" w:cs="Arial"/>
        </w:rPr>
        <w:t>r</w:t>
      </w:r>
      <w:bookmarkEnd w:id="296"/>
    </w:p>
    <w:p w14:paraId="010924AC" w14:textId="7B6AA2B7" w:rsidR="009C77B2" w:rsidRPr="001F4EC2" w:rsidRDefault="009C77B2" w:rsidP="007322AC">
      <w:pPr>
        <w:pStyle w:val="Beschriftung"/>
        <w:jc w:val="center"/>
        <w:rPr>
          <w:rFonts w:ascii="Arial" w:hAnsi="Arial" w:cs="Arial"/>
        </w:rPr>
      </w:pPr>
      <w:r w:rsidRPr="001F4EC2">
        <w:rPr>
          <w:rFonts w:ascii="Arial" w:hAnsi="Arial" w:cs="Arial"/>
        </w:rPr>
        <w:t>(Quelle: Eigene Grafik)</w:t>
      </w:r>
      <w:bookmarkStart w:id="297" w:name="_Toc462229598"/>
      <w:bookmarkStart w:id="298" w:name="_Toc462230411"/>
      <w:bookmarkStart w:id="299" w:name="_Toc462231040"/>
    </w:p>
    <w:p w14:paraId="3189621E" w14:textId="174CA95F" w:rsidR="007322AC" w:rsidRPr="00234DE2" w:rsidRDefault="007322AC" w:rsidP="00234DE2"/>
    <w:p w14:paraId="7F92A522" w14:textId="5FE2DB92" w:rsidR="00636299" w:rsidRPr="009C5835" w:rsidRDefault="00636299" w:rsidP="008D5402">
      <w:pPr>
        <w:pStyle w:val="berschrift2"/>
        <w:numPr>
          <w:ilvl w:val="3"/>
          <w:numId w:val="2"/>
        </w:numPr>
        <w:spacing w:line="360" w:lineRule="auto"/>
        <w:jc w:val="both"/>
        <w:rPr>
          <w:rFonts w:ascii="Arial" w:hAnsi="Arial" w:cs="Arial"/>
          <w:b w:val="0"/>
        </w:rPr>
      </w:pPr>
      <w:bookmarkStart w:id="300" w:name="_Toc477029944"/>
      <w:r w:rsidRPr="009C5835">
        <w:rPr>
          <w:rFonts w:ascii="Arial" w:hAnsi="Arial" w:cs="Arial"/>
          <w:b w:val="0"/>
        </w:rPr>
        <w:t>Schaltplan</w:t>
      </w:r>
      <w:bookmarkEnd w:id="297"/>
      <w:bookmarkEnd w:id="298"/>
      <w:bookmarkEnd w:id="299"/>
      <w:bookmarkEnd w:id="300"/>
    </w:p>
    <w:p w14:paraId="37D5FCF7" w14:textId="796799CD" w:rsidR="00636299" w:rsidRPr="009C5835" w:rsidRDefault="00636299" w:rsidP="00636299">
      <w:pPr>
        <w:rPr>
          <w:rFonts w:ascii="Arial" w:hAnsi="Arial" w:cs="Arial"/>
        </w:rPr>
      </w:pPr>
    </w:p>
    <w:p w14:paraId="16844224" w14:textId="3E250FD3" w:rsidR="00245E00" w:rsidRPr="00F801EF" w:rsidRDefault="00245E00" w:rsidP="00245E00">
      <w:pPr>
        <w:spacing w:line="360" w:lineRule="auto"/>
        <w:jc w:val="both"/>
        <w:rPr>
          <w:rFonts w:ascii="Arial" w:hAnsi="Arial" w:cs="Arial"/>
          <w:szCs w:val="24"/>
        </w:rPr>
      </w:pPr>
      <w:r w:rsidRPr="00F801EF">
        <w:rPr>
          <w:rFonts w:ascii="Arial" w:hAnsi="Arial" w:cs="Arial"/>
          <w:szCs w:val="24"/>
        </w:rPr>
        <w:t xml:space="preserve">Die </w:t>
      </w:r>
      <w:r w:rsidR="00B748B6" w:rsidRPr="00F801EF">
        <w:rPr>
          <w:rFonts w:ascii="Arial" w:hAnsi="Arial" w:cs="Arial"/>
          <w:szCs w:val="24"/>
        </w:rPr>
        <w:t xml:space="preserve"> </w:t>
      </w:r>
      <w:r w:rsidR="00B748B6" w:rsidRPr="00F801EF">
        <w:rPr>
          <w:rFonts w:ascii="Arial" w:hAnsi="Arial" w:cs="Arial"/>
          <w:szCs w:val="24"/>
        </w:rPr>
        <w:fldChar w:fldCharType="begin"/>
      </w:r>
      <w:r w:rsidR="00B748B6" w:rsidRPr="00F801EF">
        <w:rPr>
          <w:rFonts w:ascii="Arial" w:hAnsi="Arial" w:cs="Arial"/>
          <w:szCs w:val="24"/>
        </w:rPr>
        <w:instrText xml:space="preserve"> REF _Ref476421047 \h </w:instrText>
      </w:r>
      <w:r w:rsidR="009C5835" w:rsidRPr="00F801EF">
        <w:rPr>
          <w:rFonts w:ascii="Arial" w:hAnsi="Arial" w:cs="Arial"/>
          <w:szCs w:val="24"/>
        </w:rPr>
        <w:instrText xml:space="preserve"> \* MERGEFORMAT </w:instrText>
      </w:r>
      <w:r w:rsidR="00B748B6" w:rsidRPr="00F801EF">
        <w:rPr>
          <w:rFonts w:ascii="Arial" w:hAnsi="Arial" w:cs="Arial"/>
          <w:szCs w:val="24"/>
        </w:rPr>
      </w:r>
      <w:r w:rsidR="00B748B6" w:rsidRPr="00F801EF">
        <w:rPr>
          <w:rFonts w:ascii="Arial" w:hAnsi="Arial" w:cs="Arial"/>
          <w:szCs w:val="24"/>
        </w:rPr>
        <w:fldChar w:fldCharType="separate"/>
      </w:r>
      <w:r w:rsidR="00E05847" w:rsidRPr="00F801EF">
        <w:rPr>
          <w:rFonts w:ascii="Arial" w:hAnsi="Arial" w:cs="Arial"/>
          <w:szCs w:val="24"/>
        </w:rPr>
        <w:t xml:space="preserve">Abbildung </w:t>
      </w:r>
      <w:r w:rsidR="00E05847">
        <w:rPr>
          <w:rFonts w:ascii="Arial" w:hAnsi="Arial" w:cs="Arial"/>
          <w:noProof/>
          <w:szCs w:val="24"/>
        </w:rPr>
        <w:t>37</w:t>
      </w:r>
      <w:r w:rsidR="00B748B6" w:rsidRPr="00F801EF">
        <w:rPr>
          <w:rFonts w:ascii="Arial" w:hAnsi="Arial" w:cs="Arial"/>
          <w:szCs w:val="24"/>
        </w:rPr>
        <w:fldChar w:fldCharType="end"/>
      </w:r>
      <w:r w:rsidR="00B748B6" w:rsidRPr="00F801EF">
        <w:rPr>
          <w:rFonts w:ascii="Arial" w:hAnsi="Arial" w:cs="Arial"/>
          <w:szCs w:val="24"/>
        </w:rPr>
        <w:t xml:space="preserve"> </w:t>
      </w:r>
      <w:r w:rsidRPr="00F801EF">
        <w:rPr>
          <w:rFonts w:ascii="Arial" w:hAnsi="Arial" w:cs="Arial"/>
          <w:szCs w:val="24"/>
        </w:rPr>
        <w:t xml:space="preserve">symbolisiert den Schaltplan des smarten Medikamentenspenders. </w:t>
      </w:r>
    </w:p>
    <w:p w14:paraId="50447F04" w14:textId="77777777" w:rsidR="000D720E" w:rsidRPr="00F801EF" w:rsidRDefault="000D720E" w:rsidP="00245E00">
      <w:pPr>
        <w:spacing w:line="360" w:lineRule="auto"/>
        <w:jc w:val="both"/>
        <w:rPr>
          <w:rFonts w:ascii="Arial" w:hAnsi="Arial" w:cs="Arial"/>
          <w:szCs w:val="24"/>
        </w:rPr>
      </w:pPr>
    </w:p>
    <w:p w14:paraId="27567410" w14:textId="35B7136F" w:rsidR="00636299" w:rsidRPr="00F801EF" w:rsidRDefault="00322ACC" w:rsidP="00636299">
      <w:pPr>
        <w:keepNext/>
        <w:jc w:val="center"/>
        <w:rPr>
          <w:rFonts w:ascii="Arial" w:hAnsi="Arial" w:cs="Arial"/>
          <w:szCs w:val="24"/>
        </w:rPr>
      </w:pPr>
      <w:r w:rsidRPr="00F801EF">
        <w:rPr>
          <w:rFonts w:ascii="Arial" w:hAnsi="Arial" w:cs="Arial"/>
          <w:noProof/>
          <w:szCs w:val="24"/>
        </w:rPr>
        <w:drawing>
          <wp:inline distT="0" distB="0" distL="0" distR="0" wp14:anchorId="4F07F478" wp14:editId="735DB71D">
            <wp:extent cx="3886200" cy="2725954"/>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19301" cy="2749173"/>
                    </a:xfrm>
                    <a:prstGeom prst="rect">
                      <a:avLst/>
                    </a:prstGeom>
                    <a:noFill/>
                    <a:ln>
                      <a:noFill/>
                    </a:ln>
                  </pic:spPr>
                </pic:pic>
              </a:graphicData>
            </a:graphic>
          </wp:inline>
        </w:drawing>
      </w:r>
    </w:p>
    <w:p w14:paraId="7AE08468" w14:textId="3F81DA3F" w:rsidR="000D720E" w:rsidRPr="001F4EC2" w:rsidRDefault="00636299" w:rsidP="00F0645E">
      <w:pPr>
        <w:pStyle w:val="Beschriftung"/>
        <w:jc w:val="center"/>
        <w:rPr>
          <w:rFonts w:ascii="Arial" w:hAnsi="Arial" w:cs="Arial"/>
        </w:rPr>
      </w:pPr>
      <w:bookmarkStart w:id="301" w:name="_Ref476421047"/>
      <w:bookmarkStart w:id="302" w:name="_Toc477029998"/>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1F4EC2" w:rsidRPr="001F4EC2">
        <w:rPr>
          <w:rFonts w:ascii="Arial" w:hAnsi="Arial" w:cs="Arial"/>
          <w:noProof/>
        </w:rPr>
        <w:t>38</w:t>
      </w:r>
      <w:r w:rsidR="009C483C" w:rsidRPr="001F4EC2">
        <w:rPr>
          <w:rFonts w:ascii="Arial" w:hAnsi="Arial" w:cs="Arial"/>
          <w:noProof/>
        </w:rPr>
        <w:fldChar w:fldCharType="end"/>
      </w:r>
      <w:bookmarkEnd w:id="301"/>
      <w:r w:rsidRPr="001F4EC2">
        <w:rPr>
          <w:rFonts w:ascii="Arial" w:hAnsi="Arial" w:cs="Arial"/>
        </w:rPr>
        <w:t>: Schaltpla</w:t>
      </w:r>
      <w:r w:rsidR="000D720E" w:rsidRPr="001F4EC2">
        <w:rPr>
          <w:rFonts w:ascii="Arial" w:hAnsi="Arial" w:cs="Arial"/>
        </w:rPr>
        <w:t>n</w:t>
      </w:r>
      <w:bookmarkEnd w:id="302"/>
    </w:p>
    <w:p w14:paraId="733E766D" w14:textId="7BAF8225" w:rsidR="00F0645E" w:rsidRPr="001F4EC2" w:rsidRDefault="000D720E" w:rsidP="00F0645E">
      <w:pPr>
        <w:pStyle w:val="Beschriftung"/>
        <w:jc w:val="center"/>
        <w:rPr>
          <w:rFonts w:ascii="Arial" w:hAnsi="Arial" w:cs="Arial"/>
        </w:rPr>
      </w:pPr>
      <w:r w:rsidRPr="001F4EC2">
        <w:rPr>
          <w:rFonts w:ascii="Arial" w:hAnsi="Arial" w:cs="Arial"/>
        </w:rPr>
        <w:t>(Quelle: Eigene Grafik)</w:t>
      </w:r>
    </w:p>
    <w:p w14:paraId="502126C2" w14:textId="3A5D5C4F" w:rsidR="00234DE2" w:rsidRDefault="00322ACC" w:rsidP="00322ACC">
      <w:pPr>
        <w:spacing w:line="360" w:lineRule="auto"/>
        <w:jc w:val="both"/>
        <w:rPr>
          <w:rFonts w:ascii="Arial" w:hAnsi="Arial" w:cs="Arial"/>
        </w:rPr>
      </w:pPr>
      <w:r w:rsidRPr="009C5835">
        <w:rPr>
          <w:rFonts w:ascii="Arial" w:hAnsi="Arial" w:cs="Arial"/>
        </w:rPr>
        <w:t>Der Servo-Motor des Sockels 1 ist mit dem GPIO-PIN 16 von dem Raspberry verbunden, Sevor-Motor von Sockel 2 mit GPIO-PIN 21 und vom Sockel 3 mit GPIO-PIN 20. Die LED vom Sockel 1 ist mit GPIO-PIN 26 verbunden, LED vom Sockel 2 mit 19 und LED vom Sockel 3 mit 13. Die LEDs sin</w:t>
      </w:r>
      <w:r w:rsidR="00A40A74" w:rsidRPr="009C5835">
        <w:rPr>
          <w:rFonts w:ascii="Arial" w:hAnsi="Arial" w:cs="Arial"/>
        </w:rPr>
        <w:t>d</w:t>
      </w:r>
      <w:r w:rsidRPr="009C5835">
        <w:rPr>
          <w:rFonts w:ascii="Arial" w:hAnsi="Arial" w:cs="Arial"/>
        </w:rPr>
        <w:t xml:space="preserve"> alle mit einem 220 Ohm Widerstand vorgeschaltet. </w:t>
      </w:r>
      <w:r w:rsidR="00DC5DB4" w:rsidRPr="009C5835">
        <w:rPr>
          <w:rFonts w:ascii="Arial" w:hAnsi="Arial" w:cs="Arial"/>
        </w:rPr>
        <w:t>D</w:t>
      </w:r>
      <w:r w:rsidRPr="009C5835">
        <w:rPr>
          <w:rFonts w:ascii="Arial" w:hAnsi="Arial" w:cs="Arial"/>
        </w:rPr>
        <w:t xml:space="preserve">er Hall-Sensor ist mit GPIO-PIN 12 verbunden. </w:t>
      </w:r>
      <w:r w:rsidR="00224AD0" w:rsidRPr="009C5835">
        <w:rPr>
          <w:rFonts w:ascii="Arial" w:hAnsi="Arial" w:cs="Arial"/>
        </w:rPr>
        <w:t xml:space="preserve">Die komplette GPIO-Belegung kann aus der </w:t>
      </w:r>
      <w:r w:rsidR="000019DF" w:rsidRPr="009C5835">
        <w:rPr>
          <w:rFonts w:ascii="Arial" w:hAnsi="Arial" w:cs="Arial"/>
        </w:rPr>
        <w:fldChar w:fldCharType="begin"/>
      </w:r>
      <w:r w:rsidR="000019DF" w:rsidRPr="009C5835">
        <w:rPr>
          <w:rFonts w:ascii="Arial" w:hAnsi="Arial" w:cs="Arial"/>
        </w:rPr>
        <w:instrText xml:space="preserve"> REF _Ref476421152 \h </w:instrText>
      </w:r>
      <w:r w:rsidR="009C5835">
        <w:rPr>
          <w:rFonts w:ascii="Arial" w:hAnsi="Arial" w:cs="Arial"/>
        </w:rPr>
        <w:instrText xml:space="preserve"> \* MERGEFORMAT </w:instrText>
      </w:r>
      <w:r w:rsidR="000019DF" w:rsidRPr="009C5835">
        <w:rPr>
          <w:rFonts w:ascii="Arial" w:hAnsi="Arial" w:cs="Arial"/>
        </w:rPr>
      </w:r>
      <w:r w:rsidR="000019DF" w:rsidRPr="009C5835">
        <w:rPr>
          <w:rFonts w:ascii="Arial" w:hAnsi="Arial" w:cs="Arial"/>
        </w:rPr>
        <w:fldChar w:fldCharType="separate"/>
      </w:r>
      <w:r w:rsidR="00E05847" w:rsidRPr="00E05847">
        <w:rPr>
          <w:rFonts w:ascii="Arial" w:hAnsi="Arial" w:cs="Arial"/>
        </w:rPr>
        <w:t xml:space="preserve">Tabelle </w:t>
      </w:r>
      <w:r w:rsidR="00E05847" w:rsidRPr="00E05847">
        <w:rPr>
          <w:rFonts w:ascii="Arial" w:hAnsi="Arial" w:cs="Arial"/>
          <w:noProof/>
        </w:rPr>
        <w:t>8</w:t>
      </w:r>
      <w:r w:rsidR="000019DF" w:rsidRPr="009C5835">
        <w:rPr>
          <w:rFonts w:ascii="Arial" w:hAnsi="Arial" w:cs="Arial"/>
        </w:rPr>
        <w:fldChar w:fldCharType="end"/>
      </w:r>
      <w:r w:rsidR="000019DF" w:rsidRPr="009C5835">
        <w:rPr>
          <w:rFonts w:ascii="Arial" w:hAnsi="Arial" w:cs="Arial"/>
        </w:rPr>
        <w:t xml:space="preserve"> </w:t>
      </w:r>
      <w:r w:rsidR="00224AD0" w:rsidRPr="009C5835">
        <w:rPr>
          <w:rFonts w:ascii="Arial" w:hAnsi="Arial" w:cs="Arial"/>
        </w:rPr>
        <w:t>entnommen werden.</w:t>
      </w:r>
    </w:p>
    <w:p w14:paraId="16B9B8BA" w14:textId="1B8569FE" w:rsidR="00234DE2" w:rsidRPr="00F801EF" w:rsidRDefault="00234DE2" w:rsidP="00322ACC">
      <w:pPr>
        <w:spacing w:line="360" w:lineRule="auto"/>
        <w:jc w:val="both"/>
        <w:rPr>
          <w:rFonts w:ascii="Arial" w:hAnsi="Arial" w:cs="Arial"/>
          <w:szCs w:val="24"/>
        </w:rPr>
      </w:pPr>
    </w:p>
    <w:p w14:paraId="4B487CB2" w14:textId="1AECBBD9" w:rsidR="00224AD0" w:rsidRPr="00F801EF" w:rsidRDefault="00224AD0" w:rsidP="00224AD0">
      <w:pPr>
        <w:pStyle w:val="Beschriftung"/>
        <w:keepNext/>
        <w:rPr>
          <w:rFonts w:ascii="Arial" w:hAnsi="Arial" w:cs="Arial"/>
          <w:sz w:val="24"/>
          <w:szCs w:val="24"/>
        </w:rPr>
      </w:pPr>
      <w:bookmarkStart w:id="303" w:name="_Ref476421152"/>
      <w:bookmarkStart w:id="304" w:name="_Toc477030032"/>
      <w:r w:rsidRPr="00F801EF">
        <w:rPr>
          <w:rFonts w:ascii="Arial" w:hAnsi="Arial" w:cs="Arial"/>
          <w:sz w:val="24"/>
          <w:szCs w:val="24"/>
        </w:rPr>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E05847">
        <w:rPr>
          <w:rFonts w:ascii="Arial" w:hAnsi="Arial" w:cs="Arial"/>
          <w:noProof/>
          <w:sz w:val="24"/>
          <w:szCs w:val="24"/>
        </w:rPr>
        <w:t>8</w:t>
      </w:r>
      <w:r w:rsidR="009C483C" w:rsidRPr="00F801EF">
        <w:rPr>
          <w:rFonts w:ascii="Arial" w:hAnsi="Arial" w:cs="Arial"/>
          <w:noProof/>
          <w:sz w:val="24"/>
          <w:szCs w:val="24"/>
        </w:rPr>
        <w:fldChar w:fldCharType="end"/>
      </w:r>
      <w:bookmarkEnd w:id="303"/>
      <w:r w:rsidRPr="00F801EF">
        <w:rPr>
          <w:rFonts w:ascii="Arial" w:hAnsi="Arial" w:cs="Arial"/>
          <w:sz w:val="24"/>
          <w:szCs w:val="24"/>
        </w:rPr>
        <w:t>: GPIO-Pin Belegungen</w:t>
      </w:r>
      <w:bookmarkEnd w:id="304"/>
    </w:p>
    <w:tbl>
      <w:tblPr>
        <w:tblStyle w:val="Tabellenraster"/>
        <w:tblW w:w="0" w:type="auto"/>
        <w:tblLook w:val="04A0" w:firstRow="1" w:lastRow="0" w:firstColumn="1" w:lastColumn="0" w:noHBand="0" w:noVBand="1"/>
      </w:tblPr>
      <w:tblGrid>
        <w:gridCol w:w="1950"/>
        <w:gridCol w:w="1622"/>
        <w:gridCol w:w="1612"/>
        <w:gridCol w:w="1539"/>
        <w:gridCol w:w="2054"/>
      </w:tblGrid>
      <w:tr w:rsidR="00224AD0" w:rsidRPr="00F801EF" w14:paraId="6704174E" w14:textId="77777777" w:rsidTr="00224AD0">
        <w:tc>
          <w:tcPr>
            <w:tcW w:w="2046" w:type="dxa"/>
            <w:shd w:val="clear" w:color="auto" w:fill="D9D9D9" w:themeFill="background1" w:themeFillShade="D9"/>
          </w:tcPr>
          <w:p w14:paraId="783EE9FF" w14:textId="06BF85FC"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Bestandteil</w:t>
            </w:r>
          </w:p>
        </w:tc>
        <w:tc>
          <w:tcPr>
            <w:tcW w:w="1779" w:type="dxa"/>
            <w:shd w:val="clear" w:color="auto" w:fill="D9D9D9" w:themeFill="background1" w:themeFillShade="D9"/>
          </w:tcPr>
          <w:p w14:paraId="20A3E43C" w14:textId="3A63AF2B"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GPIO-Pin</w:t>
            </w:r>
          </w:p>
        </w:tc>
        <w:tc>
          <w:tcPr>
            <w:tcW w:w="1709" w:type="dxa"/>
            <w:shd w:val="clear" w:color="auto" w:fill="D9D9D9" w:themeFill="background1" w:themeFillShade="D9"/>
          </w:tcPr>
          <w:p w14:paraId="7B34DE61" w14:textId="0143F647"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Ground-Pin</w:t>
            </w:r>
          </w:p>
        </w:tc>
        <w:tc>
          <w:tcPr>
            <w:tcW w:w="1667" w:type="dxa"/>
            <w:shd w:val="clear" w:color="auto" w:fill="D9D9D9" w:themeFill="background1" w:themeFillShade="D9"/>
          </w:tcPr>
          <w:p w14:paraId="07EEE11D" w14:textId="29E892E4"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Volt-Pin</w:t>
            </w:r>
          </w:p>
        </w:tc>
        <w:tc>
          <w:tcPr>
            <w:tcW w:w="2143" w:type="dxa"/>
            <w:shd w:val="clear" w:color="auto" w:fill="D9D9D9" w:themeFill="background1" w:themeFillShade="D9"/>
          </w:tcPr>
          <w:p w14:paraId="4A778A5E" w14:textId="1F8D39CB"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Hinweis</w:t>
            </w:r>
          </w:p>
        </w:tc>
      </w:tr>
      <w:tr w:rsidR="00224AD0" w:rsidRPr="00F801EF" w14:paraId="2A9F8473" w14:textId="77777777" w:rsidTr="00224AD0">
        <w:tc>
          <w:tcPr>
            <w:tcW w:w="2046" w:type="dxa"/>
          </w:tcPr>
          <w:p w14:paraId="22FEFF67" w14:textId="6DE27375"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Servo-Motor Sockel 1</w:t>
            </w:r>
          </w:p>
        </w:tc>
        <w:tc>
          <w:tcPr>
            <w:tcW w:w="1779" w:type="dxa"/>
          </w:tcPr>
          <w:p w14:paraId="2B98D3C2" w14:textId="0B5365E6" w:rsidR="00224AD0" w:rsidRPr="00F801EF" w:rsidRDefault="00224AD0" w:rsidP="00322ACC">
            <w:pPr>
              <w:spacing w:line="360" w:lineRule="auto"/>
              <w:jc w:val="both"/>
              <w:rPr>
                <w:rFonts w:ascii="Arial" w:hAnsi="Arial" w:cs="Arial"/>
                <w:szCs w:val="24"/>
              </w:rPr>
            </w:pPr>
            <w:r w:rsidRPr="00F801EF">
              <w:rPr>
                <w:rFonts w:ascii="Arial" w:hAnsi="Arial" w:cs="Arial"/>
                <w:szCs w:val="24"/>
              </w:rPr>
              <w:t>16</w:t>
            </w:r>
          </w:p>
        </w:tc>
        <w:tc>
          <w:tcPr>
            <w:tcW w:w="1709" w:type="dxa"/>
          </w:tcPr>
          <w:p w14:paraId="70F3D2C3" w14:textId="4A2F7AF3" w:rsidR="00224AD0" w:rsidRPr="00F801EF" w:rsidRDefault="00224AD0" w:rsidP="00322ACC">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6DDD67D2" w14:textId="45722A5A" w:rsidR="00224AD0" w:rsidRPr="00F801EF" w:rsidRDefault="00224AD0" w:rsidP="00322ACC">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21007BF1" w14:textId="10D5E3A8" w:rsidR="00224AD0" w:rsidRPr="00F801EF" w:rsidRDefault="00224AD0" w:rsidP="00322ACC">
            <w:pPr>
              <w:spacing w:line="360" w:lineRule="auto"/>
              <w:jc w:val="both"/>
              <w:rPr>
                <w:rFonts w:ascii="Arial" w:hAnsi="Arial" w:cs="Arial"/>
                <w:szCs w:val="24"/>
              </w:rPr>
            </w:pPr>
          </w:p>
        </w:tc>
      </w:tr>
      <w:tr w:rsidR="00224AD0" w:rsidRPr="00F801EF" w14:paraId="4C80482F" w14:textId="77777777" w:rsidTr="00224AD0">
        <w:tc>
          <w:tcPr>
            <w:tcW w:w="2046" w:type="dxa"/>
          </w:tcPr>
          <w:p w14:paraId="44A8F696" w14:textId="4D1F6C17"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Servo-Motor Sockel 2</w:t>
            </w:r>
          </w:p>
        </w:tc>
        <w:tc>
          <w:tcPr>
            <w:tcW w:w="1779" w:type="dxa"/>
          </w:tcPr>
          <w:p w14:paraId="2108A4EC" w14:textId="4E4C32EE" w:rsidR="00224AD0" w:rsidRPr="00F801EF" w:rsidRDefault="00224AD0" w:rsidP="00224AD0">
            <w:pPr>
              <w:spacing w:line="360" w:lineRule="auto"/>
              <w:jc w:val="both"/>
              <w:rPr>
                <w:rFonts w:ascii="Arial" w:hAnsi="Arial" w:cs="Arial"/>
                <w:szCs w:val="24"/>
              </w:rPr>
            </w:pPr>
            <w:r w:rsidRPr="00F801EF">
              <w:rPr>
                <w:rFonts w:ascii="Arial" w:hAnsi="Arial" w:cs="Arial"/>
                <w:szCs w:val="24"/>
              </w:rPr>
              <w:t>21</w:t>
            </w:r>
          </w:p>
        </w:tc>
        <w:tc>
          <w:tcPr>
            <w:tcW w:w="1709" w:type="dxa"/>
          </w:tcPr>
          <w:p w14:paraId="195E5C79" w14:textId="6C35BB1D"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216613A6" w14:textId="45FA1B02"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63ABAFB3" w14:textId="61E4CBAA" w:rsidR="00224AD0" w:rsidRPr="00F801EF" w:rsidRDefault="00224AD0" w:rsidP="00224AD0">
            <w:pPr>
              <w:spacing w:line="360" w:lineRule="auto"/>
              <w:jc w:val="both"/>
              <w:rPr>
                <w:rFonts w:ascii="Arial" w:hAnsi="Arial" w:cs="Arial"/>
                <w:szCs w:val="24"/>
              </w:rPr>
            </w:pPr>
          </w:p>
        </w:tc>
      </w:tr>
      <w:tr w:rsidR="00224AD0" w:rsidRPr="00F801EF" w14:paraId="493826E6" w14:textId="77777777" w:rsidTr="00224AD0">
        <w:tc>
          <w:tcPr>
            <w:tcW w:w="2046" w:type="dxa"/>
          </w:tcPr>
          <w:p w14:paraId="705E0AF6" w14:textId="62986D69"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Servo-Motor Sockel 3</w:t>
            </w:r>
          </w:p>
        </w:tc>
        <w:tc>
          <w:tcPr>
            <w:tcW w:w="1779" w:type="dxa"/>
          </w:tcPr>
          <w:p w14:paraId="62D7820A" w14:textId="71DAE2F8" w:rsidR="00224AD0" w:rsidRPr="00F801EF" w:rsidRDefault="00224AD0" w:rsidP="00224AD0">
            <w:pPr>
              <w:spacing w:line="360" w:lineRule="auto"/>
              <w:jc w:val="both"/>
              <w:rPr>
                <w:rFonts w:ascii="Arial" w:hAnsi="Arial" w:cs="Arial"/>
                <w:szCs w:val="24"/>
              </w:rPr>
            </w:pPr>
            <w:r w:rsidRPr="00F801EF">
              <w:rPr>
                <w:rFonts w:ascii="Arial" w:hAnsi="Arial" w:cs="Arial"/>
                <w:szCs w:val="24"/>
              </w:rPr>
              <w:t>20</w:t>
            </w:r>
          </w:p>
        </w:tc>
        <w:tc>
          <w:tcPr>
            <w:tcW w:w="1709" w:type="dxa"/>
          </w:tcPr>
          <w:p w14:paraId="43809F05" w14:textId="6696C89D"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4FB4E679" w14:textId="72BB947E"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00A4B173" w14:textId="640C8771" w:rsidR="00224AD0" w:rsidRPr="00F801EF" w:rsidRDefault="00224AD0" w:rsidP="00224AD0">
            <w:pPr>
              <w:spacing w:line="360" w:lineRule="auto"/>
              <w:jc w:val="both"/>
              <w:rPr>
                <w:rFonts w:ascii="Arial" w:hAnsi="Arial" w:cs="Arial"/>
                <w:szCs w:val="24"/>
              </w:rPr>
            </w:pPr>
          </w:p>
        </w:tc>
      </w:tr>
      <w:tr w:rsidR="00224AD0" w:rsidRPr="00F801EF" w14:paraId="1096AD9E" w14:textId="77777777" w:rsidTr="00224AD0">
        <w:tc>
          <w:tcPr>
            <w:tcW w:w="2046" w:type="dxa"/>
          </w:tcPr>
          <w:p w14:paraId="3D5225E7" w14:textId="161EFCA6"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LED Sockel 1</w:t>
            </w:r>
          </w:p>
        </w:tc>
        <w:tc>
          <w:tcPr>
            <w:tcW w:w="1779" w:type="dxa"/>
          </w:tcPr>
          <w:p w14:paraId="1384E2FE" w14:textId="273827A7" w:rsidR="00224AD0" w:rsidRPr="00F801EF" w:rsidRDefault="00224AD0" w:rsidP="00224AD0">
            <w:pPr>
              <w:spacing w:line="360" w:lineRule="auto"/>
              <w:jc w:val="both"/>
              <w:rPr>
                <w:rFonts w:ascii="Arial" w:hAnsi="Arial" w:cs="Arial"/>
                <w:szCs w:val="24"/>
              </w:rPr>
            </w:pPr>
            <w:r w:rsidRPr="00F801EF">
              <w:rPr>
                <w:rFonts w:ascii="Arial" w:hAnsi="Arial" w:cs="Arial"/>
                <w:szCs w:val="24"/>
              </w:rPr>
              <w:t>26</w:t>
            </w:r>
          </w:p>
        </w:tc>
        <w:tc>
          <w:tcPr>
            <w:tcW w:w="1709" w:type="dxa"/>
          </w:tcPr>
          <w:p w14:paraId="0A7FC6F5" w14:textId="4DCDC301"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4A90D3C6" w14:textId="53792361"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6C04D61B" w14:textId="69FA836D" w:rsidR="00224AD0" w:rsidRPr="00F801EF" w:rsidRDefault="00224AD0" w:rsidP="00224AD0">
            <w:pPr>
              <w:spacing w:line="360" w:lineRule="auto"/>
              <w:jc w:val="both"/>
              <w:rPr>
                <w:rFonts w:ascii="Arial" w:hAnsi="Arial" w:cs="Arial"/>
                <w:szCs w:val="24"/>
              </w:rPr>
            </w:pPr>
            <w:r w:rsidRPr="00F801EF">
              <w:rPr>
                <w:rFonts w:ascii="Arial" w:hAnsi="Arial" w:cs="Arial"/>
                <w:szCs w:val="24"/>
              </w:rPr>
              <w:t>220 Ohm Widerstand vorgeschaltet</w:t>
            </w:r>
          </w:p>
        </w:tc>
      </w:tr>
      <w:tr w:rsidR="00224AD0" w:rsidRPr="00F801EF" w14:paraId="4F212BDF" w14:textId="77777777" w:rsidTr="00224AD0">
        <w:tc>
          <w:tcPr>
            <w:tcW w:w="2046" w:type="dxa"/>
          </w:tcPr>
          <w:p w14:paraId="0A392026" w14:textId="40422ABB"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lastRenderedPageBreak/>
              <w:t>LED Sockel 2</w:t>
            </w:r>
          </w:p>
        </w:tc>
        <w:tc>
          <w:tcPr>
            <w:tcW w:w="1779" w:type="dxa"/>
          </w:tcPr>
          <w:p w14:paraId="4C930189" w14:textId="3C3F1028" w:rsidR="00224AD0" w:rsidRPr="00F801EF" w:rsidRDefault="00224AD0" w:rsidP="00224AD0">
            <w:pPr>
              <w:spacing w:line="360" w:lineRule="auto"/>
              <w:jc w:val="both"/>
              <w:rPr>
                <w:rFonts w:ascii="Arial" w:hAnsi="Arial" w:cs="Arial"/>
                <w:szCs w:val="24"/>
              </w:rPr>
            </w:pPr>
            <w:r w:rsidRPr="00F801EF">
              <w:rPr>
                <w:rFonts w:ascii="Arial" w:hAnsi="Arial" w:cs="Arial"/>
                <w:szCs w:val="24"/>
              </w:rPr>
              <w:t>19</w:t>
            </w:r>
          </w:p>
        </w:tc>
        <w:tc>
          <w:tcPr>
            <w:tcW w:w="1709" w:type="dxa"/>
          </w:tcPr>
          <w:p w14:paraId="1E9460C4" w14:textId="2F9F5CFE"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2E86AB5A" w14:textId="3F9A17C1"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3EAEB34B" w14:textId="31193157" w:rsidR="00224AD0" w:rsidRPr="00F801EF" w:rsidRDefault="00224AD0" w:rsidP="00224AD0">
            <w:pPr>
              <w:spacing w:line="360" w:lineRule="auto"/>
              <w:jc w:val="both"/>
              <w:rPr>
                <w:rFonts w:ascii="Arial" w:hAnsi="Arial" w:cs="Arial"/>
                <w:szCs w:val="24"/>
              </w:rPr>
            </w:pPr>
            <w:r w:rsidRPr="00F801EF">
              <w:rPr>
                <w:rFonts w:ascii="Arial" w:hAnsi="Arial" w:cs="Arial"/>
                <w:szCs w:val="24"/>
              </w:rPr>
              <w:t>220 Ohm Widerstand vorgeschaltet</w:t>
            </w:r>
          </w:p>
        </w:tc>
      </w:tr>
      <w:tr w:rsidR="00224AD0" w:rsidRPr="00F801EF" w14:paraId="2ED3848E" w14:textId="77777777" w:rsidTr="00224AD0">
        <w:tc>
          <w:tcPr>
            <w:tcW w:w="2046" w:type="dxa"/>
          </w:tcPr>
          <w:p w14:paraId="469CEBDE" w14:textId="2FB215D3"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LED Sockel 3</w:t>
            </w:r>
          </w:p>
        </w:tc>
        <w:tc>
          <w:tcPr>
            <w:tcW w:w="1779" w:type="dxa"/>
          </w:tcPr>
          <w:p w14:paraId="0D118608" w14:textId="663CB8D8" w:rsidR="00224AD0" w:rsidRPr="00F801EF" w:rsidRDefault="00224AD0" w:rsidP="00224AD0">
            <w:pPr>
              <w:spacing w:line="360" w:lineRule="auto"/>
              <w:jc w:val="both"/>
              <w:rPr>
                <w:rFonts w:ascii="Arial" w:hAnsi="Arial" w:cs="Arial"/>
                <w:szCs w:val="24"/>
              </w:rPr>
            </w:pPr>
            <w:r w:rsidRPr="00F801EF">
              <w:rPr>
                <w:rFonts w:ascii="Arial" w:hAnsi="Arial" w:cs="Arial"/>
                <w:szCs w:val="24"/>
              </w:rPr>
              <w:t>13</w:t>
            </w:r>
          </w:p>
        </w:tc>
        <w:tc>
          <w:tcPr>
            <w:tcW w:w="1709" w:type="dxa"/>
          </w:tcPr>
          <w:p w14:paraId="654FB0D2" w14:textId="7AF2A89D"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62331FD1" w14:textId="01FED635"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744FA756" w14:textId="7F685FE0" w:rsidR="00224AD0" w:rsidRPr="00F801EF" w:rsidRDefault="00224AD0" w:rsidP="00224AD0">
            <w:pPr>
              <w:spacing w:line="360" w:lineRule="auto"/>
              <w:jc w:val="both"/>
              <w:rPr>
                <w:rFonts w:ascii="Arial" w:hAnsi="Arial" w:cs="Arial"/>
                <w:szCs w:val="24"/>
              </w:rPr>
            </w:pPr>
            <w:r w:rsidRPr="00F801EF">
              <w:rPr>
                <w:rFonts w:ascii="Arial" w:hAnsi="Arial" w:cs="Arial"/>
                <w:szCs w:val="24"/>
              </w:rPr>
              <w:t>220 Ohm Widerstand vorgeschaltet</w:t>
            </w:r>
          </w:p>
        </w:tc>
      </w:tr>
      <w:tr w:rsidR="00224AD0" w:rsidRPr="00F801EF" w14:paraId="626D2E12" w14:textId="77777777" w:rsidTr="00224AD0">
        <w:tc>
          <w:tcPr>
            <w:tcW w:w="2046" w:type="dxa"/>
          </w:tcPr>
          <w:p w14:paraId="4AEF8046" w14:textId="3767DB48"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Hall Sensor</w:t>
            </w:r>
          </w:p>
        </w:tc>
        <w:tc>
          <w:tcPr>
            <w:tcW w:w="1779" w:type="dxa"/>
          </w:tcPr>
          <w:p w14:paraId="6118E188" w14:textId="1067BDC1" w:rsidR="00224AD0" w:rsidRPr="00F801EF" w:rsidRDefault="00224AD0" w:rsidP="00224AD0">
            <w:pPr>
              <w:spacing w:line="360" w:lineRule="auto"/>
              <w:jc w:val="both"/>
              <w:rPr>
                <w:rFonts w:ascii="Arial" w:hAnsi="Arial" w:cs="Arial"/>
                <w:szCs w:val="24"/>
              </w:rPr>
            </w:pPr>
            <w:r w:rsidRPr="00F801EF">
              <w:rPr>
                <w:rFonts w:ascii="Arial" w:hAnsi="Arial" w:cs="Arial"/>
                <w:szCs w:val="24"/>
              </w:rPr>
              <w:t>12</w:t>
            </w:r>
          </w:p>
        </w:tc>
        <w:tc>
          <w:tcPr>
            <w:tcW w:w="1709" w:type="dxa"/>
          </w:tcPr>
          <w:p w14:paraId="424B35F5" w14:textId="1FA0E02F"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01D1E48D" w14:textId="400DCDC0"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12911206" w14:textId="5E58701D" w:rsidR="00224AD0" w:rsidRPr="00F801EF" w:rsidRDefault="00224AD0" w:rsidP="00224AD0">
            <w:pPr>
              <w:spacing w:line="360" w:lineRule="auto"/>
              <w:jc w:val="both"/>
              <w:rPr>
                <w:rFonts w:ascii="Arial" w:hAnsi="Arial" w:cs="Arial"/>
                <w:szCs w:val="24"/>
              </w:rPr>
            </w:pPr>
          </w:p>
        </w:tc>
      </w:tr>
      <w:tr w:rsidR="00224AD0" w:rsidRPr="00F801EF" w14:paraId="2D33F5A1" w14:textId="77777777" w:rsidTr="00224AD0">
        <w:tc>
          <w:tcPr>
            <w:tcW w:w="2046" w:type="dxa"/>
          </w:tcPr>
          <w:p w14:paraId="3E92F524" w14:textId="63891365"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Bildschirm</w:t>
            </w:r>
          </w:p>
        </w:tc>
        <w:tc>
          <w:tcPr>
            <w:tcW w:w="1779" w:type="dxa"/>
          </w:tcPr>
          <w:p w14:paraId="26D32DF0" w14:textId="3612DCFB" w:rsidR="00224AD0" w:rsidRPr="00F801EF" w:rsidRDefault="00224AD0" w:rsidP="00224AD0">
            <w:pPr>
              <w:spacing w:line="360" w:lineRule="auto"/>
              <w:jc w:val="both"/>
              <w:rPr>
                <w:rFonts w:ascii="Arial" w:hAnsi="Arial" w:cs="Arial"/>
                <w:szCs w:val="24"/>
              </w:rPr>
            </w:pPr>
            <w:r w:rsidRPr="00F801EF">
              <w:rPr>
                <w:rFonts w:ascii="Arial" w:hAnsi="Arial" w:cs="Arial"/>
                <w:szCs w:val="24"/>
              </w:rPr>
              <w:t>14, 15, 18, 23, 24, 25, 8, 7, 2, 3, 4, 17, 27, 22, 10, 9, 11</w:t>
            </w:r>
          </w:p>
        </w:tc>
        <w:tc>
          <w:tcPr>
            <w:tcW w:w="1709" w:type="dxa"/>
          </w:tcPr>
          <w:p w14:paraId="75CA7C7E" w14:textId="7D2D222C" w:rsidR="00224AD0" w:rsidRPr="00F801EF" w:rsidRDefault="00224AD0" w:rsidP="00224AD0">
            <w:pPr>
              <w:spacing w:line="360" w:lineRule="auto"/>
              <w:jc w:val="both"/>
              <w:rPr>
                <w:rFonts w:ascii="Arial" w:hAnsi="Arial" w:cs="Arial"/>
                <w:szCs w:val="24"/>
              </w:rPr>
            </w:pPr>
            <w:r w:rsidRPr="00F801EF">
              <w:rPr>
                <w:rFonts w:ascii="Arial" w:hAnsi="Arial" w:cs="Arial"/>
                <w:szCs w:val="24"/>
              </w:rPr>
              <w:t>6, 9, 14, 20, 25</w:t>
            </w:r>
          </w:p>
        </w:tc>
        <w:tc>
          <w:tcPr>
            <w:tcW w:w="1667" w:type="dxa"/>
          </w:tcPr>
          <w:p w14:paraId="7B5A2914" w14:textId="7C192C72" w:rsidR="00224AD0" w:rsidRPr="00F801EF" w:rsidRDefault="00224AD0" w:rsidP="00224AD0">
            <w:pPr>
              <w:spacing w:line="360" w:lineRule="auto"/>
              <w:jc w:val="both"/>
              <w:rPr>
                <w:rFonts w:ascii="Arial" w:hAnsi="Arial" w:cs="Arial"/>
                <w:szCs w:val="24"/>
              </w:rPr>
            </w:pPr>
            <w:r w:rsidRPr="00F801EF">
              <w:rPr>
                <w:rFonts w:ascii="Arial" w:hAnsi="Arial" w:cs="Arial"/>
                <w:szCs w:val="24"/>
              </w:rPr>
              <w:t>2, 4, 1, 17</w:t>
            </w:r>
          </w:p>
        </w:tc>
        <w:tc>
          <w:tcPr>
            <w:tcW w:w="2143" w:type="dxa"/>
          </w:tcPr>
          <w:p w14:paraId="0E960B16" w14:textId="6C39AACB" w:rsidR="00224AD0" w:rsidRPr="00F801EF" w:rsidRDefault="00224AD0" w:rsidP="00224AD0">
            <w:pPr>
              <w:spacing w:line="360" w:lineRule="auto"/>
              <w:jc w:val="both"/>
              <w:rPr>
                <w:rFonts w:ascii="Arial" w:hAnsi="Arial" w:cs="Arial"/>
                <w:szCs w:val="24"/>
              </w:rPr>
            </w:pPr>
          </w:p>
        </w:tc>
      </w:tr>
    </w:tbl>
    <w:p w14:paraId="12D91945" w14:textId="504F6E22" w:rsidR="00322ACC" w:rsidRPr="00F801EF" w:rsidRDefault="00322ACC" w:rsidP="00322ACC">
      <w:pPr>
        <w:spacing w:line="360" w:lineRule="auto"/>
        <w:jc w:val="both"/>
        <w:rPr>
          <w:rFonts w:ascii="Arial" w:hAnsi="Arial" w:cs="Arial"/>
          <w:szCs w:val="24"/>
        </w:rPr>
      </w:pPr>
    </w:p>
    <w:p w14:paraId="1240E13A" w14:textId="1F14F579" w:rsidR="00234DE2" w:rsidRDefault="00234DE2" w:rsidP="00322ACC">
      <w:pPr>
        <w:spacing w:line="360" w:lineRule="auto"/>
        <w:jc w:val="both"/>
        <w:rPr>
          <w:rFonts w:ascii="Arial" w:hAnsi="Arial" w:cs="Arial"/>
        </w:rPr>
      </w:pPr>
    </w:p>
    <w:p w14:paraId="0E1E595B" w14:textId="56D54285" w:rsidR="00F0645E" w:rsidRPr="009C5835" w:rsidRDefault="00F0645E" w:rsidP="00322ACC">
      <w:pPr>
        <w:rPr>
          <w:rFonts w:ascii="Arial" w:hAnsi="Arial" w:cs="Arial"/>
        </w:rPr>
      </w:pPr>
    </w:p>
    <w:p w14:paraId="71CADCC6" w14:textId="3B8C1ACE" w:rsidR="00636299" w:rsidRPr="009C5835" w:rsidRDefault="00636299" w:rsidP="00636299">
      <w:pPr>
        <w:pStyle w:val="berschrift2"/>
        <w:numPr>
          <w:ilvl w:val="3"/>
          <w:numId w:val="2"/>
        </w:numPr>
        <w:spacing w:line="320" w:lineRule="exact"/>
        <w:rPr>
          <w:rFonts w:ascii="Arial" w:hAnsi="Arial" w:cs="Arial"/>
        </w:rPr>
      </w:pPr>
      <w:bookmarkStart w:id="305" w:name="_Toc477029945"/>
      <w:r w:rsidRPr="009C5835">
        <w:rPr>
          <w:rFonts w:ascii="Arial" w:hAnsi="Arial" w:cs="Arial"/>
        </w:rPr>
        <w:t>Einbau der Elektronik</w:t>
      </w:r>
      <w:bookmarkEnd w:id="305"/>
    </w:p>
    <w:p w14:paraId="51124D46" w14:textId="77777777" w:rsidR="00636299" w:rsidRPr="009C5835" w:rsidRDefault="00636299" w:rsidP="00E26F99">
      <w:pPr>
        <w:rPr>
          <w:rFonts w:ascii="Arial" w:hAnsi="Arial" w:cs="Arial"/>
          <w:b/>
        </w:rPr>
      </w:pPr>
    </w:p>
    <w:p w14:paraId="71169447" w14:textId="2ADF5F80" w:rsidR="002D745C" w:rsidRPr="00F801EF" w:rsidRDefault="000B0D45" w:rsidP="00FB5627">
      <w:pPr>
        <w:spacing w:line="360" w:lineRule="auto"/>
        <w:jc w:val="both"/>
        <w:rPr>
          <w:rFonts w:ascii="Arial" w:hAnsi="Arial" w:cs="Arial"/>
          <w:szCs w:val="24"/>
        </w:rPr>
      </w:pPr>
      <w:r w:rsidRPr="00F801EF">
        <w:rPr>
          <w:rFonts w:ascii="Arial" w:hAnsi="Arial" w:cs="Arial"/>
          <w:szCs w:val="24"/>
        </w:rPr>
        <w:t xml:space="preserve">In dieser </w:t>
      </w:r>
      <w:r w:rsidR="00FB5627" w:rsidRPr="00F801EF">
        <w:rPr>
          <w:rFonts w:ascii="Arial" w:hAnsi="Arial" w:cs="Arial"/>
          <w:szCs w:val="24"/>
        </w:rPr>
        <w:t>Phase wurden die einzelnen Schächte unter den Sockel</w:t>
      </w:r>
      <w:r w:rsidR="00041CB9" w:rsidRPr="00F801EF">
        <w:rPr>
          <w:rFonts w:ascii="Arial" w:hAnsi="Arial" w:cs="Arial"/>
          <w:szCs w:val="24"/>
        </w:rPr>
        <w:t>n angebracht sowie</w:t>
      </w:r>
      <w:r w:rsidR="00A1366A" w:rsidRPr="00F801EF">
        <w:rPr>
          <w:rFonts w:ascii="Arial" w:hAnsi="Arial" w:cs="Arial"/>
          <w:szCs w:val="24"/>
        </w:rPr>
        <w:t xml:space="preserve"> die Bestandteile und Elektronik verbaut</w:t>
      </w:r>
      <w:r w:rsidR="00041CB9" w:rsidRPr="00F801EF">
        <w:rPr>
          <w:rFonts w:ascii="Arial" w:hAnsi="Arial" w:cs="Arial"/>
          <w:szCs w:val="24"/>
        </w:rPr>
        <w:t xml:space="preserve"> </w:t>
      </w:r>
      <w:r w:rsidR="006D188D" w:rsidRPr="00F801EF">
        <w:rPr>
          <w:rFonts w:ascii="Arial" w:hAnsi="Arial" w:cs="Arial"/>
          <w:szCs w:val="24"/>
        </w:rPr>
        <w:t>(siehe</w:t>
      </w:r>
      <w:r w:rsidR="00F13915" w:rsidRPr="00F801EF">
        <w:rPr>
          <w:rFonts w:ascii="Arial" w:hAnsi="Arial" w:cs="Arial"/>
          <w:szCs w:val="24"/>
        </w:rPr>
        <w:t xml:space="preserve"> </w:t>
      </w:r>
      <w:r w:rsidR="00F13915" w:rsidRPr="00F801EF">
        <w:rPr>
          <w:rFonts w:ascii="Arial" w:hAnsi="Arial" w:cs="Arial"/>
          <w:szCs w:val="24"/>
        </w:rPr>
        <w:fldChar w:fldCharType="begin"/>
      </w:r>
      <w:r w:rsidR="00F13915" w:rsidRPr="00F801EF">
        <w:rPr>
          <w:rFonts w:ascii="Arial" w:hAnsi="Arial" w:cs="Arial"/>
          <w:szCs w:val="24"/>
        </w:rPr>
        <w:instrText xml:space="preserve"> REF _Ref476421213 \h  \* MERGEFORMAT </w:instrText>
      </w:r>
      <w:r w:rsidR="00F13915" w:rsidRPr="00F801EF">
        <w:rPr>
          <w:rFonts w:ascii="Arial" w:hAnsi="Arial" w:cs="Arial"/>
          <w:szCs w:val="24"/>
        </w:rPr>
      </w:r>
      <w:r w:rsidR="00F13915" w:rsidRPr="00F801EF">
        <w:rPr>
          <w:rFonts w:ascii="Arial" w:hAnsi="Arial" w:cs="Arial"/>
          <w:szCs w:val="24"/>
        </w:rPr>
        <w:fldChar w:fldCharType="separate"/>
      </w:r>
      <w:r w:rsidR="00E05847" w:rsidRPr="00F801EF">
        <w:rPr>
          <w:rFonts w:ascii="Arial" w:hAnsi="Arial" w:cs="Arial"/>
          <w:szCs w:val="24"/>
        </w:rPr>
        <w:t xml:space="preserve">Abbildung </w:t>
      </w:r>
      <w:r w:rsidR="00E05847">
        <w:rPr>
          <w:rFonts w:ascii="Arial" w:hAnsi="Arial" w:cs="Arial"/>
          <w:noProof/>
          <w:szCs w:val="24"/>
        </w:rPr>
        <w:t>38</w:t>
      </w:r>
      <w:r w:rsidR="00F13915" w:rsidRPr="00F801EF">
        <w:rPr>
          <w:rFonts w:ascii="Arial" w:hAnsi="Arial" w:cs="Arial"/>
          <w:szCs w:val="24"/>
        </w:rPr>
        <w:fldChar w:fldCharType="end"/>
      </w:r>
      <w:r w:rsidR="00FB5627" w:rsidRPr="00F801EF">
        <w:rPr>
          <w:rFonts w:ascii="Arial" w:hAnsi="Arial" w:cs="Arial"/>
          <w:szCs w:val="24"/>
        </w:rPr>
        <w:t>).</w:t>
      </w:r>
      <w:r w:rsidR="00E26F99" w:rsidRPr="00F801EF">
        <w:rPr>
          <w:rFonts w:ascii="Arial" w:hAnsi="Arial" w:cs="Arial"/>
          <w:szCs w:val="24"/>
        </w:rPr>
        <w:t xml:space="preserve"> </w:t>
      </w:r>
      <w:r w:rsidR="00814EE9" w:rsidRPr="00F801EF">
        <w:rPr>
          <w:rFonts w:ascii="Arial" w:hAnsi="Arial" w:cs="Arial"/>
          <w:szCs w:val="24"/>
        </w:rPr>
        <w:t xml:space="preserve"> </w:t>
      </w:r>
    </w:p>
    <w:p w14:paraId="10F5253C" w14:textId="77777777" w:rsidR="00FB5627" w:rsidRPr="00F801EF" w:rsidRDefault="00FB5627" w:rsidP="00FB5627">
      <w:pPr>
        <w:rPr>
          <w:rFonts w:ascii="Arial" w:hAnsi="Arial" w:cs="Arial"/>
          <w:szCs w:val="24"/>
        </w:rPr>
      </w:pPr>
    </w:p>
    <w:p w14:paraId="52D42C11" w14:textId="77777777" w:rsidR="006D188D" w:rsidRPr="00F801EF" w:rsidRDefault="00C77882" w:rsidP="00F0645E">
      <w:pPr>
        <w:keepNext/>
        <w:jc w:val="center"/>
        <w:rPr>
          <w:rFonts w:ascii="Arial" w:hAnsi="Arial" w:cs="Arial"/>
          <w:szCs w:val="24"/>
        </w:rPr>
      </w:pPr>
      <w:r w:rsidRPr="00F801EF">
        <w:rPr>
          <w:rFonts w:ascii="Arial" w:hAnsi="Arial" w:cs="Arial"/>
          <w:noProof/>
          <w:szCs w:val="24"/>
        </w:rPr>
        <w:drawing>
          <wp:inline distT="0" distB="0" distL="0" distR="0" wp14:anchorId="6027E6C8" wp14:editId="5DA97604">
            <wp:extent cx="3276600" cy="2457902"/>
            <wp:effectExtent l="0" t="0" r="0" b="0"/>
            <wp:docPr id="33" name="Grafik 33" descr="C:\Users\wjauf\AppData\Local\Microsoft\Windows\INetCacheContent.Word\3_hinten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jauf\AppData\Local\Microsoft\Windows\INetCacheContent.Word\3_hinten_1.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81756" cy="2461770"/>
                    </a:xfrm>
                    <a:prstGeom prst="rect">
                      <a:avLst/>
                    </a:prstGeom>
                    <a:noFill/>
                    <a:ln>
                      <a:noFill/>
                    </a:ln>
                  </pic:spPr>
                </pic:pic>
              </a:graphicData>
            </a:graphic>
          </wp:inline>
        </w:drawing>
      </w:r>
    </w:p>
    <w:p w14:paraId="01CD8094" w14:textId="3A6B30A7" w:rsidR="0098293F" w:rsidRPr="00915291" w:rsidRDefault="006D188D" w:rsidP="002425E2">
      <w:pPr>
        <w:pStyle w:val="Beschriftung"/>
        <w:jc w:val="center"/>
        <w:rPr>
          <w:rFonts w:ascii="Arial" w:hAnsi="Arial" w:cs="Arial"/>
        </w:rPr>
      </w:pPr>
      <w:bookmarkStart w:id="306" w:name="_Ref476421213"/>
      <w:bookmarkStart w:id="307" w:name="_Toc477029999"/>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1F4EC2" w:rsidRPr="00915291">
        <w:rPr>
          <w:rFonts w:ascii="Arial" w:hAnsi="Arial" w:cs="Arial"/>
          <w:noProof/>
        </w:rPr>
        <w:t>39</w:t>
      </w:r>
      <w:r w:rsidR="009C483C" w:rsidRPr="00915291">
        <w:rPr>
          <w:rFonts w:ascii="Arial" w:hAnsi="Arial" w:cs="Arial"/>
          <w:noProof/>
        </w:rPr>
        <w:fldChar w:fldCharType="end"/>
      </w:r>
      <w:bookmarkEnd w:id="306"/>
      <w:r w:rsidRPr="00915291">
        <w:rPr>
          <w:rFonts w:ascii="Arial" w:hAnsi="Arial" w:cs="Arial"/>
        </w:rPr>
        <w:t>: Elektronik des Medikamentenspender</w:t>
      </w:r>
      <w:r w:rsidR="0098293F" w:rsidRPr="00915291">
        <w:rPr>
          <w:rFonts w:ascii="Arial" w:hAnsi="Arial" w:cs="Arial"/>
        </w:rPr>
        <w:t>s</w:t>
      </w:r>
      <w:bookmarkEnd w:id="307"/>
    </w:p>
    <w:p w14:paraId="6CDA75D7" w14:textId="05A37C8E" w:rsidR="002D745C" w:rsidRPr="00915291" w:rsidRDefault="0098293F" w:rsidP="002425E2">
      <w:pPr>
        <w:pStyle w:val="Beschriftung"/>
        <w:jc w:val="center"/>
        <w:rPr>
          <w:rFonts w:ascii="Arial" w:hAnsi="Arial" w:cs="Arial"/>
        </w:rPr>
      </w:pPr>
      <w:r w:rsidRPr="00915291">
        <w:rPr>
          <w:rFonts w:ascii="Arial" w:hAnsi="Arial" w:cs="Arial"/>
        </w:rPr>
        <w:t>(Quelle: Eigene Grafik)</w:t>
      </w:r>
    </w:p>
    <w:p w14:paraId="1A7AFB29" w14:textId="47CB43D6" w:rsidR="00E26F99" w:rsidRPr="00F801EF" w:rsidRDefault="00E26F99" w:rsidP="00697173">
      <w:pPr>
        <w:spacing w:line="360" w:lineRule="auto"/>
        <w:jc w:val="both"/>
        <w:rPr>
          <w:rFonts w:ascii="Arial" w:hAnsi="Arial" w:cs="Arial"/>
          <w:szCs w:val="24"/>
        </w:rPr>
      </w:pPr>
    </w:p>
    <w:p w14:paraId="2AF9CCCD" w14:textId="069AD51B" w:rsidR="00CD54A2" w:rsidRPr="00F801EF" w:rsidRDefault="00E26F99" w:rsidP="00697173">
      <w:pPr>
        <w:spacing w:line="360" w:lineRule="auto"/>
        <w:jc w:val="both"/>
        <w:rPr>
          <w:rFonts w:ascii="Arial" w:hAnsi="Arial" w:cs="Arial"/>
          <w:szCs w:val="24"/>
        </w:rPr>
      </w:pPr>
      <w:r w:rsidRPr="00F801EF">
        <w:rPr>
          <w:rFonts w:ascii="Arial" w:hAnsi="Arial" w:cs="Arial"/>
          <w:szCs w:val="24"/>
        </w:rPr>
        <w:t>An der</w:t>
      </w:r>
      <w:r w:rsidR="00697173" w:rsidRPr="00F801EF">
        <w:rPr>
          <w:rFonts w:ascii="Arial" w:hAnsi="Arial" w:cs="Arial"/>
          <w:szCs w:val="24"/>
        </w:rPr>
        <w:t xml:space="preserve"> Medikamentenausgabebox wurde das Hall Sensor Modul </w:t>
      </w:r>
      <w:r w:rsidR="00F13915" w:rsidRPr="00F801EF">
        <w:rPr>
          <w:rFonts w:ascii="Arial" w:hAnsi="Arial" w:cs="Arial"/>
          <w:szCs w:val="24"/>
        </w:rPr>
        <w:t xml:space="preserve">eingebaut (siehe </w:t>
      </w:r>
      <w:r w:rsidR="00F13915" w:rsidRPr="00F801EF">
        <w:rPr>
          <w:rFonts w:ascii="Arial" w:hAnsi="Arial" w:cs="Arial"/>
          <w:szCs w:val="24"/>
        </w:rPr>
        <w:fldChar w:fldCharType="begin"/>
      </w:r>
      <w:r w:rsidR="00F13915" w:rsidRPr="00F801EF">
        <w:rPr>
          <w:rFonts w:ascii="Arial" w:hAnsi="Arial" w:cs="Arial"/>
          <w:szCs w:val="24"/>
        </w:rPr>
        <w:instrText xml:space="preserve"> REF _Ref476421239 \h  \* MERGEFORMAT </w:instrText>
      </w:r>
      <w:r w:rsidR="00F13915" w:rsidRPr="00F801EF">
        <w:rPr>
          <w:rFonts w:ascii="Arial" w:hAnsi="Arial" w:cs="Arial"/>
          <w:szCs w:val="24"/>
        </w:rPr>
      </w:r>
      <w:r w:rsidR="00F13915" w:rsidRPr="00F801EF">
        <w:rPr>
          <w:rFonts w:ascii="Arial" w:hAnsi="Arial" w:cs="Arial"/>
          <w:szCs w:val="24"/>
        </w:rPr>
        <w:fldChar w:fldCharType="separate"/>
      </w:r>
      <w:r w:rsidR="00E05847" w:rsidRPr="00F801EF">
        <w:rPr>
          <w:rFonts w:ascii="Arial" w:hAnsi="Arial" w:cs="Arial"/>
          <w:szCs w:val="24"/>
        </w:rPr>
        <w:t xml:space="preserve">Abbildung </w:t>
      </w:r>
      <w:r w:rsidR="00E05847">
        <w:rPr>
          <w:rFonts w:ascii="Arial" w:hAnsi="Arial" w:cs="Arial"/>
          <w:noProof/>
          <w:szCs w:val="24"/>
        </w:rPr>
        <w:t>39</w:t>
      </w:r>
      <w:r w:rsidR="00F13915" w:rsidRPr="00F801EF">
        <w:rPr>
          <w:rFonts w:ascii="Arial" w:hAnsi="Arial" w:cs="Arial"/>
          <w:szCs w:val="24"/>
        </w:rPr>
        <w:fldChar w:fldCharType="end"/>
      </w:r>
      <w:r w:rsidR="00240C91" w:rsidRPr="00F801EF">
        <w:rPr>
          <w:rFonts w:ascii="Arial" w:hAnsi="Arial" w:cs="Arial"/>
          <w:szCs w:val="24"/>
        </w:rPr>
        <w:t>).</w:t>
      </w:r>
      <w:r w:rsidR="00697173" w:rsidRPr="00F801EF">
        <w:rPr>
          <w:rFonts w:ascii="Arial" w:hAnsi="Arial" w:cs="Arial"/>
          <w:szCs w:val="24"/>
        </w:rPr>
        <w:t xml:space="preserve"> </w:t>
      </w:r>
    </w:p>
    <w:p w14:paraId="24E2419C" w14:textId="3CA16615" w:rsidR="00CD54A2" w:rsidRPr="009C5835" w:rsidRDefault="00CD54A2" w:rsidP="00697173">
      <w:pPr>
        <w:spacing w:line="360" w:lineRule="auto"/>
        <w:jc w:val="both"/>
        <w:rPr>
          <w:rFonts w:ascii="Arial" w:hAnsi="Arial" w:cs="Arial"/>
        </w:rPr>
      </w:pPr>
    </w:p>
    <w:p w14:paraId="72AF630F" w14:textId="77777777" w:rsidR="000111F0" w:rsidRPr="009C5835" w:rsidRDefault="00CD54A2" w:rsidP="000111F0">
      <w:pPr>
        <w:keepNext/>
        <w:spacing w:line="360" w:lineRule="auto"/>
        <w:jc w:val="center"/>
        <w:rPr>
          <w:rFonts w:ascii="Arial" w:hAnsi="Arial" w:cs="Arial"/>
        </w:rPr>
      </w:pPr>
      <w:r w:rsidRPr="009C5835">
        <w:rPr>
          <w:rFonts w:ascii="Arial" w:hAnsi="Arial" w:cs="Arial"/>
          <w:noProof/>
        </w:rPr>
        <w:drawing>
          <wp:inline distT="0" distB="0" distL="0" distR="0" wp14:anchorId="0569C0EE" wp14:editId="49215EC7">
            <wp:extent cx="2838893" cy="1892595"/>
            <wp:effectExtent l="0" t="0" r="0" b="0"/>
            <wp:docPr id="34" name="Grafik 34" descr="C:\Users\wjauf\AppData\Local\Microsoft\Windows\INetCacheContent.Word\3_hall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jauf\AppData\Local\Microsoft\Windows\INetCacheContent.Word\3_hall_sensor.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46165" cy="1897443"/>
                    </a:xfrm>
                    <a:prstGeom prst="rect">
                      <a:avLst/>
                    </a:prstGeom>
                    <a:noFill/>
                    <a:ln>
                      <a:noFill/>
                    </a:ln>
                  </pic:spPr>
                </pic:pic>
              </a:graphicData>
            </a:graphic>
          </wp:inline>
        </w:drawing>
      </w:r>
    </w:p>
    <w:p w14:paraId="5277CDAC" w14:textId="5291F4D0" w:rsidR="000D720E" w:rsidRPr="00915291" w:rsidRDefault="000111F0" w:rsidP="00D8574E">
      <w:pPr>
        <w:pStyle w:val="Beschriftung"/>
        <w:jc w:val="center"/>
        <w:rPr>
          <w:rFonts w:ascii="Arial" w:hAnsi="Arial" w:cs="Arial"/>
        </w:rPr>
      </w:pPr>
      <w:bookmarkStart w:id="308" w:name="_Ref476421239"/>
      <w:bookmarkStart w:id="309" w:name="_Toc477030000"/>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1F4EC2" w:rsidRPr="00915291">
        <w:rPr>
          <w:rFonts w:ascii="Arial" w:hAnsi="Arial" w:cs="Arial"/>
          <w:noProof/>
        </w:rPr>
        <w:t>40</w:t>
      </w:r>
      <w:r w:rsidR="009C483C" w:rsidRPr="00915291">
        <w:rPr>
          <w:rFonts w:ascii="Arial" w:hAnsi="Arial" w:cs="Arial"/>
          <w:noProof/>
        </w:rPr>
        <w:fldChar w:fldCharType="end"/>
      </w:r>
      <w:bookmarkEnd w:id="308"/>
      <w:r w:rsidR="00F13915" w:rsidRPr="00915291">
        <w:rPr>
          <w:rFonts w:ascii="Arial" w:hAnsi="Arial" w:cs="Arial"/>
        </w:rPr>
        <w:t>: Hall-Sensor-</w:t>
      </w:r>
      <w:r w:rsidRPr="00915291">
        <w:rPr>
          <w:rFonts w:ascii="Arial" w:hAnsi="Arial" w:cs="Arial"/>
        </w:rPr>
        <w:t>Modu</w:t>
      </w:r>
      <w:r w:rsidR="000D720E" w:rsidRPr="00915291">
        <w:rPr>
          <w:rFonts w:ascii="Arial" w:hAnsi="Arial" w:cs="Arial"/>
        </w:rPr>
        <w:t>l</w:t>
      </w:r>
      <w:bookmarkEnd w:id="309"/>
    </w:p>
    <w:p w14:paraId="17E13819" w14:textId="30C2450B" w:rsidR="00F0645E" w:rsidRPr="00915291" w:rsidRDefault="000D720E" w:rsidP="00D8574E">
      <w:pPr>
        <w:pStyle w:val="Beschriftung"/>
        <w:jc w:val="center"/>
        <w:rPr>
          <w:rFonts w:ascii="Arial" w:hAnsi="Arial" w:cs="Arial"/>
        </w:rPr>
      </w:pPr>
      <w:r w:rsidRPr="00915291">
        <w:rPr>
          <w:rFonts w:ascii="Arial" w:hAnsi="Arial" w:cs="Arial"/>
        </w:rPr>
        <w:t>(Quelle: Eigene Grafik)</w:t>
      </w:r>
    </w:p>
    <w:p w14:paraId="213B1673" w14:textId="0D77E0F4" w:rsidR="00CD54A2" w:rsidRDefault="00CD54A2" w:rsidP="00697173">
      <w:pPr>
        <w:spacing w:line="360" w:lineRule="auto"/>
        <w:jc w:val="both"/>
        <w:rPr>
          <w:rFonts w:ascii="Arial" w:hAnsi="Arial" w:cs="Arial"/>
          <w:szCs w:val="24"/>
        </w:rPr>
      </w:pPr>
    </w:p>
    <w:p w14:paraId="4AFDB679" w14:textId="60AFC38E" w:rsidR="00915291" w:rsidRDefault="00915291" w:rsidP="00697173">
      <w:pPr>
        <w:spacing w:line="360" w:lineRule="auto"/>
        <w:jc w:val="both"/>
        <w:rPr>
          <w:rFonts w:ascii="Arial" w:hAnsi="Arial" w:cs="Arial"/>
          <w:szCs w:val="24"/>
        </w:rPr>
      </w:pPr>
    </w:p>
    <w:p w14:paraId="51EDF61A" w14:textId="77777777" w:rsidR="00915291" w:rsidRPr="00F801EF" w:rsidRDefault="00915291" w:rsidP="00697173">
      <w:pPr>
        <w:spacing w:line="360" w:lineRule="auto"/>
        <w:jc w:val="both"/>
        <w:rPr>
          <w:rFonts w:ascii="Arial" w:hAnsi="Arial" w:cs="Arial"/>
          <w:szCs w:val="24"/>
        </w:rPr>
      </w:pPr>
    </w:p>
    <w:p w14:paraId="19B7BFEB" w14:textId="7A0DB852" w:rsidR="00483CA5" w:rsidRDefault="001D3D3D" w:rsidP="00D97E9E">
      <w:pPr>
        <w:spacing w:line="360" w:lineRule="auto"/>
        <w:jc w:val="both"/>
        <w:rPr>
          <w:rFonts w:ascii="Arial" w:hAnsi="Arial" w:cs="Arial"/>
        </w:rPr>
      </w:pPr>
      <w:r w:rsidRPr="00F801EF">
        <w:rPr>
          <w:rFonts w:ascii="Arial" w:hAnsi="Arial" w:cs="Arial"/>
          <w:szCs w:val="24"/>
        </w:rPr>
        <w:t>Das Hall-Sensor-</w:t>
      </w:r>
      <w:r w:rsidR="00B173BF" w:rsidRPr="00F801EF">
        <w:rPr>
          <w:rFonts w:ascii="Arial" w:hAnsi="Arial" w:cs="Arial"/>
          <w:szCs w:val="24"/>
        </w:rPr>
        <w:t xml:space="preserve">Modul wird verwendet, um die Präsenz der an </w:t>
      </w:r>
      <w:r w:rsidR="00483CA5" w:rsidRPr="00F801EF">
        <w:rPr>
          <w:rFonts w:ascii="Arial" w:hAnsi="Arial" w:cs="Arial"/>
          <w:szCs w:val="24"/>
        </w:rPr>
        <w:t>den angebrachten Magneten</w:t>
      </w:r>
      <w:r w:rsidR="00EA7468" w:rsidRPr="00F801EF">
        <w:rPr>
          <w:rFonts w:ascii="Arial" w:hAnsi="Arial" w:cs="Arial"/>
          <w:szCs w:val="24"/>
        </w:rPr>
        <w:t xml:space="preserve"> von der </w:t>
      </w:r>
      <w:r w:rsidR="00B173BF" w:rsidRPr="00F801EF">
        <w:rPr>
          <w:rFonts w:ascii="Arial" w:hAnsi="Arial" w:cs="Arial"/>
          <w:szCs w:val="24"/>
        </w:rPr>
        <w:t>Entnahmebo</w:t>
      </w:r>
      <w:r w:rsidR="00EA7468" w:rsidRPr="00F801EF">
        <w:rPr>
          <w:rFonts w:ascii="Arial" w:hAnsi="Arial" w:cs="Arial"/>
          <w:szCs w:val="24"/>
        </w:rPr>
        <w:t xml:space="preserve">x </w:t>
      </w:r>
      <w:r w:rsidR="00B173BF" w:rsidRPr="00F801EF">
        <w:rPr>
          <w:rFonts w:ascii="Arial" w:hAnsi="Arial" w:cs="Arial"/>
          <w:szCs w:val="24"/>
        </w:rPr>
        <w:t xml:space="preserve">aufzuspüren und jeweils ein Signal abzugeben, wenn die Box wieder an </w:t>
      </w:r>
      <w:r w:rsidR="00EA7468" w:rsidRPr="00F801EF">
        <w:rPr>
          <w:rFonts w:ascii="Arial" w:hAnsi="Arial" w:cs="Arial"/>
          <w:szCs w:val="24"/>
        </w:rPr>
        <w:t>der vorgesehenen Position</w:t>
      </w:r>
      <w:r w:rsidR="00B173BF" w:rsidRPr="00F801EF">
        <w:rPr>
          <w:rFonts w:ascii="Arial" w:hAnsi="Arial" w:cs="Arial"/>
          <w:szCs w:val="24"/>
        </w:rPr>
        <w:t xml:space="preserve"> angebracht wurde.</w:t>
      </w:r>
      <w:r w:rsidR="006722BF" w:rsidRPr="00F801EF">
        <w:rPr>
          <w:rFonts w:ascii="Arial" w:hAnsi="Arial" w:cs="Arial"/>
          <w:szCs w:val="24"/>
        </w:rPr>
        <w:t xml:space="preserve"> </w:t>
      </w:r>
      <w:r w:rsidR="00F1761A" w:rsidRPr="00F801EF">
        <w:rPr>
          <w:rFonts w:ascii="Arial" w:hAnsi="Arial" w:cs="Arial"/>
          <w:szCs w:val="24"/>
        </w:rPr>
        <w:t>So kann</w:t>
      </w:r>
      <w:r w:rsidR="00F1761A" w:rsidRPr="009C5835">
        <w:rPr>
          <w:rFonts w:ascii="Arial" w:hAnsi="Arial" w:cs="Arial"/>
        </w:rPr>
        <w:t xml:space="preserve"> sichergestellt werden, dass nur Medikamente ausgegeben werden, wenn die Medikamentenentnahmebox in dem Schacht ist und die angebrachten Magneten von dem Hall-Sensor erkannt werden.  </w:t>
      </w:r>
    </w:p>
    <w:p w14:paraId="7B650C42" w14:textId="77777777" w:rsidR="00E24573" w:rsidRPr="009C5835" w:rsidRDefault="00E24573" w:rsidP="00D97E9E">
      <w:pPr>
        <w:spacing w:line="360" w:lineRule="auto"/>
        <w:jc w:val="both"/>
        <w:rPr>
          <w:rFonts w:ascii="Arial" w:hAnsi="Arial" w:cs="Arial"/>
        </w:rPr>
      </w:pPr>
    </w:p>
    <w:p w14:paraId="70B4FB6A" w14:textId="7B8E5DFF" w:rsidR="000D1736" w:rsidRPr="009C5835" w:rsidRDefault="00107DA0" w:rsidP="00591564">
      <w:pPr>
        <w:pStyle w:val="berschrift2"/>
        <w:numPr>
          <w:ilvl w:val="1"/>
          <w:numId w:val="2"/>
        </w:numPr>
        <w:rPr>
          <w:rFonts w:ascii="Arial" w:hAnsi="Arial" w:cs="Arial"/>
        </w:rPr>
      </w:pPr>
      <w:bookmarkStart w:id="310" w:name="_Toc462229599"/>
      <w:bookmarkStart w:id="311" w:name="_Toc462230412"/>
      <w:bookmarkStart w:id="312" w:name="_Toc462231041"/>
      <w:bookmarkStart w:id="313" w:name="_Ref476585422"/>
      <w:bookmarkStart w:id="314" w:name="_Toc477029946"/>
      <w:r w:rsidRPr="009C5835">
        <w:rPr>
          <w:rFonts w:ascii="Arial" w:hAnsi="Arial" w:cs="Arial"/>
        </w:rPr>
        <w:t xml:space="preserve">Entwicklung der </w:t>
      </w:r>
      <w:r w:rsidR="00A47E07" w:rsidRPr="009C5835">
        <w:rPr>
          <w:rFonts w:ascii="Arial" w:hAnsi="Arial" w:cs="Arial"/>
        </w:rPr>
        <w:t>Software</w:t>
      </w:r>
      <w:bookmarkEnd w:id="310"/>
      <w:bookmarkEnd w:id="311"/>
      <w:bookmarkEnd w:id="312"/>
      <w:bookmarkEnd w:id="313"/>
      <w:bookmarkEnd w:id="314"/>
    </w:p>
    <w:p w14:paraId="25F8E944" w14:textId="19F4D370" w:rsidR="00A63C7E" w:rsidRPr="009C5835" w:rsidRDefault="00FC7A1B" w:rsidP="00A63C7E">
      <w:pPr>
        <w:pStyle w:val="berschrift2"/>
        <w:numPr>
          <w:ilvl w:val="2"/>
          <w:numId w:val="2"/>
        </w:numPr>
        <w:spacing w:line="320" w:lineRule="exact"/>
        <w:rPr>
          <w:rFonts w:ascii="Arial" w:hAnsi="Arial" w:cs="Arial"/>
        </w:rPr>
      </w:pPr>
      <w:bookmarkStart w:id="315" w:name="_Toc477029947"/>
      <w:r w:rsidRPr="009C5835">
        <w:rPr>
          <w:rFonts w:ascii="Arial" w:hAnsi="Arial" w:cs="Arial"/>
        </w:rPr>
        <w:t>A</w:t>
      </w:r>
      <w:r w:rsidR="00A63C7E" w:rsidRPr="009C5835">
        <w:rPr>
          <w:rFonts w:ascii="Arial" w:hAnsi="Arial" w:cs="Arial"/>
        </w:rPr>
        <w:t>rchitektur</w:t>
      </w:r>
      <w:bookmarkEnd w:id="315"/>
    </w:p>
    <w:p w14:paraId="53C7794C" w14:textId="74D8EA4B" w:rsidR="00EC38C2" w:rsidRPr="009C5835" w:rsidRDefault="00EC38C2" w:rsidP="00EC38C2">
      <w:pPr>
        <w:rPr>
          <w:rFonts w:ascii="Arial" w:hAnsi="Arial" w:cs="Arial"/>
        </w:rPr>
      </w:pPr>
    </w:p>
    <w:p w14:paraId="44F7FC7D" w14:textId="517983A6" w:rsidR="00EA6A3E" w:rsidRPr="009C5835" w:rsidRDefault="00542AD5" w:rsidP="00EA6A3E">
      <w:pPr>
        <w:spacing w:line="360" w:lineRule="auto"/>
        <w:jc w:val="both"/>
        <w:rPr>
          <w:rFonts w:ascii="Arial" w:hAnsi="Arial" w:cs="Arial"/>
        </w:rPr>
      </w:pPr>
      <w:r w:rsidRPr="009C5835">
        <w:rPr>
          <w:rFonts w:ascii="Arial" w:hAnsi="Arial" w:cs="Arial"/>
        </w:rPr>
        <w:t>Die SmartMedicine-</w:t>
      </w:r>
      <w:r w:rsidR="00EA6A3E" w:rsidRPr="009C5835">
        <w:rPr>
          <w:rFonts w:ascii="Arial" w:hAnsi="Arial" w:cs="Arial"/>
        </w:rPr>
        <w:t xml:space="preserve">Anwendung wurde unter der Verwendung von Javascript, Java sowie HTML und CSS entwickelt. Weiterhin wurden die Frameworks Bootstraps, J-Query und Ajax verwendet. </w:t>
      </w:r>
      <w:r w:rsidR="00591564" w:rsidRPr="009C5835">
        <w:rPr>
          <w:rFonts w:ascii="Arial" w:hAnsi="Arial" w:cs="Arial"/>
        </w:rPr>
        <w:t xml:space="preserve">Als Datenbank wurde die relationale Datenbank MySQL eingesetzt, VoiceRSS als TTS-Service und OpenHAB als Middleware. </w:t>
      </w:r>
      <w:r w:rsidR="00EA6A3E" w:rsidRPr="009C5835">
        <w:rPr>
          <w:rFonts w:ascii="Arial" w:hAnsi="Arial" w:cs="Arial"/>
        </w:rPr>
        <w:t>Neben der Webanwendung wurde ebenfalls ein REST-Service</w:t>
      </w:r>
      <w:r w:rsidRPr="009C5835">
        <w:rPr>
          <w:rFonts w:ascii="Arial" w:hAnsi="Arial" w:cs="Arial"/>
        </w:rPr>
        <w:t xml:space="preserve"> erstellt, der die Aufgabe hat </w:t>
      </w:r>
      <w:r w:rsidR="00EA6A3E" w:rsidRPr="009C5835">
        <w:rPr>
          <w:rFonts w:ascii="Arial" w:hAnsi="Arial" w:cs="Arial"/>
        </w:rPr>
        <w:t xml:space="preserve">die Werte aus der Datenschicht zu verarbeiten und diese als ein JSON-Service zur Verfügung zu stellen. </w:t>
      </w:r>
      <w:r w:rsidR="00591564" w:rsidRPr="009C5835">
        <w:rPr>
          <w:rFonts w:ascii="Arial" w:hAnsi="Arial" w:cs="Arial"/>
        </w:rPr>
        <w:t xml:space="preserve">Der REST-Service wurde durch die Verwendung von Jersey-RESTful-Services erstellt. </w:t>
      </w:r>
      <w:r w:rsidR="00EA6A3E" w:rsidRPr="009C5835">
        <w:rPr>
          <w:rFonts w:ascii="Arial" w:hAnsi="Arial" w:cs="Arial"/>
        </w:rPr>
        <w:t xml:space="preserve">Die Architektur kann aus der </w:t>
      </w:r>
      <w:r w:rsidR="00510210" w:rsidRPr="009C5835">
        <w:rPr>
          <w:rFonts w:ascii="Arial" w:hAnsi="Arial" w:cs="Arial"/>
        </w:rPr>
        <w:fldChar w:fldCharType="begin"/>
      </w:r>
      <w:r w:rsidR="00510210" w:rsidRPr="009C5835">
        <w:rPr>
          <w:rFonts w:ascii="Arial" w:hAnsi="Arial" w:cs="Arial"/>
        </w:rPr>
        <w:instrText xml:space="preserve"> REF _Ref476420439 \h </w:instrText>
      </w:r>
      <w:r w:rsidR="009C5835">
        <w:rPr>
          <w:rFonts w:ascii="Arial" w:hAnsi="Arial" w:cs="Arial"/>
        </w:rPr>
        <w:instrText xml:space="preserve"> \* MERGEFORMAT </w:instrText>
      </w:r>
      <w:r w:rsidR="00510210" w:rsidRPr="009C5835">
        <w:rPr>
          <w:rFonts w:ascii="Arial" w:hAnsi="Arial" w:cs="Arial"/>
        </w:rPr>
      </w:r>
      <w:r w:rsidR="00510210" w:rsidRPr="009C5835">
        <w:rPr>
          <w:rFonts w:ascii="Arial" w:hAnsi="Arial" w:cs="Arial"/>
        </w:rPr>
        <w:fldChar w:fldCharType="separate"/>
      </w:r>
      <w:r w:rsidR="00E05847" w:rsidRPr="00E05847">
        <w:rPr>
          <w:rFonts w:ascii="Arial" w:hAnsi="Arial" w:cs="Arial"/>
        </w:rPr>
        <w:t xml:space="preserve">Abbildung </w:t>
      </w:r>
      <w:r w:rsidR="00E05847" w:rsidRPr="00E05847">
        <w:rPr>
          <w:rFonts w:ascii="Arial" w:hAnsi="Arial" w:cs="Arial"/>
          <w:noProof/>
        </w:rPr>
        <w:t>40</w:t>
      </w:r>
      <w:r w:rsidR="00510210" w:rsidRPr="009C5835">
        <w:rPr>
          <w:rFonts w:ascii="Arial" w:hAnsi="Arial" w:cs="Arial"/>
        </w:rPr>
        <w:fldChar w:fldCharType="end"/>
      </w:r>
      <w:r w:rsidR="00510210" w:rsidRPr="009C5835">
        <w:rPr>
          <w:rFonts w:ascii="Arial" w:hAnsi="Arial" w:cs="Arial"/>
        </w:rPr>
        <w:t xml:space="preserve"> </w:t>
      </w:r>
      <w:r w:rsidR="00EA6A3E" w:rsidRPr="009C5835">
        <w:rPr>
          <w:rFonts w:ascii="Arial" w:hAnsi="Arial" w:cs="Arial"/>
        </w:rPr>
        <w:t xml:space="preserve">entnommen werden. </w:t>
      </w:r>
    </w:p>
    <w:p w14:paraId="57E0D895" w14:textId="551F4F93" w:rsidR="006319D3" w:rsidRPr="009C5835" w:rsidRDefault="006319D3" w:rsidP="00EC38C2">
      <w:pPr>
        <w:rPr>
          <w:rFonts w:ascii="Arial" w:hAnsi="Arial" w:cs="Arial"/>
        </w:rPr>
      </w:pPr>
    </w:p>
    <w:p w14:paraId="7409E701" w14:textId="7CC0E37D" w:rsidR="00080CA0" w:rsidRPr="009C5835" w:rsidRDefault="00D54B71" w:rsidP="00EA6A3E">
      <w:pPr>
        <w:keepNext/>
        <w:jc w:val="center"/>
        <w:rPr>
          <w:rFonts w:ascii="Arial" w:hAnsi="Arial" w:cs="Arial"/>
        </w:rPr>
      </w:pPr>
      <w:r w:rsidRPr="009C5835">
        <w:rPr>
          <w:rFonts w:ascii="Arial" w:hAnsi="Arial" w:cs="Arial"/>
          <w:noProof/>
        </w:rPr>
        <w:lastRenderedPageBreak/>
        <w:drawing>
          <wp:inline distT="0" distB="0" distL="0" distR="0" wp14:anchorId="4125CE73" wp14:editId="6B22502F">
            <wp:extent cx="5939790" cy="3343719"/>
            <wp:effectExtent l="0" t="0" r="3810" b="9525"/>
            <wp:docPr id="108" name="Grafik 108" descr="C:\Users\wjauf\AppData\Local\Microsoft\Windows\INetCacheContent.Word\architektu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jauf\AppData\Local\Microsoft\Windows\INetCacheContent.Word\architektur_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9790" cy="3343719"/>
                    </a:xfrm>
                    <a:prstGeom prst="rect">
                      <a:avLst/>
                    </a:prstGeom>
                    <a:noFill/>
                    <a:ln>
                      <a:noFill/>
                    </a:ln>
                  </pic:spPr>
                </pic:pic>
              </a:graphicData>
            </a:graphic>
          </wp:inline>
        </w:drawing>
      </w:r>
    </w:p>
    <w:p w14:paraId="35DC174B" w14:textId="386BD39C" w:rsidR="000D720E" w:rsidRPr="00915291" w:rsidRDefault="006319D3" w:rsidP="009C5835">
      <w:pPr>
        <w:pStyle w:val="Beschriftung"/>
        <w:jc w:val="center"/>
        <w:rPr>
          <w:rFonts w:ascii="Arial" w:hAnsi="Arial" w:cs="Arial"/>
        </w:rPr>
      </w:pPr>
      <w:bookmarkStart w:id="316" w:name="_Ref476420439"/>
      <w:bookmarkStart w:id="317" w:name="_Toc477030001"/>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1F4EC2" w:rsidRPr="00915291">
        <w:rPr>
          <w:rFonts w:ascii="Arial" w:hAnsi="Arial" w:cs="Arial"/>
          <w:noProof/>
        </w:rPr>
        <w:t>41</w:t>
      </w:r>
      <w:r w:rsidR="009C483C" w:rsidRPr="00915291">
        <w:rPr>
          <w:rFonts w:ascii="Arial" w:hAnsi="Arial" w:cs="Arial"/>
          <w:noProof/>
        </w:rPr>
        <w:fldChar w:fldCharType="end"/>
      </w:r>
      <w:bookmarkEnd w:id="316"/>
      <w:r w:rsidRPr="00915291">
        <w:rPr>
          <w:rFonts w:ascii="Arial" w:hAnsi="Arial" w:cs="Arial"/>
        </w:rPr>
        <w:t>: Architektu</w:t>
      </w:r>
      <w:r w:rsidR="000D720E" w:rsidRPr="00915291">
        <w:rPr>
          <w:rFonts w:ascii="Arial" w:hAnsi="Arial" w:cs="Arial"/>
        </w:rPr>
        <w:t>r</w:t>
      </w:r>
      <w:bookmarkEnd w:id="317"/>
    </w:p>
    <w:p w14:paraId="67849E2D" w14:textId="060755CA" w:rsidR="00FC7A1B" w:rsidRPr="00915291" w:rsidRDefault="000D720E" w:rsidP="009C5835">
      <w:pPr>
        <w:pStyle w:val="Beschriftung"/>
        <w:jc w:val="center"/>
        <w:rPr>
          <w:rFonts w:ascii="Arial" w:hAnsi="Arial" w:cs="Arial"/>
        </w:rPr>
      </w:pPr>
      <w:r w:rsidRPr="00915291">
        <w:rPr>
          <w:rFonts w:ascii="Arial" w:hAnsi="Arial" w:cs="Arial"/>
        </w:rPr>
        <w:t>(Quelle: Eigene Grafik)</w:t>
      </w:r>
    </w:p>
    <w:p w14:paraId="3F55497F" w14:textId="6D644995" w:rsidR="00E24573" w:rsidRDefault="00E24573" w:rsidP="00591564">
      <w:pPr>
        <w:rPr>
          <w:rFonts w:ascii="Arial" w:hAnsi="Arial" w:cs="Arial"/>
          <w:b/>
        </w:rPr>
      </w:pPr>
    </w:p>
    <w:p w14:paraId="3B67B9A3" w14:textId="784EA164" w:rsidR="00E763F8" w:rsidRDefault="00E763F8" w:rsidP="00591564">
      <w:pPr>
        <w:rPr>
          <w:rFonts w:ascii="Arial" w:hAnsi="Arial" w:cs="Arial"/>
          <w:b/>
        </w:rPr>
      </w:pPr>
    </w:p>
    <w:p w14:paraId="7B926E83" w14:textId="77777777" w:rsidR="00915291" w:rsidRDefault="00915291" w:rsidP="00591564">
      <w:pPr>
        <w:rPr>
          <w:rFonts w:ascii="Arial" w:hAnsi="Arial" w:cs="Arial"/>
          <w:b/>
        </w:rPr>
      </w:pPr>
    </w:p>
    <w:p w14:paraId="57F3A84A" w14:textId="55E50C70" w:rsidR="00E763F8" w:rsidRDefault="00E763F8" w:rsidP="00591564">
      <w:pPr>
        <w:rPr>
          <w:rFonts w:ascii="Arial" w:hAnsi="Arial" w:cs="Arial"/>
          <w:b/>
        </w:rPr>
      </w:pPr>
    </w:p>
    <w:p w14:paraId="41AE15C8" w14:textId="3D793D24" w:rsidR="00591564" w:rsidRPr="00F801EF" w:rsidRDefault="00FC7A1B" w:rsidP="00591564">
      <w:pPr>
        <w:rPr>
          <w:rFonts w:ascii="Arial" w:hAnsi="Arial" w:cs="Arial"/>
          <w:b/>
          <w:szCs w:val="24"/>
        </w:rPr>
      </w:pPr>
      <w:r w:rsidRPr="00F801EF">
        <w:rPr>
          <w:rFonts w:ascii="Arial" w:hAnsi="Arial" w:cs="Arial"/>
          <w:b/>
          <w:szCs w:val="24"/>
        </w:rPr>
        <w:t>Datenschicht</w:t>
      </w:r>
    </w:p>
    <w:p w14:paraId="72901404" w14:textId="5C053D42" w:rsidR="00591564" w:rsidRPr="00F801EF" w:rsidRDefault="00591564" w:rsidP="00591564">
      <w:pPr>
        <w:rPr>
          <w:rFonts w:ascii="Arial" w:hAnsi="Arial" w:cs="Arial"/>
          <w:szCs w:val="24"/>
        </w:rPr>
      </w:pPr>
    </w:p>
    <w:p w14:paraId="500BF9FF" w14:textId="460315AB" w:rsidR="00FC7A1B" w:rsidRPr="00F801EF" w:rsidRDefault="00FC7A1B" w:rsidP="00FC7A1B">
      <w:pPr>
        <w:spacing w:line="360" w:lineRule="auto"/>
        <w:jc w:val="both"/>
        <w:rPr>
          <w:rFonts w:ascii="Arial" w:hAnsi="Arial" w:cs="Arial"/>
          <w:szCs w:val="24"/>
        </w:rPr>
      </w:pPr>
      <w:r w:rsidRPr="00F801EF">
        <w:rPr>
          <w:rFonts w:ascii="Arial" w:hAnsi="Arial" w:cs="Arial"/>
          <w:szCs w:val="24"/>
        </w:rPr>
        <w:t xml:space="preserve">Die Architektur der Datenbank kann aus der </w:t>
      </w:r>
      <w:r w:rsidRPr="00F801EF">
        <w:rPr>
          <w:rFonts w:ascii="Arial" w:hAnsi="Arial" w:cs="Arial"/>
          <w:szCs w:val="24"/>
        </w:rPr>
        <w:fldChar w:fldCharType="begin"/>
      </w:r>
      <w:r w:rsidRPr="00F801EF">
        <w:rPr>
          <w:rFonts w:ascii="Arial" w:hAnsi="Arial" w:cs="Arial"/>
          <w:szCs w:val="24"/>
        </w:rPr>
        <w:instrText xml:space="preserve"> REF _Ref476682452 \h  \* MERGEFORMAT </w:instrText>
      </w:r>
      <w:r w:rsidRPr="00F801EF">
        <w:rPr>
          <w:rFonts w:ascii="Arial" w:hAnsi="Arial" w:cs="Arial"/>
          <w:szCs w:val="24"/>
        </w:rPr>
      </w:r>
      <w:r w:rsidRPr="00F801EF">
        <w:rPr>
          <w:rFonts w:ascii="Arial" w:hAnsi="Arial" w:cs="Arial"/>
          <w:szCs w:val="24"/>
        </w:rPr>
        <w:fldChar w:fldCharType="separate"/>
      </w:r>
      <w:r w:rsidR="00E05847" w:rsidRPr="00F801EF">
        <w:rPr>
          <w:rFonts w:ascii="Arial" w:hAnsi="Arial" w:cs="Arial"/>
          <w:szCs w:val="24"/>
        </w:rPr>
        <w:t xml:space="preserve">Abbildung </w:t>
      </w:r>
      <w:r w:rsidR="00E05847">
        <w:rPr>
          <w:rFonts w:ascii="Arial" w:hAnsi="Arial" w:cs="Arial"/>
          <w:noProof/>
          <w:szCs w:val="24"/>
        </w:rPr>
        <w:t>41</w:t>
      </w:r>
      <w:r w:rsidRPr="00F801EF">
        <w:rPr>
          <w:rFonts w:ascii="Arial" w:hAnsi="Arial" w:cs="Arial"/>
          <w:szCs w:val="24"/>
        </w:rPr>
        <w:fldChar w:fldCharType="end"/>
      </w:r>
      <w:r w:rsidRPr="00F801EF">
        <w:rPr>
          <w:rFonts w:ascii="Arial" w:hAnsi="Arial" w:cs="Arial"/>
          <w:szCs w:val="24"/>
        </w:rPr>
        <w:t xml:space="preserve"> entnommen. Diese zeigt, die angelegten Tabellen mit den Attributen und Ausprägungen </w:t>
      </w:r>
    </w:p>
    <w:p w14:paraId="51E3F340" w14:textId="77777777" w:rsidR="0098293F" w:rsidRPr="00F801EF" w:rsidRDefault="0098293F" w:rsidP="00FC7A1B">
      <w:pPr>
        <w:spacing w:line="360" w:lineRule="auto"/>
        <w:jc w:val="both"/>
        <w:rPr>
          <w:rFonts w:ascii="Arial" w:hAnsi="Arial" w:cs="Arial"/>
          <w:szCs w:val="24"/>
        </w:rPr>
      </w:pPr>
    </w:p>
    <w:p w14:paraId="47386E2D" w14:textId="77777777" w:rsidR="00FC7A1B" w:rsidRPr="00F801EF" w:rsidRDefault="00FC7A1B" w:rsidP="00FC7A1B">
      <w:pPr>
        <w:keepNext/>
        <w:jc w:val="center"/>
        <w:rPr>
          <w:rFonts w:ascii="Arial" w:hAnsi="Arial" w:cs="Arial"/>
          <w:szCs w:val="24"/>
        </w:rPr>
      </w:pPr>
      <w:r w:rsidRPr="00F801EF">
        <w:rPr>
          <w:rFonts w:ascii="Arial" w:hAnsi="Arial" w:cs="Arial"/>
          <w:noProof/>
          <w:szCs w:val="24"/>
        </w:rPr>
        <w:drawing>
          <wp:inline distT="0" distB="0" distL="0" distR="0" wp14:anchorId="022F9F77" wp14:editId="7F09779A">
            <wp:extent cx="4267200" cy="2587813"/>
            <wp:effectExtent l="0" t="0" r="0" b="3175"/>
            <wp:docPr id="104" name="Grafik 104" descr="C:\Users\wjauf\AppData\Local\Microsoft\Windows\INetCache\Content.Word\db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jauf\AppData\Local\Microsoft\Windows\INetCache\Content.Word\dbDiagr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79380" cy="2595200"/>
                    </a:xfrm>
                    <a:prstGeom prst="rect">
                      <a:avLst/>
                    </a:prstGeom>
                    <a:noFill/>
                    <a:ln>
                      <a:noFill/>
                    </a:ln>
                  </pic:spPr>
                </pic:pic>
              </a:graphicData>
            </a:graphic>
          </wp:inline>
        </w:drawing>
      </w:r>
    </w:p>
    <w:p w14:paraId="0EF412D5" w14:textId="11D9DF8C" w:rsidR="007322AC" w:rsidRPr="00915291" w:rsidRDefault="00FC7A1B" w:rsidP="00FC7A1B">
      <w:pPr>
        <w:pStyle w:val="Beschriftung"/>
        <w:jc w:val="center"/>
        <w:rPr>
          <w:rFonts w:ascii="Arial" w:hAnsi="Arial" w:cs="Arial"/>
        </w:rPr>
      </w:pPr>
      <w:bookmarkStart w:id="318" w:name="_Ref476682452"/>
      <w:bookmarkStart w:id="319" w:name="_Toc477030002"/>
      <w:r w:rsidRPr="00915291">
        <w:rPr>
          <w:rFonts w:ascii="Arial" w:hAnsi="Arial" w:cs="Arial"/>
        </w:rPr>
        <w:t xml:space="preserve">Abbildung </w:t>
      </w:r>
      <w:r w:rsidRPr="00915291">
        <w:rPr>
          <w:rFonts w:ascii="Arial" w:hAnsi="Arial" w:cs="Arial"/>
        </w:rPr>
        <w:fldChar w:fldCharType="begin"/>
      </w:r>
      <w:r w:rsidRPr="00915291">
        <w:rPr>
          <w:rFonts w:ascii="Arial" w:hAnsi="Arial" w:cs="Arial"/>
        </w:rPr>
        <w:instrText xml:space="preserve"> SEQ Abbildung \* ARABIC </w:instrText>
      </w:r>
      <w:r w:rsidRPr="00915291">
        <w:rPr>
          <w:rFonts w:ascii="Arial" w:hAnsi="Arial" w:cs="Arial"/>
        </w:rPr>
        <w:fldChar w:fldCharType="separate"/>
      </w:r>
      <w:r w:rsidR="001F4EC2" w:rsidRPr="00915291">
        <w:rPr>
          <w:rFonts w:ascii="Arial" w:hAnsi="Arial" w:cs="Arial"/>
          <w:noProof/>
        </w:rPr>
        <w:t>42</w:t>
      </w:r>
      <w:r w:rsidRPr="00915291">
        <w:rPr>
          <w:rFonts w:ascii="Arial" w:hAnsi="Arial" w:cs="Arial"/>
        </w:rPr>
        <w:fldChar w:fldCharType="end"/>
      </w:r>
      <w:bookmarkEnd w:id="318"/>
      <w:r w:rsidRPr="00915291">
        <w:rPr>
          <w:rFonts w:ascii="Arial" w:hAnsi="Arial" w:cs="Arial"/>
        </w:rPr>
        <w:t>: Datenbankarchitektu</w:t>
      </w:r>
      <w:r w:rsidR="007322AC" w:rsidRPr="00915291">
        <w:rPr>
          <w:rFonts w:ascii="Arial" w:hAnsi="Arial" w:cs="Arial"/>
        </w:rPr>
        <w:t>r</w:t>
      </w:r>
      <w:bookmarkEnd w:id="319"/>
    </w:p>
    <w:p w14:paraId="736525DE" w14:textId="2217E420" w:rsidR="009E24D9" w:rsidRPr="00915291" w:rsidRDefault="007322AC" w:rsidP="00FC7A1B">
      <w:pPr>
        <w:pStyle w:val="Beschriftung"/>
        <w:jc w:val="center"/>
        <w:rPr>
          <w:rFonts w:ascii="Arial" w:hAnsi="Arial" w:cs="Arial"/>
        </w:rPr>
      </w:pPr>
      <w:r w:rsidRPr="00915291">
        <w:rPr>
          <w:rFonts w:ascii="Arial" w:hAnsi="Arial" w:cs="Arial"/>
        </w:rPr>
        <w:t>(Quelle: Eigene Grafik)</w:t>
      </w:r>
    </w:p>
    <w:p w14:paraId="69667976" w14:textId="0137771A" w:rsidR="009C5835" w:rsidRPr="00F801EF" w:rsidRDefault="009C5835" w:rsidP="00591564">
      <w:pPr>
        <w:rPr>
          <w:rFonts w:ascii="Arial" w:hAnsi="Arial" w:cs="Arial"/>
          <w:b/>
          <w:szCs w:val="24"/>
        </w:rPr>
      </w:pPr>
    </w:p>
    <w:p w14:paraId="35D8AFE4" w14:textId="38BA9803" w:rsidR="009E24D9" w:rsidRPr="00F801EF" w:rsidRDefault="0012784E" w:rsidP="00591564">
      <w:pPr>
        <w:rPr>
          <w:rFonts w:ascii="Arial" w:hAnsi="Arial" w:cs="Arial"/>
          <w:b/>
          <w:szCs w:val="24"/>
        </w:rPr>
      </w:pPr>
      <w:r w:rsidRPr="00F801EF">
        <w:rPr>
          <w:rFonts w:ascii="Arial" w:hAnsi="Arial" w:cs="Arial"/>
          <w:b/>
          <w:szCs w:val="24"/>
        </w:rPr>
        <w:t>Businessschicht</w:t>
      </w:r>
    </w:p>
    <w:p w14:paraId="2099CB19" w14:textId="79B8DAF1" w:rsidR="009E24D9" w:rsidRPr="00F801EF" w:rsidRDefault="009E24D9" w:rsidP="00591564">
      <w:pPr>
        <w:rPr>
          <w:rFonts w:ascii="Arial" w:hAnsi="Arial" w:cs="Arial"/>
          <w:szCs w:val="24"/>
        </w:rPr>
      </w:pPr>
    </w:p>
    <w:p w14:paraId="43B43C46" w14:textId="29BC07FB" w:rsidR="00FC7A1B" w:rsidRPr="00F801EF" w:rsidRDefault="00E5699D" w:rsidP="00722140">
      <w:pPr>
        <w:spacing w:line="360" w:lineRule="auto"/>
        <w:jc w:val="both"/>
        <w:rPr>
          <w:rFonts w:ascii="Arial" w:hAnsi="Arial" w:cs="Arial"/>
          <w:szCs w:val="24"/>
        </w:rPr>
      </w:pPr>
      <w:r w:rsidRPr="00F801EF">
        <w:rPr>
          <w:rFonts w:ascii="Arial" w:hAnsi="Arial" w:cs="Arial"/>
          <w:szCs w:val="24"/>
        </w:rPr>
        <w:t xml:space="preserve">In der Businessschicht wurde ein JSON-Service implementiert, durch dessen Verwendung es ermöglicht wird, </w:t>
      </w:r>
      <w:r w:rsidR="00722140" w:rsidRPr="00F801EF">
        <w:rPr>
          <w:rFonts w:ascii="Arial" w:hAnsi="Arial" w:cs="Arial"/>
          <w:szCs w:val="24"/>
        </w:rPr>
        <w:t>einzelne Daten</w:t>
      </w:r>
      <w:r w:rsidRPr="00F801EF">
        <w:rPr>
          <w:rFonts w:ascii="Arial" w:hAnsi="Arial" w:cs="Arial"/>
          <w:szCs w:val="24"/>
        </w:rPr>
        <w:t xml:space="preserve"> aus der Datenschicht </w:t>
      </w:r>
      <w:r w:rsidR="00722140" w:rsidRPr="00F801EF">
        <w:rPr>
          <w:rFonts w:ascii="Arial" w:hAnsi="Arial" w:cs="Arial"/>
          <w:szCs w:val="24"/>
        </w:rPr>
        <w:t>aufzurufen und darauffolgend Aktionen durchzuführen. Das komplette Klassendiagramm kann aus der Anlage 3 entnommen werden. Die Klasse Rest übernimmt in diesem Kontext die Verarbeitung der aus der Klasse DBStatment übergebenen Daten, die wiederum aus der Datenbank ausgelesen wurden.</w:t>
      </w:r>
    </w:p>
    <w:p w14:paraId="40390AEB" w14:textId="1C3B1903" w:rsidR="00FC7A1B" w:rsidRPr="00F801EF" w:rsidRDefault="00FC7A1B" w:rsidP="00591564">
      <w:pPr>
        <w:rPr>
          <w:rFonts w:ascii="Arial" w:hAnsi="Arial" w:cs="Arial"/>
          <w:szCs w:val="24"/>
        </w:rPr>
      </w:pPr>
    </w:p>
    <w:p w14:paraId="223B58DD" w14:textId="12B4D3D3" w:rsidR="00FC7A1B" w:rsidRPr="00F801EF" w:rsidRDefault="0012784E" w:rsidP="00591564">
      <w:pPr>
        <w:rPr>
          <w:rFonts w:ascii="Arial" w:hAnsi="Arial" w:cs="Arial"/>
          <w:b/>
          <w:szCs w:val="24"/>
        </w:rPr>
      </w:pPr>
      <w:r w:rsidRPr="00F801EF">
        <w:rPr>
          <w:rFonts w:ascii="Arial" w:hAnsi="Arial" w:cs="Arial"/>
          <w:b/>
          <w:szCs w:val="24"/>
        </w:rPr>
        <w:t>Präsentationsschicht</w:t>
      </w:r>
    </w:p>
    <w:p w14:paraId="3E2F11DB" w14:textId="77777777" w:rsidR="0012784E" w:rsidRPr="00F801EF" w:rsidRDefault="0012784E" w:rsidP="00591564">
      <w:pPr>
        <w:rPr>
          <w:rFonts w:ascii="Arial" w:hAnsi="Arial" w:cs="Arial"/>
          <w:b/>
          <w:szCs w:val="24"/>
        </w:rPr>
      </w:pPr>
    </w:p>
    <w:p w14:paraId="04FE4DB7" w14:textId="76F1E87B" w:rsidR="00FC7A1B" w:rsidRPr="00F801EF" w:rsidRDefault="00722140" w:rsidP="00722140">
      <w:pPr>
        <w:spacing w:line="360" w:lineRule="auto"/>
        <w:jc w:val="both"/>
        <w:rPr>
          <w:rFonts w:ascii="Arial" w:hAnsi="Arial" w:cs="Arial"/>
          <w:szCs w:val="24"/>
        </w:rPr>
      </w:pPr>
      <w:r w:rsidRPr="00F801EF">
        <w:rPr>
          <w:rFonts w:ascii="Arial" w:hAnsi="Arial" w:cs="Arial"/>
          <w:szCs w:val="24"/>
        </w:rPr>
        <w:t xml:space="preserve">Auf der Ebene der Präsentationsschicht wurde die </w:t>
      </w:r>
      <w:r w:rsidR="000A1F21" w:rsidRPr="00F801EF">
        <w:rPr>
          <w:rFonts w:ascii="Arial" w:hAnsi="Arial" w:cs="Arial"/>
          <w:szCs w:val="24"/>
        </w:rPr>
        <w:t>Benutzeroberfläche</w:t>
      </w:r>
      <w:r w:rsidRPr="00F801EF">
        <w:rPr>
          <w:rFonts w:ascii="Arial" w:hAnsi="Arial" w:cs="Arial"/>
          <w:szCs w:val="24"/>
        </w:rPr>
        <w:t xml:space="preserve"> mit HTML und CSS erstellt. Die dynamischen Funktionen finden durch die Verwendung von Javascript, JQuery statt. Eine asynchrone Kommunikation mit dem REST-Service findet über Ajax-Aufrufe statt. </w:t>
      </w:r>
    </w:p>
    <w:p w14:paraId="426CD76B" w14:textId="305A6758" w:rsidR="00FC7A1B" w:rsidRPr="009C5835" w:rsidRDefault="00FC7A1B" w:rsidP="00591564">
      <w:pPr>
        <w:rPr>
          <w:rFonts w:ascii="Arial" w:hAnsi="Arial" w:cs="Arial"/>
        </w:rPr>
      </w:pPr>
    </w:p>
    <w:p w14:paraId="173B7124" w14:textId="2D84AEB7" w:rsidR="00FC7A1B" w:rsidRDefault="00FC7A1B" w:rsidP="00591564">
      <w:pPr>
        <w:rPr>
          <w:rFonts w:ascii="Arial" w:hAnsi="Arial" w:cs="Arial"/>
        </w:rPr>
      </w:pPr>
    </w:p>
    <w:p w14:paraId="562F76EC" w14:textId="2AA6FD71" w:rsidR="00722140" w:rsidRDefault="00722140" w:rsidP="00591564">
      <w:pPr>
        <w:rPr>
          <w:rFonts w:ascii="Arial" w:hAnsi="Arial" w:cs="Arial"/>
        </w:rPr>
      </w:pPr>
    </w:p>
    <w:p w14:paraId="7DA2A0A5" w14:textId="7B46DFB0" w:rsidR="00722140" w:rsidRPr="009C5835" w:rsidRDefault="00722140" w:rsidP="00591564">
      <w:pPr>
        <w:rPr>
          <w:rFonts w:ascii="Arial" w:hAnsi="Arial" w:cs="Arial"/>
        </w:rPr>
      </w:pPr>
    </w:p>
    <w:p w14:paraId="3F0DC73F" w14:textId="013F8D5A" w:rsidR="00FC7A1B" w:rsidRPr="009C5835" w:rsidRDefault="00FC7A1B" w:rsidP="00FC7A1B">
      <w:pPr>
        <w:pStyle w:val="berschrift2"/>
        <w:numPr>
          <w:ilvl w:val="2"/>
          <w:numId w:val="2"/>
        </w:numPr>
        <w:spacing w:line="320" w:lineRule="exact"/>
        <w:rPr>
          <w:rFonts w:ascii="Arial" w:hAnsi="Arial" w:cs="Arial"/>
        </w:rPr>
      </w:pPr>
      <w:bookmarkStart w:id="320" w:name="_Toc477029948"/>
      <w:r w:rsidRPr="009C5835">
        <w:rPr>
          <w:rFonts w:ascii="Arial" w:hAnsi="Arial" w:cs="Arial"/>
        </w:rPr>
        <w:t>Kommunikationsarchitektur</w:t>
      </w:r>
      <w:bookmarkEnd w:id="320"/>
    </w:p>
    <w:p w14:paraId="7E1E5982" w14:textId="77777777" w:rsidR="00FC7A1B" w:rsidRPr="009C5835" w:rsidRDefault="00FC7A1B" w:rsidP="00FC7A1B">
      <w:pPr>
        <w:rPr>
          <w:rFonts w:ascii="Arial" w:hAnsi="Arial" w:cs="Arial"/>
        </w:rPr>
      </w:pPr>
    </w:p>
    <w:p w14:paraId="35328557" w14:textId="17D78846" w:rsidR="00EA6A3E" w:rsidRPr="00353A67" w:rsidRDefault="007E021E" w:rsidP="003F3C96">
      <w:pPr>
        <w:spacing w:line="360" w:lineRule="auto"/>
        <w:jc w:val="both"/>
        <w:rPr>
          <w:rFonts w:ascii="Arial" w:hAnsi="Arial" w:cs="Arial"/>
          <w:b/>
          <w:szCs w:val="24"/>
        </w:rPr>
      </w:pPr>
      <w:r w:rsidRPr="00353A67">
        <w:rPr>
          <w:rFonts w:ascii="Arial" w:hAnsi="Arial" w:cs="Arial"/>
          <w:b/>
          <w:szCs w:val="24"/>
        </w:rPr>
        <w:t>Kommunikation</w:t>
      </w:r>
      <w:r w:rsidR="00EA6A3E" w:rsidRPr="00353A67">
        <w:rPr>
          <w:rFonts w:ascii="Arial" w:hAnsi="Arial" w:cs="Arial"/>
          <w:b/>
          <w:szCs w:val="24"/>
        </w:rPr>
        <w:t xml:space="preserve"> mit der MySQL-Datenbank</w:t>
      </w:r>
    </w:p>
    <w:p w14:paraId="550AA21D" w14:textId="77777777" w:rsidR="00EA6A3E" w:rsidRPr="00353A67" w:rsidRDefault="00EA6A3E" w:rsidP="003F3C96">
      <w:pPr>
        <w:spacing w:line="360" w:lineRule="auto"/>
        <w:jc w:val="both"/>
        <w:rPr>
          <w:rFonts w:ascii="Arial" w:hAnsi="Arial" w:cs="Arial"/>
          <w:b/>
          <w:szCs w:val="24"/>
        </w:rPr>
      </w:pPr>
    </w:p>
    <w:p w14:paraId="10235887" w14:textId="1FEF1888" w:rsidR="00852897" w:rsidRPr="00353A67" w:rsidRDefault="00852897" w:rsidP="00852897">
      <w:pPr>
        <w:spacing w:line="360" w:lineRule="auto"/>
        <w:jc w:val="both"/>
        <w:rPr>
          <w:rFonts w:ascii="Arial" w:hAnsi="Arial" w:cs="Arial"/>
          <w:szCs w:val="24"/>
        </w:rPr>
      </w:pPr>
      <w:r w:rsidRPr="00353A67">
        <w:rPr>
          <w:rFonts w:ascii="Arial" w:hAnsi="Arial" w:cs="Arial"/>
          <w:szCs w:val="24"/>
        </w:rPr>
        <w:t>Die Verbindung mi der MySQL-Datenbank wird durch die Verwendung des Treibers Connector/J gewährleistet, sodass daraufhin in Java durch SQL-Befehle die jeweiligen Werte aus der Datenbank ausgelesen werden können.</w:t>
      </w:r>
      <w:r w:rsidR="00382E70" w:rsidRPr="00353A67">
        <w:rPr>
          <w:rFonts w:ascii="Arial" w:hAnsi="Arial" w:cs="Arial"/>
          <w:szCs w:val="24"/>
        </w:rPr>
        <w:t xml:space="preserve"> Die </w:t>
      </w:r>
      <w:r w:rsidR="00382E70" w:rsidRPr="00353A67">
        <w:rPr>
          <w:rFonts w:ascii="Arial" w:hAnsi="Arial" w:cs="Arial"/>
          <w:szCs w:val="24"/>
        </w:rPr>
        <w:fldChar w:fldCharType="begin"/>
      </w:r>
      <w:r w:rsidR="00382E70" w:rsidRPr="00353A67">
        <w:rPr>
          <w:rFonts w:ascii="Arial" w:hAnsi="Arial" w:cs="Arial"/>
          <w:szCs w:val="24"/>
        </w:rPr>
        <w:instrText xml:space="preserve"> REF _Ref476420467 \h </w:instrText>
      </w:r>
      <w:r w:rsidR="009C5835" w:rsidRPr="00353A67">
        <w:rPr>
          <w:rFonts w:ascii="Arial" w:hAnsi="Arial" w:cs="Arial"/>
          <w:szCs w:val="24"/>
        </w:rPr>
        <w:instrText xml:space="preserve"> \* MERGEFORMAT </w:instrText>
      </w:r>
      <w:r w:rsidR="00382E70" w:rsidRPr="00353A67">
        <w:rPr>
          <w:rFonts w:ascii="Arial" w:hAnsi="Arial" w:cs="Arial"/>
          <w:szCs w:val="24"/>
        </w:rPr>
      </w:r>
      <w:r w:rsidR="00382E70" w:rsidRPr="00353A67">
        <w:rPr>
          <w:rFonts w:ascii="Arial" w:hAnsi="Arial" w:cs="Arial"/>
          <w:szCs w:val="24"/>
        </w:rPr>
        <w:fldChar w:fldCharType="separate"/>
      </w:r>
      <w:r w:rsidR="00E05847" w:rsidRPr="00353A67">
        <w:rPr>
          <w:rFonts w:ascii="Arial" w:hAnsi="Arial" w:cs="Arial"/>
          <w:szCs w:val="24"/>
        </w:rPr>
        <w:t xml:space="preserve">Abbildung </w:t>
      </w:r>
      <w:r w:rsidR="00E05847">
        <w:rPr>
          <w:rFonts w:ascii="Arial" w:hAnsi="Arial" w:cs="Arial"/>
          <w:noProof/>
          <w:szCs w:val="24"/>
        </w:rPr>
        <w:t>42</w:t>
      </w:r>
      <w:r w:rsidR="00382E70" w:rsidRPr="00353A67">
        <w:rPr>
          <w:rFonts w:ascii="Arial" w:hAnsi="Arial" w:cs="Arial"/>
          <w:szCs w:val="24"/>
        </w:rPr>
        <w:fldChar w:fldCharType="end"/>
      </w:r>
      <w:r w:rsidRPr="00353A67">
        <w:rPr>
          <w:rFonts w:ascii="Arial" w:hAnsi="Arial" w:cs="Arial"/>
          <w:szCs w:val="24"/>
        </w:rPr>
        <w:t xml:space="preserve"> symbolisiert beispielhaft</w:t>
      </w:r>
      <w:r w:rsidR="00207ADA" w:rsidRPr="00353A67">
        <w:rPr>
          <w:rFonts w:ascii="Arial" w:hAnsi="Arial" w:cs="Arial"/>
          <w:szCs w:val="24"/>
        </w:rPr>
        <w:t xml:space="preserve"> eine Methode aus der Klasse DBStatements</w:t>
      </w:r>
      <w:r w:rsidRPr="00353A67">
        <w:rPr>
          <w:rFonts w:ascii="Arial" w:hAnsi="Arial" w:cs="Arial"/>
          <w:szCs w:val="24"/>
        </w:rPr>
        <w:t xml:space="preserve"> </w:t>
      </w:r>
      <w:r w:rsidR="00207ADA" w:rsidRPr="00353A67">
        <w:rPr>
          <w:rFonts w:ascii="Arial" w:hAnsi="Arial" w:cs="Arial"/>
          <w:szCs w:val="24"/>
        </w:rPr>
        <w:t>zum Verarbeiten von Einnahmeinformationen</w:t>
      </w:r>
      <w:r w:rsidRPr="00353A67">
        <w:rPr>
          <w:rFonts w:ascii="Arial" w:hAnsi="Arial" w:cs="Arial"/>
          <w:szCs w:val="24"/>
        </w:rPr>
        <w:t xml:space="preserve">, die aus der Datenbank extrahiert </w:t>
      </w:r>
      <w:r w:rsidR="00CF35C9" w:rsidRPr="00353A67">
        <w:rPr>
          <w:rFonts w:ascii="Arial" w:hAnsi="Arial" w:cs="Arial"/>
          <w:szCs w:val="24"/>
        </w:rPr>
        <w:t>werden</w:t>
      </w:r>
      <w:r w:rsidRPr="00353A67">
        <w:rPr>
          <w:rFonts w:ascii="Arial" w:hAnsi="Arial" w:cs="Arial"/>
          <w:szCs w:val="24"/>
        </w:rPr>
        <w:t xml:space="preserve">. </w:t>
      </w:r>
    </w:p>
    <w:p w14:paraId="00260CC6" w14:textId="77777777" w:rsidR="00FC7A1B" w:rsidRPr="00353A67" w:rsidRDefault="00FC7A1B" w:rsidP="00852897">
      <w:pPr>
        <w:spacing w:line="360" w:lineRule="auto"/>
        <w:jc w:val="both"/>
        <w:rPr>
          <w:rFonts w:ascii="Arial" w:hAnsi="Arial" w:cs="Arial"/>
          <w:szCs w:val="24"/>
        </w:rPr>
      </w:pPr>
    </w:p>
    <w:p w14:paraId="7542A241" w14:textId="77777777" w:rsidR="00852897" w:rsidRPr="00353A67" w:rsidRDefault="00852897" w:rsidP="003F3C96">
      <w:pPr>
        <w:keepNext/>
        <w:spacing w:line="360" w:lineRule="auto"/>
        <w:jc w:val="center"/>
        <w:rPr>
          <w:rFonts w:ascii="Arial" w:hAnsi="Arial" w:cs="Arial"/>
          <w:szCs w:val="24"/>
        </w:rPr>
      </w:pPr>
      <w:r w:rsidRPr="00353A67">
        <w:rPr>
          <w:rFonts w:ascii="Arial" w:hAnsi="Arial" w:cs="Arial"/>
          <w:noProof/>
          <w:szCs w:val="24"/>
        </w:rPr>
        <w:lastRenderedPageBreak/>
        <w:drawing>
          <wp:inline distT="0" distB="0" distL="0" distR="0" wp14:anchorId="6BCC8E82" wp14:editId="684C4047">
            <wp:extent cx="5934075" cy="2800350"/>
            <wp:effectExtent l="0" t="0" r="952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2800350"/>
                    </a:xfrm>
                    <a:prstGeom prst="rect">
                      <a:avLst/>
                    </a:prstGeom>
                    <a:noFill/>
                    <a:ln>
                      <a:noFill/>
                    </a:ln>
                  </pic:spPr>
                </pic:pic>
              </a:graphicData>
            </a:graphic>
          </wp:inline>
        </w:drawing>
      </w:r>
    </w:p>
    <w:p w14:paraId="4A8D8323" w14:textId="1B4E82C3" w:rsidR="005238DA" w:rsidRPr="00915291" w:rsidRDefault="00852897" w:rsidP="00FC7A1B">
      <w:pPr>
        <w:pStyle w:val="Beschriftung"/>
        <w:jc w:val="center"/>
        <w:rPr>
          <w:rFonts w:ascii="Arial" w:hAnsi="Arial" w:cs="Arial"/>
        </w:rPr>
      </w:pPr>
      <w:bookmarkStart w:id="321" w:name="_Ref476420467"/>
      <w:bookmarkStart w:id="322" w:name="_Toc477030003"/>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1F4EC2" w:rsidRPr="00915291">
        <w:rPr>
          <w:rFonts w:ascii="Arial" w:hAnsi="Arial" w:cs="Arial"/>
          <w:noProof/>
        </w:rPr>
        <w:t>43</w:t>
      </w:r>
      <w:r w:rsidR="009C483C" w:rsidRPr="00915291">
        <w:rPr>
          <w:rFonts w:ascii="Arial" w:hAnsi="Arial" w:cs="Arial"/>
          <w:noProof/>
        </w:rPr>
        <w:fldChar w:fldCharType="end"/>
      </w:r>
      <w:bookmarkEnd w:id="321"/>
      <w:r w:rsidR="00FC1DF0" w:rsidRPr="00915291">
        <w:rPr>
          <w:rFonts w:ascii="Arial" w:hAnsi="Arial" w:cs="Arial"/>
        </w:rPr>
        <w:t>: MySQL-Befehl zum Auslesen der Einnahmeinformatione</w:t>
      </w:r>
      <w:r w:rsidR="005238DA" w:rsidRPr="00915291">
        <w:rPr>
          <w:rFonts w:ascii="Arial" w:hAnsi="Arial" w:cs="Arial"/>
        </w:rPr>
        <w:t>n</w:t>
      </w:r>
      <w:bookmarkEnd w:id="322"/>
    </w:p>
    <w:p w14:paraId="236FEC28" w14:textId="087E4084" w:rsidR="00B739C5" w:rsidRPr="00915291" w:rsidRDefault="005238DA" w:rsidP="00FC7A1B">
      <w:pPr>
        <w:pStyle w:val="Beschriftung"/>
        <w:jc w:val="center"/>
        <w:rPr>
          <w:rFonts w:ascii="Arial" w:hAnsi="Arial" w:cs="Arial"/>
        </w:rPr>
      </w:pPr>
      <w:r w:rsidRPr="00915291">
        <w:rPr>
          <w:rFonts w:ascii="Arial" w:hAnsi="Arial" w:cs="Arial"/>
        </w:rPr>
        <w:t xml:space="preserve">(Quelle: </w:t>
      </w:r>
      <w:r w:rsidR="009705D8" w:rsidRPr="00915291">
        <w:rPr>
          <w:rFonts w:ascii="Arial" w:hAnsi="Arial" w:cs="Arial"/>
        </w:rPr>
        <w:t>Eigener Code. Ausschnitt aus DBStatements</w:t>
      </w:r>
      <w:r w:rsidRPr="00915291">
        <w:rPr>
          <w:rFonts w:ascii="Arial" w:hAnsi="Arial" w:cs="Arial"/>
        </w:rPr>
        <w:t>)</w:t>
      </w:r>
    </w:p>
    <w:p w14:paraId="31A47D8D" w14:textId="77777777" w:rsidR="00207ADA" w:rsidRPr="009C5835" w:rsidRDefault="00207ADA" w:rsidP="006319D3">
      <w:pPr>
        <w:spacing w:line="360" w:lineRule="auto"/>
        <w:jc w:val="both"/>
        <w:rPr>
          <w:rFonts w:ascii="Arial" w:hAnsi="Arial" w:cs="Arial"/>
        </w:rPr>
      </w:pPr>
    </w:p>
    <w:p w14:paraId="7C09990D" w14:textId="6B4EE638" w:rsidR="00080CA0" w:rsidRPr="009C5835" w:rsidRDefault="007E021E" w:rsidP="006319D3">
      <w:pPr>
        <w:spacing w:line="360" w:lineRule="auto"/>
        <w:jc w:val="both"/>
        <w:rPr>
          <w:rFonts w:ascii="Arial" w:hAnsi="Arial" w:cs="Arial"/>
          <w:b/>
        </w:rPr>
      </w:pPr>
      <w:r w:rsidRPr="009C5835">
        <w:rPr>
          <w:rFonts w:ascii="Arial" w:hAnsi="Arial" w:cs="Arial"/>
          <w:b/>
        </w:rPr>
        <w:t>Kommunikation zwischen</w:t>
      </w:r>
      <w:r w:rsidR="00EA6A3E" w:rsidRPr="009C5835">
        <w:rPr>
          <w:rFonts w:ascii="Arial" w:hAnsi="Arial" w:cs="Arial"/>
          <w:b/>
        </w:rPr>
        <w:t xml:space="preserve"> der Geschäftslogikschicht und </w:t>
      </w:r>
      <w:r w:rsidRPr="009C5835">
        <w:rPr>
          <w:rFonts w:ascii="Arial" w:hAnsi="Arial" w:cs="Arial"/>
          <w:b/>
        </w:rPr>
        <w:t xml:space="preserve">der </w:t>
      </w:r>
      <w:r w:rsidR="00EA6A3E" w:rsidRPr="009C5835">
        <w:rPr>
          <w:rFonts w:ascii="Arial" w:hAnsi="Arial" w:cs="Arial"/>
          <w:b/>
        </w:rPr>
        <w:t>Datenschicht</w:t>
      </w:r>
    </w:p>
    <w:p w14:paraId="116F4027" w14:textId="77777777" w:rsidR="003F3C96" w:rsidRPr="009C5835" w:rsidRDefault="003F3C96" w:rsidP="006319D3">
      <w:pPr>
        <w:spacing w:line="360" w:lineRule="auto"/>
        <w:jc w:val="both"/>
        <w:rPr>
          <w:rFonts w:ascii="Arial" w:hAnsi="Arial" w:cs="Arial"/>
          <w:b/>
        </w:rPr>
      </w:pPr>
    </w:p>
    <w:p w14:paraId="50339F89" w14:textId="0F94CEDE" w:rsidR="00CB301A" w:rsidRPr="009C5835" w:rsidRDefault="00207ADA" w:rsidP="006319D3">
      <w:pPr>
        <w:spacing w:line="360" w:lineRule="auto"/>
        <w:jc w:val="both"/>
        <w:rPr>
          <w:rFonts w:ascii="Arial" w:hAnsi="Arial" w:cs="Arial"/>
        </w:rPr>
      </w:pPr>
      <w:r w:rsidRPr="009C5835">
        <w:rPr>
          <w:rFonts w:ascii="Arial" w:hAnsi="Arial" w:cs="Arial"/>
        </w:rPr>
        <w:t xml:space="preserve">Auf der Geschäftslogikschicht werden die Werte von der Datenschicht durch die </w:t>
      </w:r>
      <w:r w:rsidRPr="0098293F">
        <w:rPr>
          <w:rFonts w:ascii="Arial" w:hAnsi="Arial" w:cs="Arial"/>
        </w:rPr>
        <w:t xml:space="preserve">Verwendung </w:t>
      </w:r>
      <w:r w:rsidR="005947A5" w:rsidRPr="0098293F">
        <w:rPr>
          <w:rFonts w:ascii="Arial" w:hAnsi="Arial" w:cs="Arial"/>
        </w:rPr>
        <w:t xml:space="preserve">von </w:t>
      </w:r>
      <w:r w:rsidRPr="0098293F">
        <w:rPr>
          <w:rFonts w:ascii="Arial" w:hAnsi="Arial" w:cs="Arial"/>
        </w:rPr>
        <w:t>Jersey-RESTful-Service in einen JSON-Rückgab</w:t>
      </w:r>
      <w:r w:rsidR="00382E70" w:rsidRPr="0098293F">
        <w:rPr>
          <w:rFonts w:ascii="Arial" w:hAnsi="Arial" w:cs="Arial"/>
        </w:rPr>
        <w:t xml:space="preserve">ewert verarbeitet (siehe </w:t>
      </w:r>
      <w:r w:rsidR="00382E70" w:rsidRPr="0098293F">
        <w:rPr>
          <w:rFonts w:ascii="Arial" w:hAnsi="Arial" w:cs="Arial"/>
        </w:rPr>
        <w:fldChar w:fldCharType="begin"/>
      </w:r>
      <w:r w:rsidR="00382E70" w:rsidRPr="0098293F">
        <w:rPr>
          <w:rFonts w:ascii="Arial" w:hAnsi="Arial" w:cs="Arial"/>
        </w:rPr>
        <w:instrText xml:space="preserve"> REF _Ref476420490 \h  \* MERGEFORMAT </w:instrText>
      </w:r>
      <w:r w:rsidR="00382E70" w:rsidRPr="0098293F">
        <w:rPr>
          <w:rFonts w:ascii="Arial" w:hAnsi="Arial" w:cs="Arial"/>
        </w:rPr>
      </w:r>
      <w:r w:rsidR="00382E70" w:rsidRPr="0098293F">
        <w:rPr>
          <w:rFonts w:ascii="Arial" w:hAnsi="Arial" w:cs="Arial"/>
        </w:rPr>
        <w:fldChar w:fldCharType="separate"/>
      </w:r>
      <w:r w:rsidR="00E05847" w:rsidRPr="00E05847">
        <w:rPr>
          <w:rFonts w:ascii="Arial" w:hAnsi="Arial" w:cs="Arial"/>
        </w:rPr>
        <w:t xml:space="preserve">Abbildung </w:t>
      </w:r>
      <w:r w:rsidR="00E05847" w:rsidRPr="00E05847">
        <w:rPr>
          <w:rFonts w:ascii="Arial" w:hAnsi="Arial" w:cs="Arial"/>
          <w:noProof/>
        </w:rPr>
        <w:t>43</w:t>
      </w:r>
      <w:r w:rsidR="00382E70" w:rsidRPr="0098293F">
        <w:rPr>
          <w:rFonts w:ascii="Arial" w:hAnsi="Arial" w:cs="Arial"/>
        </w:rPr>
        <w:fldChar w:fldCharType="end"/>
      </w:r>
      <w:r w:rsidRPr="0098293F">
        <w:rPr>
          <w:rFonts w:ascii="Arial" w:hAnsi="Arial" w:cs="Arial"/>
        </w:rPr>
        <w:t>).</w:t>
      </w:r>
    </w:p>
    <w:p w14:paraId="4F2F80F9" w14:textId="53D291E3" w:rsidR="00207ADA" w:rsidRPr="009C5835" w:rsidRDefault="00207ADA" w:rsidP="006319D3">
      <w:pPr>
        <w:spacing w:line="360" w:lineRule="auto"/>
        <w:jc w:val="both"/>
        <w:rPr>
          <w:rFonts w:ascii="Arial" w:hAnsi="Arial" w:cs="Arial"/>
        </w:rPr>
      </w:pPr>
      <w:r w:rsidRPr="009C5835">
        <w:rPr>
          <w:rFonts w:ascii="Arial" w:hAnsi="Arial" w:cs="Arial"/>
        </w:rPr>
        <w:t xml:space="preserve"> </w:t>
      </w:r>
    </w:p>
    <w:p w14:paraId="6DD63273" w14:textId="77777777" w:rsidR="00207ADA" w:rsidRPr="009C5835" w:rsidRDefault="00207ADA" w:rsidP="00207ADA">
      <w:pPr>
        <w:keepNext/>
        <w:spacing w:line="360" w:lineRule="auto"/>
        <w:jc w:val="center"/>
        <w:rPr>
          <w:rFonts w:ascii="Arial" w:hAnsi="Arial" w:cs="Arial"/>
        </w:rPr>
      </w:pPr>
      <w:r w:rsidRPr="009C5835">
        <w:rPr>
          <w:rFonts w:ascii="Arial" w:hAnsi="Arial" w:cs="Arial"/>
          <w:b/>
          <w:noProof/>
        </w:rPr>
        <w:drawing>
          <wp:inline distT="0" distB="0" distL="0" distR="0" wp14:anchorId="27399AA1" wp14:editId="7ADF2C03">
            <wp:extent cx="5934075" cy="1504950"/>
            <wp:effectExtent l="0" t="0" r="952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1504950"/>
                    </a:xfrm>
                    <a:prstGeom prst="rect">
                      <a:avLst/>
                    </a:prstGeom>
                    <a:noFill/>
                    <a:ln>
                      <a:noFill/>
                    </a:ln>
                  </pic:spPr>
                </pic:pic>
              </a:graphicData>
            </a:graphic>
          </wp:inline>
        </w:drawing>
      </w:r>
    </w:p>
    <w:p w14:paraId="70E8044A" w14:textId="3C261102" w:rsidR="005238DA" w:rsidRPr="00915291" w:rsidRDefault="00207ADA" w:rsidP="00FC7A1B">
      <w:pPr>
        <w:pStyle w:val="Beschriftung"/>
        <w:jc w:val="center"/>
        <w:rPr>
          <w:rFonts w:ascii="Arial" w:hAnsi="Arial" w:cs="Arial"/>
        </w:rPr>
      </w:pPr>
      <w:bookmarkStart w:id="323" w:name="_Ref476420490"/>
      <w:bookmarkStart w:id="324" w:name="_Toc477030004"/>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1F4EC2" w:rsidRPr="00915291">
        <w:rPr>
          <w:rFonts w:ascii="Arial" w:hAnsi="Arial" w:cs="Arial"/>
          <w:noProof/>
        </w:rPr>
        <w:t>44</w:t>
      </w:r>
      <w:r w:rsidR="009C483C" w:rsidRPr="00915291">
        <w:rPr>
          <w:rFonts w:ascii="Arial" w:hAnsi="Arial" w:cs="Arial"/>
          <w:noProof/>
        </w:rPr>
        <w:fldChar w:fldCharType="end"/>
      </w:r>
      <w:bookmarkEnd w:id="323"/>
      <w:r w:rsidRPr="00915291">
        <w:rPr>
          <w:rFonts w:ascii="Arial" w:hAnsi="Arial" w:cs="Arial"/>
        </w:rPr>
        <w:t>: Parsen der Werte in ein JSON-Objek</w:t>
      </w:r>
      <w:r w:rsidR="005238DA" w:rsidRPr="00915291">
        <w:rPr>
          <w:rFonts w:ascii="Arial" w:hAnsi="Arial" w:cs="Arial"/>
        </w:rPr>
        <w:t>t</w:t>
      </w:r>
      <w:bookmarkEnd w:id="324"/>
    </w:p>
    <w:p w14:paraId="7158A349" w14:textId="74C66960" w:rsidR="00B12185" w:rsidRPr="00915291" w:rsidRDefault="005238DA" w:rsidP="00FC7A1B">
      <w:pPr>
        <w:pStyle w:val="Beschriftung"/>
        <w:jc w:val="center"/>
        <w:rPr>
          <w:rFonts w:ascii="Arial" w:hAnsi="Arial" w:cs="Arial"/>
        </w:rPr>
      </w:pPr>
      <w:r w:rsidRPr="00915291">
        <w:rPr>
          <w:rFonts w:ascii="Arial" w:hAnsi="Arial" w:cs="Arial"/>
        </w:rPr>
        <w:t>(Quelle: Eigene Grafik)</w:t>
      </w:r>
    </w:p>
    <w:p w14:paraId="312EEA8E" w14:textId="77777777" w:rsidR="0098293F" w:rsidRPr="00353A67" w:rsidRDefault="0098293F" w:rsidP="00207ADA">
      <w:pPr>
        <w:spacing w:line="360" w:lineRule="auto"/>
        <w:jc w:val="both"/>
        <w:rPr>
          <w:rFonts w:ascii="Arial" w:hAnsi="Arial" w:cs="Arial"/>
          <w:szCs w:val="24"/>
        </w:rPr>
      </w:pPr>
    </w:p>
    <w:p w14:paraId="1948C233" w14:textId="125C0B7F" w:rsidR="00207ADA" w:rsidRPr="00353A67" w:rsidRDefault="00207ADA" w:rsidP="00207ADA">
      <w:pPr>
        <w:spacing w:line="360" w:lineRule="auto"/>
        <w:jc w:val="both"/>
        <w:rPr>
          <w:rFonts w:ascii="Arial" w:hAnsi="Arial" w:cs="Arial"/>
          <w:szCs w:val="24"/>
        </w:rPr>
      </w:pPr>
      <w:r w:rsidRPr="00353A67">
        <w:rPr>
          <w:rFonts w:ascii="Arial" w:hAnsi="Arial" w:cs="Arial"/>
          <w:szCs w:val="24"/>
        </w:rPr>
        <w:t xml:space="preserve">Diese Werte werden als ein JSON-Service zur Verfügung gestellt, der unter der Angabe des jeweiligen Pfades aufgerufen werden </w:t>
      </w:r>
      <w:r w:rsidR="00EA6A3E" w:rsidRPr="00353A67">
        <w:rPr>
          <w:rFonts w:ascii="Arial" w:hAnsi="Arial" w:cs="Arial"/>
          <w:szCs w:val="24"/>
        </w:rPr>
        <w:t xml:space="preserve">kann </w:t>
      </w:r>
      <w:r w:rsidR="00382E70" w:rsidRPr="00353A67">
        <w:rPr>
          <w:rFonts w:ascii="Arial" w:hAnsi="Arial" w:cs="Arial"/>
          <w:szCs w:val="24"/>
        </w:rPr>
        <w:t xml:space="preserve">(siehe </w:t>
      </w:r>
      <w:r w:rsidR="00382E70" w:rsidRPr="00353A67">
        <w:rPr>
          <w:rFonts w:ascii="Arial" w:hAnsi="Arial" w:cs="Arial"/>
          <w:szCs w:val="24"/>
        </w:rPr>
        <w:fldChar w:fldCharType="begin"/>
      </w:r>
      <w:r w:rsidR="00382E70" w:rsidRPr="00353A67">
        <w:rPr>
          <w:rFonts w:ascii="Arial" w:hAnsi="Arial" w:cs="Arial"/>
          <w:szCs w:val="24"/>
        </w:rPr>
        <w:instrText xml:space="preserve"> REF _Ref476420516 \h  \* MERGEFORMAT </w:instrText>
      </w:r>
      <w:r w:rsidR="00382E70" w:rsidRPr="00353A67">
        <w:rPr>
          <w:rFonts w:ascii="Arial" w:hAnsi="Arial" w:cs="Arial"/>
          <w:szCs w:val="24"/>
        </w:rPr>
      </w:r>
      <w:r w:rsidR="00382E70" w:rsidRPr="00353A67">
        <w:rPr>
          <w:rFonts w:ascii="Arial" w:hAnsi="Arial" w:cs="Arial"/>
          <w:szCs w:val="24"/>
        </w:rPr>
        <w:fldChar w:fldCharType="separate"/>
      </w:r>
      <w:r w:rsidR="00E05847" w:rsidRPr="00353A67">
        <w:rPr>
          <w:rFonts w:ascii="Arial" w:hAnsi="Arial" w:cs="Arial"/>
          <w:szCs w:val="24"/>
        </w:rPr>
        <w:t xml:space="preserve">Abbildung </w:t>
      </w:r>
      <w:r w:rsidR="00E05847">
        <w:rPr>
          <w:rFonts w:ascii="Arial" w:hAnsi="Arial" w:cs="Arial"/>
          <w:noProof/>
          <w:szCs w:val="24"/>
        </w:rPr>
        <w:t>44</w:t>
      </w:r>
      <w:r w:rsidR="00382E70" w:rsidRPr="00353A67">
        <w:rPr>
          <w:rFonts w:ascii="Arial" w:hAnsi="Arial" w:cs="Arial"/>
          <w:szCs w:val="24"/>
        </w:rPr>
        <w:fldChar w:fldCharType="end"/>
      </w:r>
      <w:r w:rsidRPr="00353A67">
        <w:rPr>
          <w:rFonts w:ascii="Arial" w:hAnsi="Arial" w:cs="Arial"/>
          <w:szCs w:val="24"/>
        </w:rPr>
        <w:t>).</w:t>
      </w:r>
    </w:p>
    <w:p w14:paraId="01D5101F" w14:textId="77777777" w:rsidR="00EA6A3E" w:rsidRPr="00353A67" w:rsidRDefault="00EA6A3E" w:rsidP="00207ADA">
      <w:pPr>
        <w:spacing w:line="360" w:lineRule="auto"/>
        <w:jc w:val="both"/>
        <w:rPr>
          <w:rFonts w:ascii="Arial" w:hAnsi="Arial" w:cs="Arial"/>
          <w:szCs w:val="24"/>
        </w:rPr>
      </w:pPr>
    </w:p>
    <w:p w14:paraId="5D9AE11F" w14:textId="77777777" w:rsidR="00207ADA" w:rsidRPr="00353A67" w:rsidRDefault="00207ADA" w:rsidP="00207ADA">
      <w:pPr>
        <w:keepNext/>
        <w:spacing w:line="360" w:lineRule="auto"/>
        <w:jc w:val="center"/>
        <w:rPr>
          <w:rFonts w:ascii="Arial" w:hAnsi="Arial" w:cs="Arial"/>
          <w:szCs w:val="24"/>
        </w:rPr>
      </w:pPr>
      <w:r w:rsidRPr="00353A67">
        <w:rPr>
          <w:rFonts w:ascii="Arial" w:hAnsi="Arial" w:cs="Arial"/>
          <w:noProof/>
          <w:szCs w:val="24"/>
        </w:rPr>
        <w:lastRenderedPageBreak/>
        <w:drawing>
          <wp:inline distT="0" distB="0" distL="0" distR="0" wp14:anchorId="67590323" wp14:editId="2D0FF176">
            <wp:extent cx="5934075" cy="790575"/>
            <wp:effectExtent l="0" t="0" r="9525" b="952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790575"/>
                    </a:xfrm>
                    <a:prstGeom prst="rect">
                      <a:avLst/>
                    </a:prstGeom>
                    <a:noFill/>
                    <a:ln>
                      <a:noFill/>
                    </a:ln>
                  </pic:spPr>
                </pic:pic>
              </a:graphicData>
            </a:graphic>
          </wp:inline>
        </w:drawing>
      </w:r>
    </w:p>
    <w:p w14:paraId="381542A3" w14:textId="05B3F9AD" w:rsidR="005238DA" w:rsidRPr="00915291" w:rsidRDefault="00207ADA" w:rsidP="00FC1DF0">
      <w:pPr>
        <w:pStyle w:val="Beschriftung"/>
        <w:jc w:val="center"/>
        <w:rPr>
          <w:rFonts w:ascii="Arial" w:hAnsi="Arial" w:cs="Arial"/>
        </w:rPr>
      </w:pPr>
      <w:bookmarkStart w:id="325" w:name="_Ref476420516"/>
      <w:bookmarkStart w:id="326" w:name="_Toc477030005"/>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1F4EC2" w:rsidRPr="00915291">
        <w:rPr>
          <w:rFonts w:ascii="Arial" w:hAnsi="Arial" w:cs="Arial"/>
          <w:noProof/>
        </w:rPr>
        <w:t>45</w:t>
      </w:r>
      <w:r w:rsidR="009C483C" w:rsidRPr="00915291">
        <w:rPr>
          <w:rFonts w:ascii="Arial" w:hAnsi="Arial" w:cs="Arial"/>
          <w:noProof/>
        </w:rPr>
        <w:fldChar w:fldCharType="end"/>
      </w:r>
      <w:bookmarkEnd w:id="325"/>
      <w:r w:rsidRPr="00915291">
        <w:rPr>
          <w:rFonts w:ascii="Arial" w:hAnsi="Arial" w:cs="Arial"/>
        </w:rPr>
        <w:t>: Aufruf des JSON-Service</w:t>
      </w:r>
      <w:r w:rsidR="005238DA" w:rsidRPr="00915291">
        <w:rPr>
          <w:rFonts w:ascii="Arial" w:hAnsi="Arial" w:cs="Arial"/>
        </w:rPr>
        <w:t>s</w:t>
      </w:r>
      <w:bookmarkEnd w:id="326"/>
    </w:p>
    <w:p w14:paraId="63E20EAF" w14:textId="70CA573A" w:rsidR="00207ADA" w:rsidRPr="00915291" w:rsidRDefault="005238DA" w:rsidP="00FC1DF0">
      <w:pPr>
        <w:pStyle w:val="Beschriftung"/>
        <w:jc w:val="center"/>
        <w:rPr>
          <w:rFonts w:ascii="Arial" w:hAnsi="Arial" w:cs="Arial"/>
        </w:rPr>
      </w:pPr>
      <w:r w:rsidRPr="00915291">
        <w:rPr>
          <w:rFonts w:ascii="Arial" w:hAnsi="Arial" w:cs="Arial"/>
        </w:rPr>
        <w:t>(Quelle: Eigene Grafik)</w:t>
      </w:r>
    </w:p>
    <w:p w14:paraId="3B13EA1F" w14:textId="77777777" w:rsidR="00EA6A3E" w:rsidRPr="00353A67" w:rsidRDefault="00EA6A3E" w:rsidP="00207ADA">
      <w:pPr>
        <w:rPr>
          <w:rFonts w:ascii="Arial" w:hAnsi="Arial" w:cs="Arial"/>
          <w:b/>
          <w:szCs w:val="24"/>
        </w:rPr>
      </w:pPr>
    </w:p>
    <w:p w14:paraId="19B3CDBA" w14:textId="7D1C13FF" w:rsidR="00207ADA" w:rsidRPr="00353A67" w:rsidRDefault="00914A8A" w:rsidP="00207ADA">
      <w:pPr>
        <w:rPr>
          <w:rFonts w:ascii="Arial" w:hAnsi="Arial" w:cs="Arial"/>
          <w:b/>
          <w:szCs w:val="24"/>
        </w:rPr>
      </w:pPr>
      <w:r w:rsidRPr="00353A67">
        <w:rPr>
          <w:rFonts w:ascii="Arial" w:hAnsi="Arial" w:cs="Arial"/>
          <w:b/>
          <w:szCs w:val="24"/>
        </w:rPr>
        <w:t xml:space="preserve">Kommunikation </w:t>
      </w:r>
      <w:r w:rsidR="007E021E" w:rsidRPr="00353A67">
        <w:rPr>
          <w:rFonts w:ascii="Arial" w:hAnsi="Arial" w:cs="Arial"/>
          <w:b/>
          <w:szCs w:val="24"/>
        </w:rPr>
        <w:t xml:space="preserve">zwischen dem </w:t>
      </w:r>
      <w:r w:rsidR="003F3C96" w:rsidRPr="00353A67">
        <w:rPr>
          <w:rFonts w:ascii="Arial" w:hAnsi="Arial" w:cs="Arial"/>
          <w:b/>
          <w:szCs w:val="24"/>
        </w:rPr>
        <w:t>Raspberry Pi</w:t>
      </w:r>
      <w:r w:rsidR="007E021E" w:rsidRPr="00353A67">
        <w:rPr>
          <w:rFonts w:ascii="Arial" w:hAnsi="Arial" w:cs="Arial"/>
          <w:b/>
          <w:szCs w:val="24"/>
        </w:rPr>
        <w:t xml:space="preserve"> und dem REST-Service</w:t>
      </w:r>
    </w:p>
    <w:p w14:paraId="6545E67D" w14:textId="21CF8EF3" w:rsidR="003F3C96" w:rsidRPr="00353A67" w:rsidRDefault="003F3C96" w:rsidP="00207ADA">
      <w:pPr>
        <w:rPr>
          <w:rFonts w:ascii="Arial" w:hAnsi="Arial" w:cs="Arial"/>
          <w:szCs w:val="24"/>
        </w:rPr>
      </w:pPr>
    </w:p>
    <w:p w14:paraId="1AE3C18D" w14:textId="1CDB13EF" w:rsidR="00A814C0" w:rsidRPr="00353A67" w:rsidRDefault="003F3C96" w:rsidP="003F3C96">
      <w:pPr>
        <w:spacing w:line="360" w:lineRule="auto"/>
        <w:jc w:val="both"/>
        <w:rPr>
          <w:rFonts w:ascii="Arial" w:hAnsi="Arial" w:cs="Arial"/>
          <w:szCs w:val="24"/>
        </w:rPr>
      </w:pPr>
      <w:r w:rsidRPr="00353A67">
        <w:rPr>
          <w:rFonts w:ascii="Arial" w:hAnsi="Arial" w:cs="Arial"/>
          <w:szCs w:val="24"/>
        </w:rPr>
        <w:t xml:space="preserve">Die Kommunikation zwischen Raspberry Pi und dem REST-Service wird von den </w:t>
      </w:r>
      <w:r w:rsidR="000F12DB" w:rsidRPr="00353A67">
        <w:rPr>
          <w:rFonts w:ascii="Arial" w:hAnsi="Arial" w:cs="Arial"/>
          <w:szCs w:val="24"/>
        </w:rPr>
        <w:t>Regeln</w:t>
      </w:r>
      <w:r w:rsidRPr="00353A67">
        <w:rPr>
          <w:rFonts w:ascii="Arial" w:hAnsi="Arial" w:cs="Arial"/>
          <w:szCs w:val="24"/>
        </w:rPr>
        <w:t xml:space="preserve"> aus </w:t>
      </w:r>
      <w:r w:rsidR="000F12DB" w:rsidRPr="00353A67">
        <w:rPr>
          <w:rFonts w:ascii="Arial" w:hAnsi="Arial" w:cs="Arial"/>
          <w:szCs w:val="24"/>
        </w:rPr>
        <w:t>gesteuert</w:t>
      </w:r>
      <w:r w:rsidRPr="00353A67">
        <w:rPr>
          <w:rFonts w:ascii="Arial" w:hAnsi="Arial" w:cs="Arial"/>
          <w:szCs w:val="24"/>
        </w:rPr>
        <w:t xml:space="preserve">. </w:t>
      </w:r>
      <w:r w:rsidR="000F12DB" w:rsidRPr="00353A67">
        <w:rPr>
          <w:rFonts w:ascii="Arial" w:hAnsi="Arial" w:cs="Arial"/>
          <w:szCs w:val="24"/>
        </w:rPr>
        <w:t>Diesbezüglich wurde in der Regel „Check intake time“ ein</w:t>
      </w:r>
      <w:r w:rsidRPr="00353A67">
        <w:rPr>
          <w:rFonts w:ascii="Arial" w:hAnsi="Arial" w:cs="Arial"/>
          <w:szCs w:val="24"/>
        </w:rPr>
        <w:t xml:space="preserve"> Cron-Ausdruck definiert, der jede Minute den REST-Service </w:t>
      </w:r>
      <w:r w:rsidR="00A814C0" w:rsidRPr="00353A67">
        <w:rPr>
          <w:rFonts w:ascii="Arial" w:hAnsi="Arial" w:cs="Arial"/>
          <w:szCs w:val="24"/>
        </w:rPr>
        <w:t xml:space="preserve">über einen „sendHttpGetRequest“-Befehl </w:t>
      </w:r>
      <w:r w:rsidRPr="00353A67">
        <w:rPr>
          <w:rFonts w:ascii="Arial" w:hAnsi="Arial" w:cs="Arial"/>
          <w:szCs w:val="24"/>
        </w:rPr>
        <w:t>aufruft</w:t>
      </w:r>
      <w:r w:rsidR="00A814C0" w:rsidRPr="00353A67">
        <w:rPr>
          <w:rFonts w:ascii="Arial" w:hAnsi="Arial" w:cs="Arial"/>
          <w:szCs w:val="24"/>
        </w:rPr>
        <w:t>. Der Cron-Ausdruck wurde folgendermaßen definiert:</w:t>
      </w:r>
    </w:p>
    <w:p w14:paraId="5F1169E8" w14:textId="22009BA4" w:rsidR="00A814C0" w:rsidRPr="00353A67" w:rsidRDefault="00A814C0" w:rsidP="003F3C96">
      <w:pPr>
        <w:spacing w:line="360" w:lineRule="auto"/>
        <w:jc w:val="both"/>
        <w:rPr>
          <w:rFonts w:ascii="Arial" w:hAnsi="Arial" w:cs="Arial"/>
          <w:szCs w:val="24"/>
        </w:rPr>
      </w:pPr>
    </w:p>
    <w:p w14:paraId="60ABC27C" w14:textId="77777777" w:rsidR="00A814C0" w:rsidRPr="00915291" w:rsidRDefault="00A814C0" w:rsidP="00A814C0">
      <w:pPr>
        <w:keepNext/>
        <w:spacing w:line="360" w:lineRule="auto"/>
        <w:jc w:val="center"/>
        <w:rPr>
          <w:rFonts w:ascii="Arial" w:hAnsi="Arial" w:cs="Arial"/>
          <w:sz w:val="20"/>
        </w:rPr>
      </w:pPr>
      <w:r w:rsidRPr="00915291">
        <w:rPr>
          <w:rFonts w:ascii="Arial" w:hAnsi="Arial" w:cs="Arial"/>
          <w:noProof/>
          <w:sz w:val="20"/>
        </w:rPr>
        <w:drawing>
          <wp:inline distT="0" distB="0" distL="0" distR="0" wp14:anchorId="05FA35C0" wp14:editId="62A25B8F">
            <wp:extent cx="2314575" cy="247650"/>
            <wp:effectExtent l="0" t="0" r="9525"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14575" cy="247650"/>
                    </a:xfrm>
                    <a:prstGeom prst="rect">
                      <a:avLst/>
                    </a:prstGeom>
                    <a:noFill/>
                    <a:ln>
                      <a:noFill/>
                    </a:ln>
                  </pic:spPr>
                </pic:pic>
              </a:graphicData>
            </a:graphic>
          </wp:inline>
        </w:drawing>
      </w:r>
    </w:p>
    <w:p w14:paraId="115D035A" w14:textId="7C2699C2" w:rsidR="009705D8" w:rsidRPr="00915291" w:rsidRDefault="00A814C0" w:rsidP="000F12DB">
      <w:pPr>
        <w:pStyle w:val="Beschriftung"/>
        <w:jc w:val="center"/>
        <w:rPr>
          <w:rFonts w:ascii="Arial" w:hAnsi="Arial" w:cs="Arial"/>
        </w:rPr>
      </w:pPr>
      <w:bookmarkStart w:id="327" w:name="_Toc477030006"/>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1F4EC2" w:rsidRPr="00915291">
        <w:rPr>
          <w:rFonts w:ascii="Arial" w:hAnsi="Arial" w:cs="Arial"/>
          <w:noProof/>
        </w:rPr>
        <w:t>46</w:t>
      </w:r>
      <w:r w:rsidR="009C483C" w:rsidRPr="00915291">
        <w:rPr>
          <w:rFonts w:ascii="Arial" w:hAnsi="Arial" w:cs="Arial"/>
          <w:noProof/>
        </w:rPr>
        <w:fldChar w:fldCharType="end"/>
      </w:r>
      <w:r w:rsidRPr="00915291">
        <w:rPr>
          <w:rFonts w:ascii="Arial" w:hAnsi="Arial" w:cs="Arial"/>
        </w:rPr>
        <w:t>: Cron-Ausdruck zur Überprüfung des Einnahmezeitpunkte</w:t>
      </w:r>
      <w:r w:rsidR="009705D8" w:rsidRPr="00915291">
        <w:rPr>
          <w:rFonts w:ascii="Arial" w:hAnsi="Arial" w:cs="Arial"/>
        </w:rPr>
        <w:t>s</w:t>
      </w:r>
      <w:bookmarkEnd w:id="327"/>
    </w:p>
    <w:p w14:paraId="47A1B7E2" w14:textId="2ED0A4C2" w:rsidR="0034224F" w:rsidRPr="00915291" w:rsidRDefault="009705D8" w:rsidP="009705D8">
      <w:pPr>
        <w:pStyle w:val="Beschriftung"/>
        <w:jc w:val="center"/>
        <w:rPr>
          <w:rFonts w:ascii="Arial" w:hAnsi="Arial" w:cs="Arial"/>
        </w:rPr>
      </w:pPr>
      <w:r w:rsidRPr="00915291">
        <w:rPr>
          <w:rFonts w:ascii="Arial" w:hAnsi="Arial" w:cs="Arial"/>
        </w:rPr>
        <w:t>(Quelle: Eigener Code aus der Rules-Datei)</w:t>
      </w:r>
    </w:p>
    <w:p w14:paraId="08C9316D" w14:textId="770C0E42" w:rsidR="00A814C0" w:rsidRPr="00353A67" w:rsidRDefault="00A814C0" w:rsidP="003F3C96">
      <w:pPr>
        <w:spacing w:line="360" w:lineRule="auto"/>
        <w:jc w:val="both"/>
        <w:rPr>
          <w:rFonts w:ascii="Arial" w:hAnsi="Arial" w:cs="Arial"/>
          <w:szCs w:val="24"/>
        </w:rPr>
      </w:pPr>
    </w:p>
    <w:p w14:paraId="796D59F2" w14:textId="77777777" w:rsidR="00A814C0" w:rsidRPr="00353A67" w:rsidRDefault="00A814C0" w:rsidP="00A814C0">
      <w:pPr>
        <w:spacing w:line="360" w:lineRule="auto"/>
        <w:jc w:val="both"/>
        <w:rPr>
          <w:rFonts w:ascii="Arial" w:hAnsi="Arial" w:cs="Arial"/>
          <w:szCs w:val="24"/>
        </w:rPr>
      </w:pPr>
      <w:r w:rsidRPr="00353A67">
        <w:rPr>
          <w:rFonts w:ascii="Arial" w:hAnsi="Arial" w:cs="Arial"/>
          <w:szCs w:val="24"/>
        </w:rPr>
        <w:t>Nach jeder Minute wird darauffolgend über den „sendHttpGet“-Befehl der JSON-Service aufgerufen.</w:t>
      </w:r>
    </w:p>
    <w:p w14:paraId="248BE593" w14:textId="77777777" w:rsidR="00A814C0" w:rsidRPr="009C5835" w:rsidRDefault="00A814C0" w:rsidP="003F3C96">
      <w:pPr>
        <w:spacing w:line="360" w:lineRule="auto"/>
        <w:jc w:val="both"/>
        <w:rPr>
          <w:rFonts w:ascii="Arial" w:hAnsi="Arial" w:cs="Arial"/>
        </w:rPr>
      </w:pPr>
    </w:p>
    <w:p w14:paraId="2A400013" w14:textId="77777777" w:rsidR="00A814C0" w:rsidRPr="009C5835" w:rsidRDefault="00A814C0" w:rsidP="00A814C0">
      <w:pPr>
        <w:keepNext/>
        <w:spacing w:line="360" w:lineRule="auto"/>
        <w:jc w:val="center"/>
        <w:rPr>
          <w:rFonts w:ascii="Arial" w:hAnsi="Arial" w:cs="Arial"/>
        </w:rPr>
      </w:pPr>
      <w:r w:rsidRPr="009C5835">
        <w:rPr>
          <w:rFonts w:ascii="Arial" w:hAnsi="Arial" w:cs="Arial"/>
          <w:noProof/>
        </w:rPr>
        <w:drawing>
          <wp:inline distT="0" distB="0" distL="0" distR="0" wp14:anchorId="4520170D" wp14:editId="6EAA24C4">
            <wp:extent cx="5934075" cy="161925"/>
            <wp:effectExtent l="0" t="0" r="9525" b="9525"/>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161925"/>
                    </a:xfrm>
                    <a:prstGeom prst="rect">
                      <a:avLst/>
                    </a:prstGeom>
                    <a:noFill/>
                    <a:ln>
                      <a:noFill/>
                    </a:ln>
                  </pic:spPr>
                </pic:pic>
              </a:graphicData>
            </a:graphic>
          </wp:inline>
        </w:drawing>
      </w:r>
    </w:p>
    <w:p w14:paraId="6B19147A" w14:textId="704CF7AA" w:rsidR="009705D8" w:rsidRPr="00915291" w:rsidRDefault="00A814C0" w:rsidP="000F12DB">
      <w:pPr>
        <w:pStyle w:val="Beschriftung"/>
        <w:jc w:val="center"/>
        <w:rPr>
          <w:rFonts w:ascii="Arial" w:hAnsi="Arial" w:cs="Arial"/>
        </w:rPr>
      </w:pPr>
      <w:bookmarkStart w:id="328" w:name="_Toc477030007"/>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1F4EC2" w:rsidRPr="00915291">
        <w:rPr>
          <w:rFonts w:ascii="Arial" w:hAnsi="Arial" w:cs="Arial"/>
          <w:noProof/>
        </w:rPr>
        <w:t>47</w:t>
      </w:r>
      <w:r w:rsidR="009C483C" w:rsidRPr="00915291">
        <w:rPr>
          <w:rFonts w:ascii="Arial" w:hAnsi="Arial" w:cs="Arial"/>
          <w:noProof/>
        </w:rPr>
        <w:fldChar w:fldCharType="end"/>
      </w:r>
      <w:r w:rsidRPr="00915291">
        <w:rPr>
          <w:rFonts w:ascii="Arial" w:hAnsi="Arial" w:cs="Arial"/>
        </w:rPr>
        <w:t>: sendHttpGetRequest zum Aufruf der Einnahmeinformatione</w:t>
      </w:r>
      <w:r w:rsidR="009705D8" w:rsidRPr="00915291">
        <w:rPr>
          <w:rFonts w:ascii="Arial" w:hAnsi="Arial" w:cs="Arial"/>
        </w:rPr>
        <w:t>n</w:t>
      </w:r>
      <w:bookmarkEnd w:id="328"/>
    </w:p>
    <w:p w14:paraId="7F172CDE" w14:textId="2BC8E2BE" w:rsidR="00A814C0" w:rsidRPr="00915291" w:rsidRDefault="009705D8" w:rsidP="009705D8">
      <w:pPr>
        <w:pStyle w:val="Beschriftung"/>
        <w:jc w:val="center"/>
        <w:rPr>
          <w:rFonts w:ascii="Arial" w:hAnsi="Arial" w:cs="Arial"/>
        </w:rPr>
      </w:pPr>
      <w:r w:rsidRPr="00915291">
        <w:rPr>
          <w:rFonts w:ascii="Arial" w:hAnsi="Arial" w:cs="Arial"/>
        </w:rPr>
        <w:t>(Quelle: Eigener Code aus der Rules-Datei)</w:t>
      </w:r>
    </w:p>
    <w:p w14:paraId="20D825F6" w14:textId="13A6071A" w:rsidR="00A814C0" w:rsidRPr="00353A67" w:rsidRDefault="00A814C0" w:rsidP="00A814C0">
      <w:pPr>
        <w:rPr>
          <w:rFonts w:ascii="Arial" w:hAnsi="Arial" w:cs="Arial"/>
          <w:szCs w:val="24"/>
        </w:rPr>
      </w:pPr>
    </w:p>
    <w:p w14:paraId="4E0ABE97" w14:textId="3CEBAA68" w:rsidR="00591564" w:rsidRPr="00353A67" w:rsidRDefault="00A814C0" w:rsidP="003F3C96">
      <w:pPr>
        <w:spacing w:line="360" w:lineRule="auto"/>
        <w:jc w:val="both"/>
        <w:rPr>
          <w:rFonts w:ascii="Arial" w:hAnsi="Arial" w:cs="Arial"/>
          <w:szCs w:val="24"/>
        </w:rPr>
      </w:pPr>
      <w:r w:rsidRPr="00353A67">
        <w:rPr>
          <w:rFonts w:ascii="Arial" w:hAnsi="Arial" w:cs="Arial"/>
          <w:szCs w:val="24"/>
        </w:rPr>
        <w:t xml:space="preserve">Die gewonnen Werte werden darauffolgend mit dem aktuellen Zeitstempel verglichen und wenn der Einnahmezeitpunkt </w:t>
      </w:r>
      <w:r w:rsidR="002A5314" w:rsidRPr="00353A67">
        <w:rPr>
          <w:rFonts w:ascii="Arial" w:hAnsi="Arial" w:cs="Arial"/>
          <w:szCs w:val="24"/>
        </w:rPr>
        <w:t>fällig</w:t>
      </w:r>
      <w:r w:rsidRPr="00353A67">
        <w:rPr>
          <w:rFonts w:ascii="Arial" w:hAnsi="Arial" w:cs="Arial"/>
          <w:szCs w:val="24"/>
        </w:rPr>
        <w:t xml:space="preserve"> ist, </w:t>
      </w:r>
      <w:r w:rsidR="007C7A0F" w:rsidRPr="00353A67">
        <w:rPr>
          <w:rFonts w:ascii="Arial" w:hAnsi="Arial" w:cs="Arial"/>
          <w:szCs w:val="24"/>
        </w:rPr>
        <w:t xml:space="preserve">wird </w:t>
      </w:r>
      <w:r w:rsidRPr="00353A67">
        <w:rPr>
          <w:rFonts w:ascii="Arial" w:hAnsi="Arial" w:cs="Arial"/>
          <w:szCs w:val="24"/>
        </w:rPr>
        <w:t>eine akustische oder visuelle Benachrichtigung ausgelöst</w:t>
      </w:r>
    </w:p>
    <w:p w14:paraId="78DF2307" w14:textId="77777777" w:rsidR="000D720E" w:rsidRPr="00353A67" w:rsidRDefault="000D720E" w:rsidP="003F3C96">
      <w:pPr>
        <w:spacing w:line="360" w:lineRule="auto"/>
        <w:jc w:val="both"/>
        <w:rPr>
          <w:rFonts w:ascii="Arial" w:hAnsi="Arial" w:cs="Arial"/>
          <w:b/>
          <w:szCs w:val="24"/>
        </w:rPr>
      </w:pPr>
    </w:p>
    <w:p w14:paraId="65732800" w14:textId="76E2E103" w:rsidR="009800A4" w:rsidRPr="00353A67" w:rsidRDefault="00EA6A3E" w:rsidP="003F3C96">
      <w:pPr>
        <w:spacing w:line="360" w:lineRule="auto"/>
        <w:jc w:val="both"/>
        <w:rPr>
          <w:rFonts w:ascii="Arial" w:hAnsi="Arial" w:cs="Arial"/>
          <w:b/>
          <w:szCs w:val="24"/>
        </w:rPr>
      </w:pPr>
      <w:r w:rsidRPr="00353A67">
        <w:rPr>
          <w:rFonts w:ascii="Arial" w:hAnsi="Arial" w:cs="Arial"/>
          <w:b/>
          <w:szCs w:val="24"/>
        </w:rPr>
        <w:t>Auslösen d</w:t>
      </w:r>
      <w:r w:rsidR="009800A4" w:rsidRPr="00353A67">
        <w:rPr>
          <w:rFonts w:ascii="Arial" w:hAnsi="Arial" w:cs="Arial"/>
          <w:b/>
          <w:szCs w:val="24"/>
        </w:rPr>
        <w:t>er akustischen Benachrichtigung</w:t>
      </w:r>
    </w:p>
    <w:p w14:paraId="7455E9D6" w14:textId="77777777" w:rsidR="00F05144" w:rsidRPr="00353A67" w:rsidRDefault="00F05144" w:rsidP="003F3C96">
      <w:pPr>
        <w:spacing w:line="360" w:lineRule="auto"/>
        <w:jc w:val="both"/>
        <w:rPr>
          <w:rFonts w:ascii="Arial" w:hAnsi="Arial" w:cs="Arial"/>
          <w:b/>
          <w:szCs w:val="24"/>
        </w:rPr>
      </w:pPr>
    </w:p>
    <w:p w14:paraId="0F60F0CC" w14:textId="26ADA6F5" w:rsidR="00EA6A3E" w:rsidRPr="00353A67" w:rsidRDefault="00AF18FE" w:rsidP="003F3C96">
      <w:pPr>
        <w:spacing w:line="360" w:lineRule="auto"/>
        <w:jc w:val="both"/>
        <w:rPr>
          <w:rFonts w:ascii="Arial" w:hAnsi="Arial" w:cs="Arial"/>
          <w:szCs w:val="24"/>
        </w:rPr>
      </w:pPr>
      <w:r w:rsidRPr="00353A67">
        <w:rPr>
          <w:rFonts w:ascii="Arial" w:hAnsi="Arial" w:cs="Arial"/>
          <w:szCs w:val="24"/>
        </w:rPr>
        <w:t>Die MP3-Dateien, die zur akustischen Benachrichtigung abge</w:t>
      </w:r>
      <w:r w:rsidR="009800A4" w:rsidRPr="00353A67">
        <w:rPr>
          <w:rFonts w:ascii="Arial" w:hAnsi="Arial" w:cs="Arial"/>
          <w:szCs w:val="24"/>
        </w:rPr>
        <w:t>spielt werden, werden durch die</w:t>
      </w:r>
      <w:r w:rsidRPr="00353A67">
        <w:rPr>
          <w:rFonts w:ascii="Arial" w:hAnsi="Arial" w:cs="Arial"/>
          <w:szCs w:val="24"/>
        </w:rPr>
        <w:t xml:space="preserve"> Audio-Bibliothek mpg321 abgespielt. Diesbezüglich wird in der </w:t>
      </w:r>
      <w:r w:rsidR="00B12185" w:rsidRPr="00353A67">
        <w:rPr>
          <w:rFonts w:ascii="Arial" w:hAnsi="Arial" w:cs="Arial"/>
          <w:szCs w:val="24"/>
        </w:rPr>
        <w:t>Regel</w:t>
      </w:r>
      <w:r w:rsidRPr="00353A67">
        <w:rPr>
          <w:rFonts w:ascii="Arial" w:hAnsi="Arial" w:cs="Arial"/>
          <w:szCs w:val="24"/>
        </w:rPr>
        <w:t xml:space="preserve"> </w:t>
      </w:r>
      <w:r w:rsidRPr="00353A67">
        <w:rPr>
          <w:rFonts w:ascii="Arial" w:hAnsi="Arial" w:cs="Arial"/>
          <w:szCs w:val="24"/>
        </w:rPr>
        <w:lastRenderedPageBreak/>
        <w:t xml:space="preserve">direkt ein Befehl über „executeCommandLine“ auf dem Raspberry Pi ausgelöst, sodass die </w:t>
      </w:r>
      <w:r w:rsidR="00AF2C6D" w:rsidRPr="00353A67">
        <w:rPr>
          <w:rFonts w:ascii="Arial" w:hAnsi="Arial" w:cs="Arial"/>
          <w:szCs w:val="24"/>
        </w:rPr>
        <w:t xml:space="preserve">jeweilige </w:t>
      </w:r>
      <w:r w:rsidRPr="00353A67">
        <w:rPr>
          <w:rFonts w:ascii="Arial" w:hAnsi="Arial" w:cs="Arial"/>
          <w:szCs w:val="24"/>
        </w:rPr>
        <w:t>MP3-Da</w:t>
      </w:r>
      <w:r w:rsidR="00AF2C6D" w:rsidRPr="00353A67">
        <w:rPr>
          <w:rFonts w:ascii="Arial" w:hAnsi="Arial" w:cs="Arial"/>
          <w:szCs w:val="24"/>
        </w:rPr>
        <w:t>tei abgespielt wird</w:t>
      </w:r>
      <w:r w:rsidRPr="00353A67">
        <w:rPr>
          <w:rFonts w:ascii="Arial" w:hAnsi="Arial" w:cs="Arial"/>
          <w:szCs w:val="24"/>
        </w:rPr>
        <w:t>.</w:t>
      </w:r>
    </w:p>
    <w:p w14:paraId="6EEABA20" w14:textId="77777777" w:rsidR="0098293F" w:rsidRPr="009C5835" w:rsidRDefault="0098293F" w:rsidP="003F3C96">
      <w:pPr>
        <w:spacing w:line="360" w:lineRule="auto"/>
        <w:jc w:val="both"/>
        <w:rPr>
          <w:rFonts w:ascii="Arial" w:hAnsi="Arial" w:cs="Arial"/>
        </w:rPr>
      </w:pPr>
    </w:p>
    <w:p w14:paraId="53B58747" w14:textId="77777777" w:rsidR="00AF18FE" w:rsidRPr="009C5835" w:rsidRDefault="00AF18FE" w:rsidP="00AF18FE">
      <w:pPr>
        <w:keepNext/>
        <w:spacing w:line="360" w:lineRule="auto"/>
        <w:jc w:val="center"/>
        <w:rPr>
          <w:rFonts w:ascii="Arial" w:hAnsi="Arial" w:cs="Arial"/>
        </w:rPr>
      </w:pPr>
      <w:r w:rsidRPr="009C5835">
        <w:rPr>
          <w:rFonts w:ascii="Arial" w:hAnsi="Arial" w:cs="Arial"/>
          <w:noProof/>
        </w:rPr>
        <w:drawing>
          <wp:inline distT="0" distB="0" distL="0" distR="0" wp14:anchorId="5BEC3A09" wp14:editId="5BE33DD1">
            <wp:extent cx="4486275" cy="2541982"/>
            <wp:effectExtent l="0" t="0" r="0"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92927" cy="2545751"/>
                    </a:xfrm>
                    <a:prstGeom prst="rect">
                      <a:avLst/>
                    </a:prstGeom>
                    <a:noFill/>
                    <a:ln>
                      <a:noFill/>
                    </a:ln>
                  </pic:spPr>
                </pic:pic>
              </a:graphicData>
            </a:graphic>
          </wp:inline>
        </w:drawing>
      </w:r>
    </w:p>
    <w:p w14:paraId="37228345" w14:textId="1C60D179" w:rsidR="00CB0A34" w:rsidRPr="00915291" w:rsidRDefault="00AF18FE" w:rsidP="000F12DB">
      <w:pPr>
        <w:pStyle w:val="Beschriftung"/>
        <w:jc w:val="center"/>
        <w:rPr>
          <w:rFonts w:ascii="Arial" w:hAnsi="Arial" w:cs="Arial"/>
        </w:rPr>
      </w:pPr>
      <w:bookmarkStart w:id="329" w:name="_Toc477030008"/>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1F4EC2" w:rsidRPr="00915291">
        <w:rPr>
          <w:rFonts w:ascii="Arial" w:hAnsi="Arial" w:cs="Arial"/>
          <w:noProof/>
        </w:rPr>
        <w:t>48</w:t>
      </w:r>
      <w:r w:rsidR="009C483C" w:rsidRPr="00915291">
        <w:rPr>
          <w:rFonts w:ascii="Arial" w:hAnsi="Arial" w:cs="Arial"/>
          <w:noProof/>
        </w:rPr>
        <w:fldChar w:fldCharType="end"/>
      </w:r>
      <w:r w:rsidRPr="00915291">
        <w:rPr>
          <w:rFonts w:ascii="Arial" w:hAnsi="Arial" w:cs="Arial"/>
        </w:rPr>
        <w:t xml:space="preserve">: </w:t>
      </w:r>
      <w:r w:rsidR="00561D66" w:rsidRPr="00915291">
        <w:rPr>
          <w:rFonts w:ascii="Arial" w:hAnsi="Arial" w:cs="Arial"/>
        </w:rPr>
        <w:t>Regel</w:t>
      </w:r>
      <w:r w:rsidRPr="00915291">
        <w:rPr>
          <w:rFonts w:ascii="Arial" w:hAnsi="Arial" w:cs="Arial"/>
        </w:rPr>
        <w:t xml:space="preserve"> zum </w:t>
      </w:r>
      <w:r w:rsidR="00CB301A" w:rsidRPr="00915291">
        <w:rPr>
          <w:rFonts w:ascii="Arial" w:hAnsi="Arial" w:cs="Arial"/>
        </w:rPr>
        <w:t>Abspielen</w:t>
      </w:r>
      <w:r w:rsidRPr="00915291">
        <w:rPr>
          <w:rFonts w:ascii="Arial" w:hAnsi="Arial" w:cs="Arial"/>
        </w:rPr>
        <w:t xml:space="preserve"> der akustisc</w:t>
      </w:r>
      <w:r w:rsidR="000F12DB" w:rsidRPr="00915291">
        <w:rPr>
          <w:rFonts w:ascii="Arial" w:hAnsi="Arial" w:cs="Arial"/>
        </w:rPr>
        <w:t>hen Benachrichtigungsfunktione</w:t>
      </w:r>
      <w:r w:rsidR="00CB0A34" w:rsidRPr="00915291">
        <w:rPr>
          <w:rFonts w:ascii="Arial" w:hAnsi="Arial" w:cs="Arial"/>
        </w:rPr>
        <w:t>n</w:t>
      </w:r>
      <w:bookmarkEnd w:id="329"/>
    </w:p>
    <w:p w14:paraId="1FB16114" w14:textId="77777777" w:rsidR="009705D8" w:rsidRPr="00915291" w:rsidRDefault="009705D8" w:rsidP="009705D8">
      <w:pPr>
        <w:pStyle w:val="Beschriftung"/>
        <w:jc w:val="center"/>
        <w:rPr>
          <w:rFonts w:ascii="Arial" w:hAnsi="Arial" w:cs="Arial"/>
        </w:rPr>
      </w:pPr>
      <w:r w:rsidRPr="00915291">
        <w:rPr>
          <w:rFonts w:ascii="Arial" w:hAnsi="Arial" w:cs="Arial"/>
        </w:rPr>
        <w:t>(Quelle: Eigener Code aus der Rules-Datei)</w:t>
      </w:r>
    </w:p>
    <w:p w14:paraId="4E1CBD3B" w14:textId="6ACD3A49" w:rsidR="00D46C7A" w:rsidRDefault="00D46C7A" w:rsidP="003F3C96">
      <w:pPr>
        <w:spacing w:line="360" w:lineRule="auto"/>
        <w:jc w:val="both"/>
        <w:rPr>
          <w:rFonts w:ascii="Arial" w:hAnsi="Arial" w:cs="Arial"/>
          <w:b/>
          <w:szCs w:val="24"/>
        </w:rPr>
      </w:pPr>
    </w:p>
    <w:p w14:paraId="5E420485" w14:textId="0ACF29EF" w:rsidR="00353A67" w:rsidRDefault="00353A67" w:rsidP="003F3C96">
      <w:pPr>
        <w:spacing w:line="360" w:lineRule="auto"/>
        <w:jc w:val="both"/>
        <w:rPr>
          <w:rFonts w:ascii="Arial" w:hAnsi="Arial" w:cs="Arial"/>
          <w:b/>
          <w:szCs w:val="24"/>
        </w:rPr>
      </w:pPr>
    </w:p>
    <w:p w14:paraId="48886F98" w14:textId="2F946058" w:rsidR="00353A67" w:rsidRDefault="00353A67" w:rsidP="003F3C96">
      <w:pPr>
        <w:spacing w:line="360" w:lineRule="auto"/>
        <w:jc w:val="both"/>
        <w:rPr>
          <w:rFonts w:ascii="Arial" w:hAnsi="Arial" w:cs="Arial"/>
          <w:b/>
          <w:szCs w:val="24"/>
        </w:rPr>
      </w:pPr>
    </w:p>
    <w:p w14:paraId="6A40DE6B" w14:textId="08AAF5D7" w:rsidR="00353A67" w:rsidRDefault="00353A67" w:rsidP="003F3C96">
      <w:pPr>
        <w:spacing w:line="360" w:lineRule="auto"/>
        <w:jc w:val="both"/>
        <w:rPr>
          <w:rFonts w:ascii="Arial" w:hAnsi="Arial" w:cs="Arial"/>
          <w:b/>
          <w:szCs w:val="24"/>
        </w:rPr>
      </w:pPr>
    </w:p>
    <w:p w14:paraId="21A5DE1F" w14:textId="68FD817F" w:rsidR="00915291" w:rsidRDefault="00915291" w:rsidP="003F3C96">
      <w:pPr>
        <w:spacing w:line="360" w:lineRule="auto"/>
        <w:jc w:val="both"/>
        <w:rPr>
          <w:rFonts w:ascii="Arial" w:hAnsi="Arial" w:cs="Arial"/>
          <w:b/>
          <w:szCs w:val="24"/>
        </w:rPr>
      </w:pPr>
    </w:p>
    <w:p w14:paraId="605DD2C1" w14:textId="77777777" w:rsidR="00915291" w:rsidRDefault="00915291" w:rsidP="003F3C96">
      <w:pPr>
        <w:spacing w:line="360" w:lineRule="auto"/>
        <w:jc w:val="both"/>
        <w:rPr>
          <w:rFonts w:ascii="Arial" w:hAnsi="Arial" w:cs="Arial"/>
          <w:b/>
          <w:szCs w:val="24"/>
        </w:rPr>
      </w:pPr>
    </w:p>
    <w:p w14:paraId="7361D65D" w14:textId="77777777" w:rsidR="00353A67" w:rsidRPr="00353A67" w:rsidRDefault="00353A67" w:rsidP="003F3C96">
      <w:pPr>
        <w:spacing w:line="360" w:lineRule="auto"/>
        <w:jc w:val="both"/>
        <w:rPr>
          <w:rFonts w:ascii="Arial" w:hAnsi="Arial" w:cs="Arial"/>
          <w:b/>
          <w:szCs w:val="24"/>
        </w:rPr>
      </w:pPr>
    </w:p>
    <w:p w14:paraId="0023FB56" w14:textId="3FE5F08D" w:rsidR="00EA6A3E" w:rsidRPr="00353A67" w:rsidRDefault="00D46C7A" w:rsidP="003F3C96">
      <w:pPr>
        <w:spacing w:line="360" w:lineRule="auto"/>
        <w:jc w:val="both"/>
        <w:rPr>
          <w:rFonts w:ascii="Arial" w:hAnsi="Arial" w:cs="Arial"/>
          <w:b/>
          <w:szCs w:val="24"/>
        </w:rPr>
      </w:pPr>
      <w:r w:rsidRPr="00353A67">
        <w:rPr>
          <w:rFonts w:ascii="Arial" w:hAnsi="Arial" w:cs="Arial"/>
          <w:b/>
          <w:szCs w:val="24"/>
        </w:rPr>
        <w:t>Auslösen einer visuellen Benachrichtigung</w:t>
      </w:r>
    </w:p>
    <w:p w14:paraId="734A1DB9" w14:textId="77777777" w:rsidR="0030457B" w:rsidRPr="00353A67" w:rsidRDefault="0030457B" w:rsidP="003F3C96">
      <w:pPr>
        <w:spacing w:line="360" w:lineRule="auto"/>
        <w:jc w:val="both"/>
        <w:rPr>
          <w:rFonts w:ascii="Arial" w:hAnsi="Arial" w:cs="Arial"/>
          <w:b/>
          <w:szCs w:val="24"/>
        </w:rPr>
      </w:pPr>
    </w:p>
    <w:p w14:paraId="05A4056D" w14:textId="0C028D0B" w:rsidR="00D46C7A" w:rsidRPr="00353A67" w:rsidRDefault="00D46C7A" w:rsidP="003F3C96">
      <w:pPr>
        <w:spacing w:line="360" w:lineRule="auto"/>
        <w:jc w:val="both"/>
        <w:rPr>
          <w:rFonts w:ascii="Arial" w:hAnsi="Arial" w:cs="Arial"/>
          <w:szCs w:val="24"/>
        </w:rPr>
      </w:pPr>
      <w:r w:rsidRPr="00353A67">
        <w:rPr>
          <w:rFonts w:ascii="Arial" w:hAnsi="Arial" w:cs="Arial"/>
          <w:szCs w:val="24"/>
        </w:rPr>
        <w:t xml:space="preserve">Zum Auslösen von visuellen Erinnerungen werden Farbnamen an die </w:t>
      </w:r>
      <w:r w:rsidR="00561D66" w:rsidRPr="00353A67">
        <w:rPr>
          <w:rFonts w:ascii="Arial" w:hAnsi="Arial" w:cs="Arial"/>
          <w:szCs w:val="24"/>
        </w:rPr>
        <w:t>Regel</w:t>
      </w:r>
      <w:r w:rsidRPr="00353A67">
        <w:rPr>
          <w:rFonts w:ascii="Arial" w:hAnsi="Arial" w:cs="Arial"/>
          <w:szCs w:val="24"/>
        </w:rPr>
        <w:t xml:space="preserve"> „lightColor selection“ gese</w:t>
      </w:r>
      <w:r w:rsidR="008A7269" w:rsidRPr="00353A67">
        <w:rPr>
          <w:rFonts w:ascii="Arial" w:hAnsi="Arial" w:cs="Arial"/>
          <w:szCs w:val="24"/>
        </w:rPr>
        <w:t>n</w:t>
      </w:r>
      <w:r w:rsidRPr="00353A67">
        <w:rPr>
          <w:rFonts w:ascii="Arial" w:hAnsi="Arial" w:cs="Arial"/>
          <w:szCs w:val="24"/>
        </w:rPr>
        <w:t>det, die darauffolgen</w:t>
      </w:r>
      <w:r w:rsidR="008A7269" w:rsidRPr="00353A67">
        <w:rPr>
          <w:rFonts w:ascii="Arial" w:hAnsi="Arial" w:cs="Arial"/>
          <w:szCs w:val="24"/>
        </w:rPr>
        <w:t>d</w:t>
      </w:r>
      <w:r w:rsidRPr="00353A67">
        <w:rPr>
          <w:rFonts w:ascii="Arial" w:hAnsi="Arial" w:cs="Arial"/>
          <w:szCs w:val="24"/>
        </w:rPr>
        <w:t xml:space="preserve"> einen HSB-Befehl an den OpenHAB-Bus sendet, der diesen wiederum an das Binding weiterleitet und das Binding d</w:t>
      </w:r>
      <w:r w:rsidR="00896C4E" w:rsidRPr="00353A67">
        <w:rPr>
          <w:rFonts w:ascii="Arial" w:hAnsi="Arial" w:cs="Arial"/>
          <w:szCs w:val="24"/>
        </w:rPr>
        <w:t>ie Werte an die Hue</w:t>
      </w:r>
      <w:r w:rsidR="00382E70" w:rsidRPr="00353A67">
        <w:rPr>
          <w:rFonts w:ascii="Arial" w:hAnsi="Arial" w:cs="Arial"/>
          <w:szCs w:val="24"/>
        </w:rPr>
        <w:t xml:space="preserve"> (siehe </w:t>
      </w:r>
      <w:r w:rsidR="00382E70" w:rsidRPr="00353A67">
        <w:rPr>
          <w:rFonts w:ascii="Arial" w:hAnsi="Arial" w:cs="Arial"/>
          <w:szCs w:val="24"/>
        </w:rPr>
        <w:fldChar w:fldCharType="begin"/>
      </w:r>
      <w:r w:rsidR="00382E70" w:rsidRPr="00353A67">
        <w:rPr>
          <w:rFonts w:ascii="Arial" w:hAnsi="Arial" w:cs="Arial"/>
          <w:szCs w:val="24"/>
        </w:rPr>
        <w:instrText xml:space="preserve"> REF _Ref476420558 \h  \* MERGEFORMAT </w:instrText>
      </w:r>
      <w:r w:rsidR="00382E70" w:rsidRPr="00353A67">
        <w:rPr>
          <w:rFonts w:ascii="Arial" w:hAnsi="Arial" w:cs="Arial"/>
          <w:szCs w:val="24"/>
        </w:rPr>
      </w:r>
      <w:r w:rsidR="00382E70" w:rsidRPr="00353A67">
        <w:rPr>
          <w:rFonts w:ascii="Arial" w:hAnsi="Arial" w:cs="Arial"/>
          <w:szCs w:val="24"/>
        </w:rPr>
        <w:fldChar w:fldCharType="separate"/>
      </w:r>
      <w:r w:rsidR="00E05847" w:rsidRPr="00353A67">
        <w:rPr>
          <w:rFonts w:ascii="Arial" w:hAnsi="Arial" w:cs="Arial"/>
          <w:szCs w:val="24"/>
        </w:rPr>
        <w:t xml:space="preserve">Abbildung </w:t>
      </w:r>
      <w:r w:rsidR="00E05847">
        <w:rPr>
          <w:rFonts w:ascii="Arial" w:hAnsi="Arial" w:cs="Arial"/>
          <w:noProof/>
          <w:szCs w:val="24"/>
        </w:rPr>
        <w:t>48</w:t>
      </w:r>
      <w:r w:rsidR="00382E70" w:rsidRPr="00353A67">
        <w:rPr>
          <w:rFonts w:ascii="Arial" w:hAnsi="Arial" w:cs="Arial"/>
          <w:szCs w:val="24"/>
        </w:rPr>
        <w:fldChar w:fldCharType="end"/>
      </w:r>
      <w:r w:rsidRPr="00353A67">
        <w:rPr>
          <w:rFonts w:ascii="Arial" w:hAnsi="Arial" w:cs="Arial"/>
          <w:szCs w:val="24"/>
        </w:rPr>
        <w:t>).</w:t>
      </w:r>
    </w:p>
    <w:p w14:paraId="38FD21F5" w14:textId="77777777" w:rsidR="00D46C7A" w:rsidRPr="00353A67" w:rsidRDefault="00D46C7A" w:rsidP="003F3C96">
      <w:pPr>
        <w:spacing w:line="360" w:lineRule="auto"/>
        <w:jc w:val="both"/>
        <w:rPr>
          <w:rFonts w:ascii="Arial" w:hAnsi="Arial" w:cs="Arial"/>
          <w:szCs w:val="24"/>
        </w:rPr>
      </w:pPr>
    </w:p>
    <w:p w14:paraId="564C992E" w14:textId="77777777" w:rsidR="00D46C7A" w:rsidRPr="00353A67" w:rsidRDefault="00D46C7A" w:rsidP="00D46C7A">
      <w:pPr>
        <w:keepNext/>
        <w:spacing w:line="360" w:lineRule="auto"/>
        <w:jc w:val="center"/>
        <w:rPr>
          <w:rFonts w:ascii="Arial" w:hAnsi="Arial" w:cs="Arial"/>
          <w:szCs w:val="24"/>
        </w:rPr>
      </w:pPr>
      <w:r w:rsidRPr="00353A67">
        <w:rPr>
          <w:rFonts w:ascii="Arial" w:hAnsi="Arial" w:cs="Arial"/>
          <w:noProof/>
          <w:szCs w:val="24"/>
        </w:rPr>
        <w:lastRenderedPageBreak/>
        <w:drawing>
          <wp:inline distT="0" distB="0" distL="0" distR="0" wp14:anchorId="5528DDC2" wp14:editId="35C18F16">
            <wp:extent cx="5934075" cy="3609975"/>
            <wp:effectExtent l="0" t="0" r="9525" b="9525"/>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3609975"/>
                    </a:xfrm>
                    <a:prstGeom prst="rect">
                      <a:avLst/>
                    </a:prstGeom>
                    <a:noFill/>
                    <a:ln>
                      <a:noFill/>
                    </a:ln>
                  </pic:spPr>
                </pic:pic>
              </a:graphicData>
            </a:graphic>
          </wp:inline>
        </w:drawing>
      </w:r>
    </w:p>
    <w:p w14:paraId="0379B58C" w14:textId="08F5A367" w:rsidR="00CB0A34" w:rsidRPr="00915291" w:rsidRDefault="00D46C7A" w:rsidP="00591564">
      <w:pPr>
        <w:pStyle w:val="Beschriftung"/>
        <w:jc w:val="center"/>
        <w:rPr>
          <w:rFonts w:ascii="Arial" w:hAnsi="Arial" w:cs="Arial"/>
        </w:rPr>
      </w:pPr>
      <w:bookmarkStart w:id="330" w:name="_Ref476420558"/>
      <w:bookmarkStart w:id="331" w:name="_Toc477030009"/>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1F4EC2" w:rsidRPr="00915291">
        <w:rPr>
          <w:rFonts w:ascii="Arial" w:hAnsi="Arial" w:cs="Arial"/>
          <w:noProof/>
        </w:rPr>
        <w:t>49</w:t>
      </w:r>
      <w:r w:rsidR="009C483C" w:rsidRPr="00915291">
        <w:rPr>
          <w:rFonts w:ascii="Arial" w:hAnsi="Arial" w:cs="Arial"/>
          <w:noProof/>
        </w:rPr>
        <w:fldChar w:fldCharType="end"/>
      </w:r>
      <w:bookmarkEnd w:id="330"/>
      <w:r w:rsidR="00591564" w:rsidRPr="00915291">
        <w:rPr>
          <w:rFonts w:ascii="Arial" w:hAnsi="Arial" w:cs="Arial"/>
        </w:rPr>
        <w:t>: R</w:t>
      </w:r>
      <w:r w:rsidRPr="00915291">
        <w:rPr>
          <w:rFonts w:ascii="Arial" w:hAnsi="Arial" w:cs="Arial"/>
        </w:rPr>
        <w:t>e</w:t>
      </w:r>
      <w:r w:rsidR="00591564" w:rsidRPr="00915291">
        <w:rPr>
          <w:rFonts w:ascii="Arial" w:hAnsi="Arial" w:cs="Arial"/>
        </w:rPr>
        <w:t>gel</w:t>
      </w:r>
      <w:r w:rsidRPr="00915291">
        <w:rPr>
          <w:rFonts w:ascii="Arial" w:hAnsi="Arial" w:cs="Arial"/>
        </w:rPr>
        <w:t xml:space="preserve"> zur Steuerung der visuellen Benachrichtigungsfunktio</w:t>
      </w:r>
      <w:r w:rsidR="00CB0A34" w:rsidRPr="00915291">
        <w:rPr>
          <w:rFonts w:ascii="Arial" w:hAnsi="Arial" w:cs="Arial"/>
        </w:rPr>
        <w:t>n</w:t>
      </w:r>
      <w:bookmarkEnd w:id="331"/>
    </w:p>
    <w:p w14:paraId="7C38B64B" w14:textId="77777777" w:rsidR="009705D8" w:rsidRPr="00915291" w:rsidRDefault="009705D8" w:rsidP="009705D8">
      <w:pPr>
        <w:pStyle w:val="Beschriftung"/>
        <w:jc w:val="center"/>
        <w:rPr>
          <w:rFonts w:ascii="Arial" w:hAnsi="Arial" w:cs="Arial"/>
        </w:rPr>
      </w:pPr>
      <w:r w:rsidRPr="00915291">
        <w:rPr>
          <w:rFonts w:ascii="Arial" w:hAnsi="Arial" w:cs="Arial"/>
        </w:rPr>
        <w:t>(Quelle: Eigener Code aus der Rules-Datei)</w:t>
      </w:r>
    </w:p>
    <w:p w14:paraId="13CCA9C5" w14:textId="77777777" w:rsidR="00E24573" w:rsidRPr="00353A67" w:rsidRDefault="00E24573" w:rsidP="00D1602C">
      <w:pPr>
        <w:rPr>
          <w:rFonts w:ascii="Arial" w:hAnsi="Arial" w:cs="Arial"/>
          <w:b/>
          <w:szCs w:val="24"/>
        </w:rPr>
      </w:pPr>
    </w:p>
    <w:p w14:paraId="1E5693DF" w14:textId="03C76725" w:rsidR="00D1602C" w:rsidRPr="00353A67" w:rsidRDefault="00D1602C" w:rsidP="00D1602C">
      <w:pPr>
        <w:rPr>
          <w:rFonts w:ascii="Arial" w:hAnsi="Arial" w:cs="Arial"/>
          <w:b/>
          <w:szCs w:val="24"/>
        </w:rPr>
      </w:pPr>
      <w:r w:rsidRPr="00353A67">
        <w:rPr>
          <w:rFonts w:ascii="Arial" w:hAnsi="Arial" w:cs="Arial"/>
          <w:b/>
          <w:szCs w:val="24"/>
        </w:rPr>
        <w:t>Kommunikation zwischen Raspberry Pi und den Bestandteilen</w:t>
      </w:r>
    </w:p>
    <w:p w14:paraId="28CC76DE" w14:textId="164F8A0D" w:rsidR="00D1602C" w:rsidRPr="00353A67" w:rsidRDefault="00D1602C" w:rsidP="00D1602C">
      <w:pPr>
        <w:rPr>
          <w:rFonts w:ascii="Arial" w:hAnsi="Arial" w:cs="Arial"/>
          <w:b/>
          <w:szCs w:val="24"/>
        </w:rPr>
      </w:pPr>
    </w:p>
    <w:p w14:paraId="6CD1CA9C" w14:textId="29B0401B" w:rsidR="00D1602C" w:rsidRPr="00353A67" w:rsidRDefault="00D1602C" w:rsidP="00E24573">
      <w:pPr>
        <w:spacing w:line="360" w:lineRule="auto"/>
        <w:jc w:val="both"/>
        <w:rPr>
          <w:rFonts w:ascii="Arial" w:hAnsi="Arial" w:cs="Arial"/>
          <w:szCs w:val="24"/>
        </w:rPr>
      </w:pPr>
      <w:r w:rsidRPr="00353A67">
        <w:rPr>
          <w:rFonts w:ascii="Arial" w:hAnsi="Arial" w:cs="Arial"/>
          <w:szCs w:val="24"/>
        </w:rPr>
        <w:t xml:space="preserve">Die Kommunikation zwischen Raspberry Pi und den </w:t>
      </w:r>
      <w:r w:rsidR="002A5314" w:rsidRPr="00353A67">
        <w:rPr>
          <w:rFonts w:ascii="Arial" w:hAnsi="Arial" w:cs="Arial"/>
          <w:szCs w:val="24"/>
        </w:rPr>
        <w:t>Sensoren, Servo-Motoren bzw. LEDs</w:t>
      </w:r>
      <w:r w:rsidRPr="00353A67">
        <w:rPr>
          <w:rFonts w:ascii="Arial" w:hAnsi="Arial" w:cs="Arial"/>
          <w:szCs w:val="24"/>
        </w:rPr>
        <w:t xml:space="preserve"> erfolgt </w:t>
      </w:r>
      <w:r w:rsidR="000A3A69" w:rsidRPr="00353A67">
        <w:rPr>
          <w:rFonts w:ascii="Arial" w:hAnsi="Arial" w:cs="Arial"/>
          <w:szCs w:val="24"/>
        </w:rPr>
        <w:t>über Python-Skripte, die durch die Regel</w:t>
      </w:r>
      <w:r w:rsidR="000F12DB" w:rsidRPr="00353A67">
        <w:rPr>
          <w:rFonts w:ascii="Arial" w:hAnsi="Arial" w:cs="Arial"/>
          <w:szCs w:val="24"/>
        </w:rPr>
        <w:t xml:space="preserve"> </w:t>
      </w:r>
      <w:r w:rsidRPr="00353A67">
        <w:rPr>
          <w:rFonts w:ascii="Arial" w:hAnsi="Arial" w:cs="Arial"/>
          <w:szCs w:val="24"/>
        </w:rPr>
        <w:t>ausgelöst werden</w:t>
      </w:r>
      <w:r w:rsidR="000F12DB" w:rsidRPr="00353A67">
        <w:rPr>
          <w:rFonts w:ascii="Arial" w:hAnsi="Arial" w:cs="Arial"/>
          <w:szCs w:val="24"/>
        </w:rPr>
        <w:t>. Die Regel</w:t>
      </w:r>
      <w:r w:rsidRPr="00353A67">
        <w:rPr>
          <w:rFonts w:ascii="Arial" w:hAnsi="Arial" w:cs="Arial"/>
          <w:szCs w:val="24"/>
        </w:rPr>
        <w:t xml:space="preserve"> „Dispnese M</w:t>
      </w:r>
      <w:r w:rsidR="00392F73" w:rsidRPr="00353A67">
        <w:rPr>
          <w:rFonts w:ascii="Arial" w:hAnsi="Arial" w:cs="Arial"/>
          <w:szCs w:val="24"/>
        </w:rPr>
        <w:t xml:space="preserve">edicine of box 1“ (siehe </w:t>
      </w:r>
      <w:r w:rsidR="00392F73" w:rsidRPr="00353A67">
        <w:rPr>
          <w:rFonts w:ascii="Arial" w:hAnsi="Arial" w:cs="Arial"/>
          <w:szCs w:val="24"/>
        </w:rPr>
        <w:fldChar w:fldCharType="begin"/>
      </w:r>
      <w:r w:rsidR="00392F73" w:rsidRPr="00353A67">
        <w:rPr>
          <w:rFonts w:ascii="Arial" w:hAnsi="Arial" w:cs="Arial"/>
          <w:szCs w:val="24"/>
        </w:rPr>
        <w:instrText xml:space="preserve"> REF _Ref476420595 \h  \* MERGEFORMAT </w:instrText>
      </w:r>
      <w:r w:rsidR="00392F73" w:rsidRPr="00353A67">
        <w:rPr>
          <w:rFonts w:ascii="Arial" w:hAnsi="Arial" w:cs="Arial"/>
          <w:szCs w:val="24"/>
        </w:rPr>
      </w:r>
      <w:r w:rsidR="00392F73" w:rsidRPr="00353A67">
        <w:rPr>
          <w:rFonts w:ascii="Arial" w:hAnsi="Arial" w:cs="Arial"/>
          <w:szCs w:val="24"/>
        </w:rPr>
        <w:fldChar w:fldCharType="separate"/>
      </w:r>
      <w:r w:rsidR="00E05847" w:rsidRPr="00353A67">
        <w:rPr>
          <w:rFonts w:ascii="Arial" w:hAnsi="Arial" w:cs="Arial"/>
          <w:szCs w:val="24"/>
        </w:rPr>
        <w:t xml:space="preserve">Abbildung </w:t>
      </w:r>
      <w:r w:rsidR="00E05847">
        <w:rPr>
          <w:rFonts w:ascii="Arial" w:hAnsi="Arial" w:cs="Arial"/>
          <w:noProof/>
          <w:szCs w:val="24"/>
        </w:rPr>
        <w:t>49</w:t>
      </w:r>
      <w:r w:rsidR="00392F73" w:rsidRPr="00353A67">
        <w:rPr>
          <w:rFonts w:ascii="Arial" w:hAnsi="Arial" w:cs="Arial"/>
          <w:szCs w:val="24"/>
        </w:rPr>
        <w:fldChar w:fldCharType="end"/>
      </w:r>
      <w:r w:rsidRPr="00353A67">
        <w:rPr>
          <w:rFonts w:ascii="Arial" w:hAnsi="Arial" w:cs="Arial"/>
          <w:szCs w:val="24"/>
        </w:rPr>
        <w:t>) zum Beispiel führt über „executeCommandLine“ die jeweilige Python Datei aus, die wiederum den Ser</w:t>
      </w:r>
      <w:r w:rsidR="003A1519" w:rsidRPr="00353A67">
        <w:rPr>
          <w:rFonts w:ascii="Arial" w:hAnsi="Arial" w:cs="Arial"/>
          <w:szCs w:val="24"/>
        </w:rPr>
        <w:t xml:space="preserve">vo-Motor ansteuert (siehe </w:t>
      </w:r>
      <w:r w:rsidR="003A1519" w:rsidRPr="00353A67">
        <w:rPr>
          <w:rFonts w:ascii="Arial" w:hAnsi="Arial" w:cs="Arial"/>
          <w:szCs w:val="24"/>
        </w:rPr>
        <w:fldChar w:fldCharType="begin"/>
      </w:r>
      <w:r w:rsidR="003A1519" w:rsidRPr="00353A67">
        <w:rPr>
          <w:rFonts w:ascii="Arial" w:hAnsi="Arial" w:cs="Arial"/>
          <w:szCs w:val="24"/>
        </w:rPr>
        <w:instrText xml:space="preserve"> REF _Ref476420617 \h  \* MERGEFORMAT </w:instrText>
      </w:r>
      <w:r w:rsidR="003A1519" w:rsidRPr="00353A67">
        <w:rPr>
          <w:rFonts w:ascii="Arial" w:hAnsi="Arial" w:cs="Arial"/>
          <w:szCs w:val="24"/>
        </w:rPr>
      </w:r>
      <w:r w:rsidR="003A1519" w:rsidRPr="00353A67">
        <w:rPr>
          <w:rFonts w:ascii="Arial" w:hAnsi="Arial" w:cs="Arial"/>
          <w:szCs w:val="24"/>
        </w:rPr>
        <w:fldChar w:fldCharType="separate"/>
      </w:r>
      <w:r w:rsidR="00E05847" w:rsidRPr="00353A67">
        <w:rPr>
          <w:rFonts w:ascii="Arial" w:hAnsi="Arial" w:cs="Arial"/>
          <w:szCs w:val="24"/>
        </w:rPr>
        <w:t xml:space="preserve">Abbildung </w:t>
      </w:r>
      <w:r w:rsidR="00E05847">
        <w:rPr>
          <w:rFonts w:ascii="Arial" w:hAnsi="Arial" w:cs="Arial"/>
          <w:noProof/>
          <w:szCs w:val="24"/>
        </w:rPr>
        <w:t>50</w:t>
      </w:r>
      <w:r w:rsidR="003A1519" w:rsidRPr="00353A67">
        <w:rPr>
          <w:rFonts w:ascii="Arial" w:hAnsi="Arial" w:cs="Arial"/>
          <w:szCs w:val="24"/>
        </w:rPr>
        <w:fldChar w:fldCharType="end"/>
      </w:r>
      <w:r w:rsidR="00E24573" w:rsidRPr="00353A67">
        <w:rPr>
          <w:rFonts w:ascii="Arial" w:hAnsi="Arial" w:cs="Arial"/>
          <w:szCs w:val="24"/>
        </w:rPr>
        <w:t>).</w:t>
      </w:r>
    </w:p>
    <w:p w14:paraId="5EACC953" w14:textId="77777777" w:rsidR="00D1602C" w:rsidRPr="00353A67" w:rsidRDefault="00D1602C" w:rsidP="00D1602C">
      <w:pPr>
        <w:rPr>
          <w:rFonts w:ascii="Arial" w:hAnsi="Arial" w:cs="Arial"/>
          <w:b/>
          <w:szCs w:val="24"/>
        </w:rPr>
      </w:pPr>
    </w:p>
    <w:p w14:paraId="34CB135A" w14:textId="237749AA" w:rsidR="00D1602C" w:rsidRPr="009C5835" w:rsidRDefault="00D1602C" w:rsidP="00561D66">
      <w:pPr>
        <w:keepNext/>
        <w:rPr>
          <w:rFonts w:ascii="Arial" w:hAnsi="Arial" w:cs="Arial"/>
        </w:rPr>
      </w:pPr>
      <w:r w:rsidRPr="009C5835">
        <w:rPr>
          <w:rFonts w:ascii="Arial" w:hAnsi="Arial" w:cs="Arial"/>
          <w:noProof/>
        </w:rPr>
        <w:drawing>
          <wp:inline distT="0" distB="0" distL="0" distR="0" wp14:anchorId="1E3F1AF6" wp14:editId="76472C31">
            <wp:extent cx="5934075" cy="1219200"/>
            <wp:effectExtent l="0" t="0" r="9525"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1219200"/>
                    </a:xfrm>
                    <a:prstGeom prst="rect">
                      <a:avLst/>
                    </a:prstGeom>
                    <a:noFill/>
                    <a:ln>
                      <a:noFill/>
                    </a:ln>
                  </pic:spPr>
                </pic:pic>
              </a:graphicData>
            </a:graphic>
          </wp:inline>
        </w:drawing>
      </w:r>
    </w:p>
    <w:p w14:paraId="4135097E" w14:textId="68A07D67" w:rsidR="00CB0A34" w:rsidRPr="00915291" w:rsidRDefault="00D1602C" w:rsidP="00D1602C">
      <w:pPr>
        <w:pStyle w:val="Beschriftung"/>
        <w:jc w:val="center"/>
        <w:rPr>
          <w:rFonts w:ascii="Arial" w:hAnsi="Arial" w:cs="Arial"/>
        </w:rPr>
      </w:pPr>
      <w:bookmarkStart w:id="332" w:name="_Ref476420595"/>
      <w:bookmarkStart w:id="333" w:name="_Toc477030010"/>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1F4EC2" w:rsidRPr="00915291">
        <w:rPr>
          <w:rFonts w:ascii="Arial" w:hAnsi="Arial" w:cs="Arial"/>
          <w:noProof/>
        </w:rPr>
        <w:t>50</w:t>
      </w:r>
      <w:r w:rsidR="009C483C" w:rsidRPr="00915291">
        <w:rPr>
          <w:rFonts w:ascii="Arial" w:hAnsi="Arial" w:cs="Arial"/>
          <w:noProof/>
        </w:rPr>
        <w:fldChar w:fldCharType="end"/>
      </w:r>
      <w:bookmarkEnd w:id="332"/>
      <w:r w:rsidRPr="00915291">
        <w:rPr>
          <w:rFonts w:ascii="Arial" w:hAnsi="Arial" w:cs="Arial"/>
        </w:rPr>
        <w:t xml:space="preserve">: </w:t>
      </w:r>
      <w:r w:rsidR="003A1519" w:rsidRPr="00915291">
        <w:rPr>
          <w:rFonts w:ascii="Arial" w:hAnsi="Arial" w:cs="Arial"/>
        </w:rPr>
        <w:t>Regel</w:t>
      </w:r>
      <w:r w:rsidRPr="00915291">
        <w:rPr>
          <w:rFonts w:ascii="Arial" w:hAnsi="Arial" w:cs="Arial"/>
        </w:rPr>
        <w:t xml:space="preserve"> zum Ausführen von servo.p</w:t>
      </w:r>
      <w:r w:rsidR="00CB0A34" w:rsidRPr="00915291">
        <w:rPr>
          <w:rFonts w:ascii="Arial" w:hAnsi="Arial" w:cs="Arial"/>
        </w:rPr>
        <w:t>y</w:t>
      </w:r>
      <w:bookmarkEnd w:id="333"/>
    </w:p>
    <w:p w14:paraId="3817BABA" w14:textId="0120F06E" w:rsidR="00D1602C" w:rsidRPr="00915291" w:rsidRDefault="00CB0A34" w:rsidP="00D1602C">
      <w:pPr>
        <w:pStyle w:val="Beschriftung"/>
        <w:jc w:val="center"/>
        <w:rPr>
          <w:rFonts w:ascii="Arial" w:hAnsi="Arial" w:cs="Arial"/>
          <w:b w:val="0"/>
        </w:rPr>
      </w:pPr>
      <w:r w:rsidRPr="00915291">
        <w:rPr>
          <w:rFonts w:ascii="Arial" w:hAnsi="Arial" w:cs="Arial"/>
        </w:rPr>
        <w:t>(Quelle: Ausschnitt aus der Rules-Datei)</w:t>
      </w:r>
    </w:p>
    <w:p w14:paraId="413E12D9" w14:textId="5CA212E7" w:rsidR="00D1602C" w:rsidRPr="00353A67" w:rsidRDefault="00D1602C" w:rsidP="00D1602C">
      <w:pPr>
        <w:rPr>
          <w:rFonts w:ascii="Arial" w:hAnsi="Arial" w:cs="Arial"/>
          <w:b/>
          <w:szCs w:val="24"/>
        </w:rPr>
      </w:pPr>
    </w:p>
    <w:p w14:paraId="50BC10F7" w14:textId="77777777" w:rsidR="00561D66" w:rsidRPr="00353A67" w:rsidRDefault="00561D66" w:rsidP="00D1602C">
      <w:pPr>
        <w:rPr>
          <w:rFonts w:ascii="Arial" w:hAnsi="Arial" w:cs="Arial"/>
          <w:b/>
          <w:szCs w:val="24"/>
        </w:rPr>
      </w:pPr>
    </w:p>
    <w:p w14:paraId="778F44D3" w14:textId="77777777" w:rsidR="00D1602C" w:rsidRPr="00353A67" w:rsidRDefault="00D1602C" w:rsidP="00D1602C">
      <w:pPr>
        <w:keepNext/>
        <w:jc w:val="center"/>
        <w:rPr>
          <w:rFonts w:ascii="Arial" w:hAnsi="Arial" w:cs="Arial"/>
          <w:szCs w:val="24"/>
        </w:rPr>
      </w:pPr>
      <w:r w:rsidRPr="00353A67">
        <w:rPr>
          <w:rFonts w:ascii="Arial" w:hAnsi="Arial" w:cs="Arial"/>
          <w:b/>
          <w:noProof/>
          <w:szCs w:val="24"/>
        </w:rPr>
        <w:lastRenderedPageBreak/>
        <w:drawing>
          <wp:inline distT="0" distB="0" distL="0" distR="0" wp14:anchorId="0AA20B99" wp14:editId="2AC1E31A">
            <wp:extent cx="3390900" cy="3363388"/>
            <wp:effectExtent l="0" t="0" r="0" b="889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97116" cy="3369554"/>
                    </a:xfrm>
                    <a:prstGeom prst="rect">
                      <a:avLst/>
                    </a:prstGeom>
                    <a:noFill/>
                    <a:ln>
                      <a:noFill/>
                    </a:ln>
                  </pic:spPr>
                </pic:pic>
              </a:graphicData>
            </a:graphic>
          </wp:inline>
        </w:drawing>
      </w:r>
    </w:p>
    <w:p w14:paraId="2F0B01CF" w14:textId="77777777" w:rsidR="00835C6B" w:rsidRPr="00353A67" w:rsidRDefault="00835C6B" w:rsidP="00D1602C">
      <w:pPr>
        <w:pStyle w:val="Beschriftung"/>
        <w:jc w:val="center"/>
        <w:rPr>
          <w:rFonts w:ascii="Arial" w:hAnsi="Arial" w:cs="Arial"/>
          <w:sz w:val="24"/>
          <w:szCs w:val="24"/>
        </w:rPr>
      </w:pPr>
    </w:p>
    <w:p w14:paraId="696190B2" w14:textId="1FE606B5" w:rsidR="009705D8" w:rsidRPr="00915291" w:rsidRDefault="00D1602C" w:rsidP="00D1602C">
      <w:pPr>
        <w:pStyle w:val="Beschriftung"/>
        <w:jc w:val="center"/>
        <w:rPr>
          <w:rFonts w:ascii="Arial" w:hAnsi="Arial" w:cs="Arial"/>
        </w:rPr>
      </w:pPr>
      <w:bookmarkStart w:id="334" w:name="_Ref476420617"/>
      <w:bookmarkStart w:id="335" w:name="_Toc477030011"/>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1F4EC2" w:rsidRPr="00915291">
        <w:rPr>
          <w:rFonts w:ascii="Arial" w:hAnsi="Arial" w:cs="Arial"/>
          <w:noProof/>
        </w:rPr>
        <w:t>51</w:t>
      </w:r>
      <w:r w:rsidR="009C483C" w:rsidRPr="00915291">
        <w:rPr>
          <w:rFonts w:ascii="Arial" w:hAnsi="Arial" w:cs="Arial"/>
          <w:noProof/>
        </w:rPr>
        <w:fldChar w:fldCharType="end"/>
      </w:r>
      <w:bookmarkEnd w:id="334"/>
      <w:r w:rsidRPr="00915291">
        <w:rPr>
          <w:rFonts w:ascii="Arial" w:hAnsi="Arial" w:cs="Arial"/>
        </w:rPr>
        <w:t>: Python-Skript zum ansteuern des Servo-Motor</w:t>
      </w:r>
      <w:bookmarkEnd w:id="335"/>
    </w:p>
    <w:p w14:paraId="5123AEF8" w14:textId="4B63CF79" w:rsidR="00D1602C" w:rsidRPr="00915291" w:rsidRDefault="009705D8" w:rsidP="00D1602C">
      <w:pPr>
        <w:pStyle w:val="Beschriftung"/>
        <w:jc w:val="center"/>
        <w:rPr>
          <w:rFonts w:ascii="Arial" w:hAnsi="Arial" w:cs="Arial"/>
        </w:rPr>
      </w:pPr>
      <w:r w:rsidRPr="00915291">
        <w:rPr>
          <w:rFonts w:ascii="Arial" w:hAnsi="Arial" w:cs="Arial"/>
        </w:rPr>
        <w:t>(Quelle: Eigener Code aus der Datei servo.py)</w:t>
      </w:r>
    </w:p>
    <w:p w14:paraId="05CE0DDD" w14:textId="03EC6812" w:rsidR="002A5314" w:rsidRPr="00353A67" w:rsidRDefault="002A5314" w:rsidP="00835C6B">
      <w:pPr>
        <w:rPr>
          <w:rFonts w:ascii="Arial" w:hAnsi="Arial" w:cs="Arial"/>
          <w:szCs w:val="24"/>
        </w:rPr>
      </w:pPr>
    </w:p>
    <w:p w14:paraId="52011C1C" w14:textId="1C508725" w:rsidR="00835C6B" w:rsidRPr="00353A67" w:rsidRDefault="00835C6B" w:rsidP="00835C6B">
      <w:pPr>
        <w:rPr>
          <w:rFonts w:ascii="Arial" w:hAnsi="Arial" w:cs="Arial"/>
          <w:b/>
          <w:szCs w:val="24"/>
        </w:rPr>
      </w:pPr>
      <w:r w:rsidRPr="00353A67">
        <w:rPr>
          <w:rFonts w:ascii="Arial" w:hAnsi="Arial" w:cs="Arial"/>
          <w:b/>
          <w:szCs w:val="24"/>
        </w:rPr>
        <w:t>Kommunikation zwischen Raspberry Pi und dem TTS-Service</w:t>
      </w:r>
    </w:p>
    <w:p w14:paraId="585D603F" w14:textId="4B5416A2" w:rsidR="005950A8" w:rsidRPr="00353A67" w:rsidRDefault="005950A8" w:rsidP="00835C6B">
      <w:pPr>
        <w:rPr>
          <w:rFonts w:ascii="Arial" w:hAnsi="Arial" w:cs="Arial"/>
          <w:szCs w:val="24"/>
        </w:rPr>
      </w:pPr>
    </w:p>
    <w:p w14:paraId="73F52A87" w14:textId="2E3878A8" w:rsidR="005950A8" w:rsidRPr="00353A67" w:rsidRDefault="005950A8" w:rsidP="005950A8">
      <w:pPr>
        <w:spacing w:line="360" w:lineRule="auto"/>
        <w:jc w:val="both"/>
        <w:rPr>
          <w:rFonts w:ascii="Arial" w:hAnsi="Arial" w:cs="Arial"/>
          <w:szCs w:val="24"/>
        </w:rPr>
      </w:pPr>
      <w:r w:rsidRPr="00353A67">
        <w:rPr>
          <w:rFonts w:ascii="Arial" w:hAnsi="Arial" w:cs="Arial"/>
          <w:szCs w:val="24"/>
        </w:rPr>
        <w:t>Bei der Kommunikation zwischen dem Raspberry Pi und dem TTS-Service erfolgt die Kommunikat</w:t>
      </w:r>
      <w:r w:rsidR="000F12DB" w:rsidRPr="00353A67">
        <w:rPr>
          <w:rFonts w:ascii="Arial" w:hAnsi="Arial" w:cs="Arial"/>
          <w:szCs w:val="24"/>
        </w:rPr>
        <w:t xml:space="preserve">ion, ähnlich wie bei den </w:t>
      </w:r>
      <w:r w:rsidR="00DC4E45" w:rsidRPr="00353A67">
        <w:rPr>
          <w:rFonts w:ascii="Arial" w:hAnsi="Arial" w:cs="Arial"/>
          <w:szCs w:val="24"/>
        </w:rPr>
        <w:t>Python</w:t>
      </w:r>
      <w:r w:rsidR="000F12DB" w:rsidRPr="00353A67">
        <w:rPr>
          <w:rFonts w:ascii="Arial" w:hAnsi="Arial" w:cs="Arial"/>
          <w:szCs w:val="24"/>
        </w:rPr>
        <w:t>-Sk</w:t>
      </w:r>
      <w:r w:rsidRPr="00353A67">
        <w:rPr>
          <w:rFonts w:ascii="Arial" w:hAnsi="Arial" w:cs="Arial"/>
          <w:szCs w:val="24"/>
        </w:rPr>
        <w:t>ripten, über den „execut</w:t>
      </w:r>
      <w:r w:rsidR="000F12DB" w:rsidRPr="00353A67">
        <w:rPr>
          <w:rFonts w:ascii="Arial" w:hAnsi="Arial" w:cs="Arial"/>
          <w:szCs w:val="24"/>
        </w:rPr>
        <w:t>eCommandLine“-Befehl in den jeweiligen Regeln</w:t>
      </w:r>
      <w:r w:rsidRPr="00353A67">
        <w:rPr>
          <w:rFonts w:ascii="Arial" w:hAnsi="Arial" w:cs="Arial"/>
          <w:szCs w:val="24"/>
        </w:rPr>
        <w:t xml:space="preserve"> (si</w:t>
      </w:r>
      <w:r w:rsidR="0047013A" w:rsidRPr="00353A67">
        <w:rPr>
          <w:rFonts w:ascii="Arial" w:hAnsi="Arial" w:cs="Arial"/>
          <w:szCs w:val="24"/>
        </w:rPr>
        <w:t xml:space="preserve">ehe </w:t>
      </w:r>
      <w:r w:rsidR="0047013A" w:rsidRPr="00353A67">
        <w:rPr>
          <w:rFonts w:ascii="Arial" w:hAnsi="Arial" w:cs="Arial"/>
          <w:szCs w:val="24"/>
        </w:rPr>
        <w:fldChar w:fldCharType="begin"/>
      </w:r>
      <w:r w:rsidR="0047013A" w:rsidRPr="00353A67">
        <w:rPr>
          <w:rFonts w:ascii="Arial" w:hAnsi="Arial" w:cs="Arial"/>
          <w:szCs w:val="24"/>
        </w:rPr>
        <w:instrText xml:space="preserve"> REF _Ref476420654 \h  \* MERGEFORMAT </w:instrText>
      </w:r>
      <w:r w:rsidR="0047013A" w:rsidRPr="00353A67">
        <w:rPr>
          <w:rFonts w:ascii="Arial" w:hAnsi="Arial" w:cs="Arial"/>
          <w:szCs w:val="24"/>
        </w:rPr>
      </w:r>
      <w:r w:rsidR="0047013A" w:rsidRPr="00353A67">
        <w:rPr>
          <w:rFonts w:ascii="Arial" w:hAnsi="Arial" w:cs="Arial"/>
          <w:szCs w:val="24"/>
        </w:rPr>
        <w:fldChar w:fldCharType="separate"/>
      </w:r>
      <w:r w:rsidR="00E05847" w:rsidRPr="00353A67">
        <w:rPr>
          <w:rFonts w:ascii="Arial" w:hAnsi="Arial" w:cs="Arial"/>
          <w:szCs w:val="24"/>
        </w:rPr>
        <w:t xml:space="preserve">Abbildung </w:t>
      </w:r>
      <w:r w:rsidR="00E05847">
        <w:rPr>
          <w:rFonts w:ascii="Arial" w:hAnsi="Arial" w:cs="Arial"/>
          <w:noProof/>
          <w:szCs w:val="24"/>
        </w:rPr>
        <w:t>51</w:t>
      </w:r>
      <w:r w:rsidR="0047013A" w:rsidRPr="00353A67">
        <w:rPr>
          <w:rFonts w:ascii="Arial" w:hAnsi="Arial" w:cs="Arial"/>
          <w:szCs w:val="24"/>
        </w:rPr>
        <w:fldChar w:fldCharType="end"/>
      </w:r>
      <w:r w:rsidRPr="00353A67">
        <w:rPr>
          <w:rFonts w:ascii="Arial" w:hAnsi="Arial" w:cs="Arial"/>
          <w:szCs w:val="24"/>
        </w:rPr>
        <w:t xml:space="preserve">). </w:t>
      </w:r>
    </w:p>
    <w:p w14:paraId="06904FB8" w14:textId="756A4889" w:rsidR="005950A8" w:rsidRPr="00353A67" w:rsidRDefault="005950A8" w:rsidP="00835C6B">
      <w:pPr>
        <w:rPr>
          <w:rFonts w:ascii="Arial" w:hAnsi="Arial" w:cs="Arial"/>
          <w:szCs w:val="24"/>
        </w:rPr>
      </w:pPr>
    </w:p>
    <w:p w14:paraId="328C71B7" w14:textId="77777777" w:rsidR="005950A8" w:rsidRPr="000D720E" w:rsidRDefault="005950A8" w:rsidP="005950A8">
      <w:pPr>
        <w:keepNext/>
        <w:jc w:val="center"/>
        <w:rPr>
          <w:rFonts w:ascii="Arial" w:hAnsi="Arial" w:cs="Arial"/>
        </w:rPr>
      </w:pPr>
      <w:r w:rsidRPr="000D720E">
        <w:rPr>
          <w:rFonts w:ascii="Arial" w:hAnsi="Arial" w:cs="Arial"/>
          <w:noProof/>
        </w:rPr>
        <w:drawing>
          <wp:inline distT="0" distB="0" distL="0" distR="0" wp14:anchorId="0106ADC0" wp14:editId="6E82F64E">
            <wp:extent cx="5934075" cy="1000125"/>
            <wp:effectExtent l="0" t="0" r="9525" b="9525"/>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1000125"/>
                    </a:xfrm>
                    <a:prstGeom prst="rect">
                      <a:avLst/>
                    </a:prstGeom>
                    <a:noFill/>
                    <a:ln>
                      <a:noFill/>
                    </a:ln>
                  </pic:spPr>
                </pic:pic>
              </a:graphicData>
            </a:graphic>
          </wp:inline>
        </w:drawing>
      </w:r>
    </w:p>
    <w:p w14:paraId="36376768" w14:textId="646A2455" w:rsidR="009705D8" w:rsidRPr="00915291" w:rsidRDefault="005950A8" w:rsidP="005950A8">
      <w:pPr>
        <w:pStyle w:val="Beschriftung"/>
        <w:jc w:val="center"/>
        <w:rPr>
          <w:rFonts w:ascii="Arial" w:hAnsi="Arial" w:cs="Arial"/>
        </w:rPr>
      </w:pPr>
      <w:bookmarkStart w:id="336" w:name="_Ref476420654"/>
      <w:bookmarkStart w:id="337" w:name="_Toc477030012"/>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1F4EC2" w:rsidRPr="00915291">
        <w:rPr>
          <w:rFonts w:ascii="Arial" w:hAnsi="Arial" w:cs="Arial"/>
          <w:noProof/>
        </w:rPr>
        <w:t>52</w:t>
      </w:r>
      <w:r w:rsidR="009C483C" w:rsidRPr="00915291">
        <w:rPr>
          <w:rFonts w:ascii="Arial" w:hAnsi="Arial" w:cs="Arial"/>
          <w:noProof/>
        </w:rPr>
        <w:fldChar w:fldCharType="end"/>
      </w:r>
      <w:bookmarkEnd w:id="336"/>
      <w:r w:rsidR="00DC4E45" w:rsidRPr="00915291">
        <w:rPr>
          <w:rFonts w:ascii="Arial" w:hAnsi="Arial" w:cs="Arial"/>
        </w:rPr>
        <w:t>: Regel</w:t>
      </w:r>
      <w:r w:rsidRPr="00915291">
        <w:rPr>
          <w:rFonts w:ascii="Arial" w:hAnsi="Arial" w:cs="Arial"/>
        </w:rPr>
        <w:t xml:space="preserve"> zum Abspielen der akustischen Einnahmeinformatio</w:t>
      </w:r>
      <w:r w:rsidR="009705D8" w:rsidRPr="00915291">
        <w:rPr>
          <w:rFonts w:ascii="Arial" w:hAnsi="Arial" w:cs="Arial"/>
        </w:rPr>
        <w:t>n</w:t>
      </w:r>
      <w:bookmarkEnd w:id="337"/>
    </w:p>
    <w:p w14:paraId="096DA4BC" w14:textId="6DDB7875" w:rsidR="005950A8" w:rsidRPr="00353A67" w:rsidRDefault="009705D8" w:rsidP="005950A8">
      <w:pPr>
        <w:pStyle w:val="Beschriftung"/>
        <w:jc w:val="center"/>
        <w:rPr>
          <w:rFonts w:ascii="Arial" w:hAnsi="Arial" w:cs="Arial"/>
          <w:sz w:val="24"/>
          <w:szCs w:val="24"/>
        </w:rPr>
      </w:pPr>
      <w:r w:rsidRPr="00915291">
        <w:rPr>
          <w:rFonts w:ascii="Arial" w:hAnsi="Arial" w:cs="Arial"/>
        </w:rPr>
        <w:t>(Quelle: Eigener Code aus der Rules-Datei)</w:t>
      </w:r>
    </w:p>
    <w:p w14:paraId="55598EE0" w14:textId="77777777" w:rsidR="007044DE" w:rsidRPr="00353A67" w:rsidRDefault="007044DE" w:rsidP="005950A8">
      <w:pPr>
        <w:spacing w:line="360" w:lineRule="auto"/>
        <w:jc w:val="both"/>
        <w:rPr>
          <w:rFonts w:ascii="Arial" w:hAnsi="Arial" w:cs="Arial"/>
          <w:szCs w:val="24"/>
        </w:rPr>
      </w:pPr>
    </w:p>
    <w:p w14:paraId="2678F886" w14:textId="340C8485" w:rsidR="002A5314" w:rsidRPr="00353A67" w:rsidRDefault="005950A8" w:rsidP="005950A8">
      <w:pPr>
        <w:spacing w:line="360" w:lineRule="auto"/>
        <w:jc w:val="both"/>
        <w:rPr>
          <w:rFonts w:ascii="Arial" w:hAnsi="Arial" w:cs="Arial"/>
          <w:szCs w:val="24"/>
        </w:rPr>
      </w:pPr>
      <w:r w:rsidRPr="00353A67">
        <w:rPr>
          <w:rFonts w:ascii="Arial" w:hAnsi="Arial" w:cs="Arial"/>
          <w:szCs w:val="24"/>
        </w:rPr>
        <w:t xml:space="preserve">Das Schell-Skript </w:t>
      </w:r>
      <w:r w:rsidR="002A5314" w:rsidRPr="00353A67">
        <w:rPr>
          <w:rFonts w:ascii="Arial" w:hAnsi="Arial" w:cs="Arial"/>
          <w:szCs w:val="24"/>
        </w:rPr>
        <w:t>sendet</w:t>
      </w:r>
      <w:r w:rsidRPr="00353A67">
        <w:rPr>
          <w:rFonts w:ascii="Arial" w:hAnsi="Arial" w:cs="Arial"/>
          <w:szCs w:val="24"/>
        </w:rPr>
        <w:t xml:space="preserve"> einen HTTP-Befehl an die Voice-RSS A</w:t>
      </w:r>
      <w:r w:rsidR="002A5314" w:rsidRPr="00353A67">
        <w:rPr>
          <w:rFonts w:ascii="Arial" w:hAnsi="Arial" w:cs="Arial"/>
          <w:szCs w:val="24"/>
        </w:rPr>
        <w:t>PI, die</w:t>
      </w:r>
      <w:r w:rsidR="007044DE" w:rsidRPr="00353A67">
        <w:rPr>
          <w:rFonts w:ascii="Arial" w:hAnsi="Arial" w:cs="Arial"/>
          <w:szCs w:val="24"/>
        </w:rPr>
        <w:t xml:space="preserve"> daraufhin eine MP</w:t>
      </w:r>
      <w:r w:rsidRPr="00353A67">
        <w:rPr>
          <w:rFonts w:ascii="Arial" w:hAnsi="Arial" w:cs="Arial"/>
          <w:szCs w:val="24"/>
        </w:rPr>
        <w:t>3 Datei zurücksendet</w:t>
      </w:r>
      <w:r w:rsidR="00010388" w:rsidRPr="00353A67">
        <w:rPr>
          <w:rFonts w:ascii="Arial" w:hAnsi="Arial" w:cs="Arial"/>
          <w:szCs w:val="24"/>
        </w:rPr>
        <w:t>, die über die Verwendung des MP</w:t>
      </w:r>
      <w:r w:rsidRPr="00353A67">
        <w:rPr>
          <w:rFonts w:ascii="Arial" w:hAnsi="Arial" w:cs="Arial"/>
          <w:szCs w:val="24"/>
        </w:rPr>
        <w:t>la</w:t>
      </w:r>
      <w:r w:rsidR="0047013A" w:rsidRPr="00353A67">
        <w:rPr>
          <w:rFonts w:ascii="Arial" w:hAnsi="Arial" w:cs="Arial"/>
          <w:szCs w:val="24"/>
        </w:rPr>
        <w:t xml:space="preserve">yers abgespielt wird (siehe </w:t>
      </w:r>
      <w:r w:rsidR="0047013A" w:rsidRPr="00353A67">
        <w:rPr>
          <w:rFonts w:ascii="Arial" w:hAnsi="Arial" w:cs="Arial"/>
          <w:szCs w:val="24"/>
        </w:rPr>
        <w:fldChar w:fldCharType="begin"/>
      </w:r>
      <w:r w:rsidR="0047013A" w:rsidRPr="00353A67">
        <w:rPr>
          <w:rFonts w:ascii="Arial" w:hAnsi="Arial" w:cs="Arial"/>
          <w:szCs w:val="24"/>
        </w:rPr>
        <w:instrText xml:space="preserve"> REF _Ref476420683 \h  \* MERGEFORMAT </w:instrText>
      </w:r>
      <w:r w:rsidR="0047013A" w:rsidRPr="00353A67">
        <w:rPr>
          <w:rFonts w:ascii="Arial" w:hAnsi="Arial" w:cs="Arial"/>
          <w:szCs w:val="24"/>
        </w:rPr>
      </w:r>
      <w:r w:rsidR="0047013A" w:rsidRPr="00353A67">
        <w:rPr>
          <w:rFonts w:ascii="Arial" w:hAnsi="Arial" w:cs="Arial"/>
          <w:szCs w:val="24"/>
        </w:rPr>
        <w:fldChar w:fldCharType="separate"/>
      </w:r>
      <w:r w:rsidR="00E05847" w:rsidRPr="00353A67">
        <w:rPr>
          <w:rFonts w:ascii="Arial" w:hAnsi="Arial" w:cs="Arial"/>
          <w:szCs w:val="24"/>
        </w:rPr>
        <w:t xml:space="preserve">Abbildung </w:t>
      </w:r>
      <w:r w:rsidR="00E05847">
        <w:rPr>
          <w:rFonts w:ascii="Arial" w:hAnsi="Arial" w:cs="Arial"/>
          <w:noProof/>
          <w:szCs w:val="24"/>
        </w:rPr>
        <w:t>52</w:t>
      </w:r>
      <w:r w:rsidR="0047013A" w:rsidRPr="00353A67">
        <w:rPr>
          <w:rFonts w:ascii="Arial" w:hAnsi="Arial" w:cs="Arial"/>
          <w:szCs w:val="24"/>
        </w:rPr>
        <w:fldChar w:fldCharType="end"/>
      </w:r>
      <w:r w:rsidRPr="00353A67">
        <w:rPr>
          <w:rFonts w:ascii="Arial" w:hAnsi="Arial" w:cs="Arial"/>
          <w:szCs w:val="24"/>
        </w:rPr>
        <w:t>).</w:t>
      </w:r>
    </w:p>
    <w:p w14:paraId="7E31A751" w14:textId="59517EC4" w:rsidR="005950A8" w:rsidRPr="00353A67" w:rsidRDefault="005950A8" w:rsidP="005950A8">
      <w:pPr>
        <w:spacing w:line="360" w:lineRule="auto"/>
        <w:jc w:val="both"/>
        <w:rPr>
          <w:rFonts w:ascii="Arial" w:hAnsi="Arial" w:cs="Arial"/>
          <w:szCs w:val="24"/>
        </w:rPr>
      </w:pPr>
      <w:r w:rsidRPr="00353A67">
        <w:rPr>
          <w:rFonts w:ascii="Arial" w:hAnsi="Arial" w:cs="Arial"/>
          <w:szCs w:val="24"/>
        </w:rPr>
        <w:t xml:space="preserve"> </w:t>
      </w:r>
    </w:p>
    <w:p w14:paraId="1C12F1D0" w14:textId="5271DE99" w:rsidR="005950A8" w:rsidRPr="00915291" w:rsidRDefault="005950A8" w:rsidP="005950A8">
      <w:pPr>
        <w:keepNext/>
        <w:jc w:val="center"/>
        <w:rPr>
          <w:rFonts w:ascii="Arial" w:hAnsi="Arial" w:cs="Arial"/>
          <w:sz w:val="20"/>
        </w:rPr>
      </w:pPr>
      <w:r w:rsidRPr="00915291">
        <w:rPr>
          <w:rFonts w:ascii="Arial" w:hAnsi="Arial" w:cs="Arial"/>
          <w:noProof/>
          <w:sz w:val="20"/>
        </w:rPr>
        <w:lastRenderedPageBreak/>
        <w:drawing>
          <wp:inline distT="0" distB="0" distL="0" distR="0" wp14:anchorId="18DC99A7" wp14:editId="43594326">
            <wp:extent cx="5934075" cy="3438525"/>
            <wp:effectExtent l="0" t="0" r="9525" b="9525"/>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14:paraId="229432A2" w14:textId="3C795619" w:rsidR="000D720E" w:rsidRPr="00915291" w:rsidRDefault="005950A8" w:rsidP="00E24573">
      <w:pPr>
        <w:pStyle w:val="Beschriftung"/>
        <w:jc w:val="center"/>
        <w:rPr>
          <w:rFonts w:ascii="Arial" w:hAnsi="Arial" w:cs="Arial"/>
        </w:rPr>
      </w:pPr>
      <w:bookmarkStart w:id="338" w:name="_Ref476420683"/>
      <w:bookmarkStart w:id="339" w:name="_Toc477030013"/>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1F4EC2" w:rsidRPr="00915291">
        <w:rPr>
          <w:rFonts w:ascii="Arial" w:hAnsi="Arial" w:cs="Arial"/>
          <w:noProof/>
        </w:rPr>
        <w:t>53</w:t>
      </w:r>
      <w:r w:rsidR="009C483C" w:rsidRPr="00915291">
        <w:rPr>
          <w:rFonts w:ascii="Arial" w:hAnsi="Arial" w:cs="Arial"/>
          <w:noProof/>
        </w:rPr>
        <w:fldChar w:fldCharType="end"/>
      </w:r>
      <w:bookmarkEnd w:id="338"/>
      <w:r w:rsidRPr="00915291">
        <w:rPr>
          <w:rFonts w:ascii="Arial" w:hAnsi="Arial" w:cs="Arial"/>
        </w:rPr>
        <w:t>: TTS Schell-Skrip</w:t>
      </w:r>
      <w:r w:rsidR="000D720E" w:rsidRPr="00915291">
        <w:rPr>
          <w:rFonts w:ascii="Arial" w:hAnsi="Arial" w:cs="Arial"/>
        </w:rPr>
        <w:t>t</w:t>
      </w:r>
      <w:bookmarkEnd w:id="339"/>
    </w:p>
    <w:p w14:paraId="193CE228" w14:textId="77777777" w:rsidR="009705D8" w:rsidRPr="00915291" w:rsidRDefault="009705D8" w:rsidP="009705D8">
      <w:pPr>
        <w:pStyle w:val="Beschriftung"/>
        <w:jc w:val="center"/>
        <w:rPr>
          <w:rFonts w:ascii="Arial" w:hAnsi="Arial" w:cs="Arial"/>
        </w:rPr>
      </w:pPr>
      <w:r w:rsidRPr="00915291">
        <w:rPr>
          <w:rFonts w:ascii="Arial" w:hAnsi="Arial" w:cs="Arial"/>
        </w:rPr>
        <w:t>(Quelle: Eigener Code aus der Rules-Datei)</w:t>
      </w:r>
    </w:p>
    <w:p w14:paraId="3B44C699" w14:textId="784F9F96" w:rsidR="000A3A69" w:rsidRDefault="000A3A69" w:rsidP="002A5314">
      <w:pPr>
        <w:rPr>
          <w:rFonts w:ascii="Arial" w:hAnsi="Arial" w:cs="Arial"/>
        </w:rPr>
      </w:pPr>
    </w:p>
    <w:p w14:paraId="21AA27F8" w14:textId="4449EA8C" w:rsidR="00353A67" w:rsidRDefault="00353A67" w:rsidP="002A5314">
      <w:pPr>
        <w:rPr>
          <w:rFonts w:ascii="Arial" w:hAnsi="Arial" w:cs="Arial"/>
        </w:rPr>
      </w:pPr>
    </w:p>
    <w:p w14:paraId="62B7E3F5" w14:textId="22689426" w:rsidR="00353A67" w:rsidRDefault="00353A67" w:rsidP="002A5314">
      <w:pPr>
        <w:rPr>
          <w:rFonts w:ascii="Arial" w:hAnsi="Arial" w:cs="Arial"/>
        </w:rPr>
      </w:pPr>
    </w:p>
    <w:p w14:paraId="210840A9" w14:textId="22E255AA" w:rsidR="00353A67" w:rsidRDefault="00353A67" w:rsidP="002A5314">
      <w:pPr>
        <w:rPr>
          <w:rFonts w:ascii="Arial" w:hAnsi="Arial" w:cs="Arial"/>
        </w:rPr>
      </w:pPr>
    </w:p>
    <w:p w14:paraId="5FFD2BE7" w14:textId="3572A144" w:rsidR="00353A67" w:rsidRDefault="00353A67" w:rsidP="002A5314">
      <w:pPr>
        <w:rPr>
          <w:rFonts w:ascii="Arial" w:hAnsi="Arial" w:cs="Arial"/>
        </w:rPr>
      </w:pPr>
    </w:p>
    <w:p w14:paraId="09A178C9" w14:textId="60C910D3" w:rsidR="00353A67" w:rsidRDefault="00353A67" w:rsidP="002A5314">
      <w:pPr>
        <w:rPr>
          <w:rFonts w:ascii="Arial" w:hAnsi="Arial" w:cs="Arial"/>
        </w:rPr>
      </w:pPr>
    </w:p>
    <w:p w14:paraId="1C975C0D" w14:textId="215A7FFD" w:rsidR="00353A67" w:rsidRDefault="00353A67" w:rsidP="002A5314">
      <w:pPr>
        <w:rPr>
          <w:rFonts w:ascii="Arial" w:hAnsi="Arial" w:cs="Arial"/>
        </w:rPr>
      </w:pPr>
    </w:p>
    <w:p w14:paraId="27ECCFF9" w14:textId="3D9E3E23" w:rsidR="00353A67" w:rsidRDefault="00353A67" w:rsidP="002A5314">
      <w:pPr>
        <w:rPr>
          <w:rFonts w:ascii="Arial" w:hAnsi="Arial" w:cs="Arial"/>
        </w:rPr>
      </w:pPr>
    </w:p>
    <w:p w14:paraId="7AC2AC56" w14:textId="77777777" w:rsidR="00353A67" w:rsidRPr="009C5835" w:rsidRDefault="00353A67" w:rsidP="002A5314">
      <w:pPr>
        <w:rPr>
          <w:rFonts w:ascii="Arial" w:hAnsi="Arial" w:cs="Arial"/>
        </w:rPr>
      </w:pPr>
    </w:p>
    <w:p w14:paraId="618AD259" w14:textId="726BBDE7" w:rsidR="00EA6A3E" w:rsidRPr="009C5835" w:rsidRDefault="00EC38C2" w:rsidP="00EA6A3E">
      <w:pPr>
        <w:pStyle w:val="berschrift2"/>
        <w:numPr>
          <w:ilvl w:val="2"/>
          <w:numId w:val="2"/>
        </w:numPr>
        <w:spacing w:line="320" w:lineRule="exact"/>
        <w:rPr>
          <w:rFonts w:ascii="Arial" w:hAnsi="Arial" w:cs="Arial"/>
        </w:rPr>
      </w:pPr>
      <w:bookmarkStart w:id="340" w:name="_Toc477029949"/>
      <w:r w:rsidRPr="009C5835">
        <w:rPr>
          <w:rFonts w:ascii="Arial" w:hAnsi="Arial" w:cs="Arial"/>
        </w:rPr>
        <w:t>Funktionen</w:t>
      </w:r>
      <w:bookmarkEnd w:id="340"/>
    </w:p>
    <w:p w14:paraId="1D69382D" w14:textId="76B0883A" w:rsidR="000A3A69" w:rsidRPr="009C5835" w:rsidRDefault="000A3A69" w:rsidP="000A3A69">
      <w:pPr>
        <w:rPr>
          <w:rFonts w:ascii="Arial" w:hAnsi="Arial" w:cs="Arial"/>
        </w:rPr>
      </w:pPr>
    </w:p>
    <w:p w14:paraId="74C2C25E" w14:textId="55F546E3" w:rsidR="000A3A69" w:rsidRPr="009C5835" w:rsidRDefault="00A0615B" w:rsidP="00A0615B">
      <w:pPr>
        <w:spacing w:line="360" w:lineRule="auto"/>
        <w:jc w:val="both"/>
        <w:rPr>
          <w:rFonts w:ascii="Arial" w:hAnsi="Arial" w:cs="Arial"/>
        </w:rPr>
      </w:pPr>
      <w:r w:rsidRPr="009C5835">
        <w:rPr>
          <w:rFonts w:ascii="Arial" w:hAnsi="Arial" w:cs="Arial"/>
        </w:rPr>
        <w:t xml:space="preserve">Das Ziel von diesem </w:t>
      </w:r>
      <w:r w:rsidR="00353A67">
        <w:rPr>
          <w:rFonts w:ascii="Arial" w:hAnsi="Arial" w:cs="Arial"/>
        </w:rPr>
        <w:t>Abschnitt</w:t>
      </w:r>
      <w:r w:rsidRPr="009C5835">
        <w:rPr>
          <w:rFonts w:ascii="Arial" w:hAnsi="Arial" w:cs="Arial"/>
        </w:rPr>
        <w:t xml:space="preserve"> ist es einen genauen Überblick über die Funktionalitäten zu geben, die die SmartMedicine-Anwendung bietet. Diesbezüglich sollen alle umgesetzten Funktionen genauer erläutert u</w:t>
      </w:r>
      <w:r w:rsidR="007D2CC0" w:rsidRPr="009C5835">
        <w:rPr>
          <w:rFonts w:ascii="Arial" w:hAnsi="Arial" w:cs="Arial"/>
        </w:rPr>
        <w:t xml:space="preserve">nd definiert werden und jeweils einzelne wichtige Komponenten </w:t>
      </w:r>
      <w:r w:rsidR="00DE78B2" w:rsidRPr="009C5835">
        <w:rPr>
          <w:rFonts w:ascii="Arial" w:hAnsi="Arial" w:cs="Arial"/>
        </w:rPr>
        <w:t>herausgegriffen</w:t>
      </w:r>
      <w:r w:rsidR="007D2CC0" w:rsidRPr="009C5835">
        <w:rPr>
          <w:rFonts w:ascii="Arial" w:hAnsi="Arial" w:cs="Arial"/>
        </w:rPr>
        <w:t xml:space="preserve"> we</w:t>
      </w:r>
      <w:r w:rsidR="00DE78B2" w:rsidRPr="009C5835">
        <w:rPr>
          <w:rFonts w:ascii="Arial" w:hAnsi="Arial" w:cs="Arial"/>
        </w:rPr>
        <w:t>r</w:t>
      </w:r>
      <w:r w:rsidR="007D2CC0" w:rsidRPr="009C5835">
        <w:rPr>
          <w:rFonts w:ascii="Arial" w:hAnsi="Arial" w:cs="Arial"/>
        </w:rPr>
        <w:t xml:space="preserve">den und deren näher auf ihre Entwicklung eingegangen. </w:t>
      </w:r>
    </w:p>
    <w:p w14:paraId="1CC63E91" w14:textId="77777777" w:rsidR="000A3A69" w:rsidRPr="009C5835" w:rsidRDefault="000A3A69" w:rsidP="000A3A69">
      <w:pPr>
        <w:rPr>
          <w:rFonts w:ascii="Arial" w:hAnsi="Arial" w:cs="Arial"/>
        </w:rPr>
      </w:pPr>
    </w:p>
    <w:p w14:paraId="70B9C9A3" w14:textId="600E7A04" w:rsidR="00EC38C2" w:rsidRPr="009C5835" w:rsidRDefault="00EC38C2" w:rsidP="00EC38C2">
      <w:pPr>
        <w:pStyle w:val="berschrift2"/>
        <w:numPr>
          <w:ilvl w:val="3"/>
          <w:numId w:val="2"/>
        </w:numPr>
        <w:spacing w:line="320" w:lineRule="exact"/>
        <w:rPr>
          <w:rFonts w:ascii="Arial" w:hAnsi="Arial" w:cs="Arial"/>
        </w:rPr>
      </w:pPr>
      <w:bookmarkStart w:id="341" w:name="_Toc477029950"/>
      <w:r w:rsidRPr="009C5835">
        <w:rPr>
          <w:rFonts w:ascii="Arial" w:hAnsi="Arial" w:cs="Arial"/>
        </w:rPr>
        <w:t>Benachrichtigungsfunktionen verwalten</w:t>
      </w:r>
      <w:bookmarkEnd w:id="341"/>
    </w:p>
    <w:p w14:paraId="4A69555D" w14:textId="77777777" w:rsidR="002A5314" w:rsidRPr="009C5835" w:rsidRDefault="002A5314" w:rsidP="002A5314">
      <w:pPr>
        <w:spacing w:line="360" w:lineRule="auto"/>
        <w:jc w:val="both"/>
        <w:rPr>
          <w:rFonts w:ascii="Arial" w:hAnsi="Arial" w:cs="Arial"/>
        </w:rPr>
      </w:pPr>
    </w:p>
    <w:p w14:paraId="790E72A4" w14:textId="22A6E691" w:rsidR="000D720E" w:rsidRPr="00E05847" w:rsidRDefault="002A5314" w:rsidP="007F7191">
      <w:pPr>
        <w:spacing w:line="360" w:lineRule="auto"/>
        <w:jc w:val="both"/>
        <w:rPr>
          <w:rFonts w:ascii="Arial" w:hAnsi="Arial" w:cs="Arial"/>
        </w:rPr>
      </w:pPr>
      <w:r w:rsidRPr="009C5835">
        <w:rPr>
          <w:rFonts w:ascii="Arial" w:hAnsi="Arial" w:cs="Arial"/>
        </w:rPr>
        <w:t xml:space="preserve">Es wird den Benutzern die Möglichkeit gegeben die </w:t>
      </w:r>
      <w:r w:rsidR="00561D66" w:rsidRPr="009C5835">
        <w:rPr>
          <w:rFonts w:ascii="Arial" w:hAnsi="Arial" w:cs="Arial"/>
        </w:rPr>
        <w:t>akustischen oder visuellen</w:t>
      </w:r>
      <w:r w:rsidRPr="009C5835">
        <w:rPr>
          <w:rFonts w:ascii="Arial" w:hAnsi="Arial" w:cs="Arial"/>
        </w:rPr>
        <w:t xml:space="preserve"> Benachrichtigungsfunktionen nach ihren eigenen Bedü</w:t>
      </w:r>
      <w:r w:rsidR="00E24573">
        <w:rPr>
          <w:rFonts w:ascii="Arial" w:hAnsi="Arial" w:cs="Arial"/>
        </w:rPr>
        <w:t xml:space="preserve">rfnissen zu individualisieren. </w:t>
      </w:r>
    </w:p>
    <w:p w14:paraId="3106D0E7" w14:textId="77777777" w:rsidR="000D720E" w:rsidRPr="009C5835" w:rsidRDefault="000D720E" w:rsidP="007F7191">
      <w:pPr>
        <w:spacing w:line="360" w:lineRule="auto"/>
        <w:jc w:val="both"/>
        <w:rPr>
          <w:rFonts w:ascii="Arial" w:hAnsi="Arial" w:cs="Arial"/>
          <w:b/>
        </w:rPr>
      </w:pPr>
    </w:p>
    <w:p w14:paraId="54B6EE60" w14:textId="6372CC04" w:rsidR="00B878EB" w:rsidRPr="009C5835" w:rsidRDefault="00B878EB" w:rsidP="007F7191">
      <w:pPr>
        <w:spacing w:line="360" w:lineRule="auto"/>
        <w:jc w:val="both"/>
        <w:rPr>
          <w:rFonts w:ascii="Arial" w:hAnsi="Arial" w:cs="Arial"/>
          <w:b/>
        </w:rPr>
      </w:pPr>
      <w:r w:rsidRPr="009C5835">
        <w:rPr>
          <w:rFonts w:ascii="Arial" w:hAnsi="Arial" w:cs="Arial"/>
          <w:b/>
        </w:rPr>
        <w:lastRenderedPageBreak/>
        <w:t>Visuelle Benachrichtigung</w:t>
      </w:r>
    </w:p>
    <w:p w14:paraId="5BBB73F4" w14:textId="77777777" w:rsidR="002A5314" w:rsidRPr="009C5835" w:rsidRDefault="002A5314" w:rsidP="007F7191">
      <w:pPr>
        <w:spacing w:line="360" w:lineRule="auto"/>
        <w:jc w:val="both"/>
        <w:rPr>
          <w:rFonts w:ascii="Arial" w:hAnsi="Arial" w:cs="Arial"/>
          <w:b/>
        </w:rPr>
      </w:pPr>
    </w:p>
    <w:p w14:paraId="20BBE05B" w14:textId="35263887" w:rsidR="007F7191" w:rsidRPr="009C5835" w:rsidRDefault="002A5314" w:rsidP="007F7191">
      <w:pPr>
        <w:spacing w:line="360" w:lineRule="auto"/>
        <w:jc w:val="both"/>
        <w:rPr>
          <w:rFonts w:ascii="Arial" w:hAnsi="Arial" w:cs="Arial"/>
        </w:rPr>
      </w:pPr>
      <w:r w:rsidRPr="009C5835">
        <w:rPr>
          <w:rFonts w:ascii="Arial" w:hAnsi="Arial" w:cs="Arial"/>
        </w:rPr>
        <w:t>Bei den Einstellungen von den visuellen Benachrichtigungen</w:t>
      </w:r>
      <w:r w:rsidRPr="009C5835">
        <w:rPr>
          <w:rFonts w:ascii="Arial" w:hAnsi="Arial" w:cs="Arial"/>
          <w:b/>
        </w:rPr>
        <w:t xml:space="preserve"> </w:t>
      </w:r>
      <w:r w:rsidR="007F7191" w:rsidRPr="009C5835">
        <w:rPr>
          <w:rFonts w:ascii="Arial" w:hAnsi="Arial" w:cs="Arial"/>
        </w:rPr>
        <w:t xml:space="preserve">haben die Benutzer </w:t>
      </w:r>
      <w:r w:rsidR="00B878EB" w:rsidRPr="009C5835">
        <w:rPr>
          <w:rFonts w:ascii="Arial" w:hAnsi="Arial" w:cs="Arial"/>
        </w:rPr>
        <w:t>die Möglichkeit aus den vier Farben Rot, V</w:t>
      </w:r>
      <w:r w:rsidRPr="009C5835">
        <w:rPr>
          <w:rFonts w:ascii="Arial" w:hAnsi="Arial" w:cs="Arial"/>
        </w:rPr>
        <w:t>i</w:t>
      </w:r>
      <w:r w:rsidR="000775A3" w:rsidRPr="009C5835">
        <w:rPr>
          <w:rFonts w:ascii="Arial" w:hAnsi="Arial" w:cs="Arial"/>
        </w:rPr>
        <w:t xml:space="preserve">olett, Blau und Grün zu wählen. Die Phillips Heu Lampe </w:t>
      </w:r>
      <w:r w:rsidR="000775A3" w:rsidRPr="000D720E">
        <w:rPr>
          <w:rFonts w:ascii="Arial" w:hAnsi="Arial" w:cs="Arial"/>
        </w:rPr>
        <w:t>wird während des Einnahmezeitpunktes daraufhin in der jeweiligen Signalfarbe aufleuchten. Weiterhin kann die Benachrichtigungsfunktion ga</w:t>
      </w:r>
      <w:r w:rsidR="00B878EB" w:rsidRPr="000D720E">
        <w:rPr>
          <w:rFonts w:ascii="Arial" w:hAnsi="Arial" w:cs="Arial"/>
        </w:rPr>
        <w:t xml:space="preserve">nz </w:t>
      </w:r>
      <w:r w:rsidR="000775A3" w:rsidRPr="000D720E">
        <w:rPr>
          <w:rFonts w:ascii="Arial" w:hAnsi="Arial" w:cs="Arial"/>
        </w:rPr>
        <w:t>ausgeschaltet werden</w:t>
      </w:r>
      <w:r w:rsidR="00395EEB" w:rsidRPr="000D720E">
        <w:rPr>
          <w:rFonts w:ascii="Arial" w:hAnsi="Arial" w:cs="Arial"/>
        </w:rPr>
        <w:t xml:space="preserve"> (siehe</w:t>
      </w:r>
      <w:r w:rsidR="00CF132A" w:rsidRPr="000D720E">
        <w:rPr>
          <w:rFonts w:ascii="Arial" w:hAnsi="Arial" w:cs="Arial"/>
        </w:rPr>
        <w:t xml:space="preserve"> </w:t>
      </w:r>
      <w:r w:rsidR="00CF132A" w:rsidRPr="000D720E">
        <w:rPr>
          <w:rFonts w:ascii="Arial" w:hAnsi="Arial" w:cs="Arial"/>
        </w:rPr>
        <w:fldChar w:fldCharType="begin"/>
      </w:r>
      <w:r w:rsidR="00CF132A" w:rsidRPr="000D720E">
        <w:rPr>
          <w:rFonts w:ascii="Arial" w:hAnsi="Arial" w:cs="Arial"/>
        </w:rPr>
        <w:instrText xml:space="preserve"> REF _Ref476420387 \h  \* MERGEFORMAT </w:instrText>
      </w:r>
      <w:r w:rsidR="00CF132A" w:rsidRPr="000D720E">
        <w:rPr>
          <w:rFonts w:ascii="Arial" w:hAnsi="Arial" w:cs="Arial"/>
        </w:rPr>
      </w:r>
      <w:r w:rsidR="00CF132A" w:rsidRPr="000D720E">
        <w:rPr>
          <w:rFonts w:ascii="Arial" w:hAnsi="Arial" w:cs="Arial"/>
        </w:rPr>
        <w:fldChar w:fldCharType="separate"/>
      </w:r>
      <w:r w:rsidR="00E05847" w:rsidRPr="009C5835">
        <w:rPr>
          <w:rFonts w:ascii="Arial" w:hAnsi="Arial" w:cs="Arial"/>
        </w:rPr>
        <w:t xml:space="preserve">Abbildung </w:t>
      </w:r>
      <w:r w:rsidR="00E05847">
        <w:rPr>
          <w:rFonts w:ascii="Arial" w:hAnsi="Arial" w:cs="Arial"/>
          <w:noProof/>
        </w:rPr>
        <w:t>53</w:t>
      </w:r>
      <w:r w:rsidR="00CF132A" w:rsidRPr="000D720E">
        <w:rPr>
          <w:rFonts w:ascii="Arial" w:hAnsi="Arial" w:cs="Arial"/>
        </w:rPr>
        <w:fldChar w:fldCharType="end"/>
      </w:r>
      <w:r w:rsidR="00395EEB" w:rsidRPr="000D720E">
        <w:rPr>
          <w:rFonts w:ascii="Arial" w:hAnsi="Arial" w:cs="Arial"/>
        </w:rPr>
        <w:t>)</w:t>
      </w:r>
      <w:r w:rsidR="00B878EB" w:rsidRPr="000D720E">
        <w:rPr>
          <w:rFonts w:ascii="Arial" w:hAnsi="Arial" w:cs="Arial"/>
        </w:rPr>
        <w:t>.</w:t>
      </w:r>
      <w:r w:rsidR="00B878EB" w:rsidRPr="009C5835">
        <w:rPr>
          <w:rFonts w:ascii="Arial" w:hAnsi="Arial" w:cs="Arial"/>
        </w:rPr>
        <w:t xml:space="preserve">  </w:t>
      </w:r>
    </w:p>
    <w:p w14:paraId="3D372B79" w14:textId="77777777" w:rsidR="007F7191" w:rsidRPr="009C5835" w:rsidRDefault="007F7191" w:rsidP="009D7307">
      <w:pPr>
        <w:rPr>
          <w:rFonts w:ascii="Arial" w:hAnsi="Arial" w:cs="Arial"/>
        </w:rPr>
      </w:pPr>
    </w:p>
    <w:p w14:paraId="0658F9A4" w14:textId="77777777" w:rsidR="00395EEB" w:rsidRPr="009C5835" w:rsidRDefault="007F7191" w:rsidP="00395EEB">
      <w:pPr>
        <w:keepNext/>
        <w:jc w:val="center"/>
        <w:rPr>
          <w:rFonts w:ascii="Arial" w:hAnsi="Arial" w:cs="Arial"/>
        </w:rPr>
      </w:pPr>
      <w:r w:rsidRPr="009C5835">
        <w:rPr>
          <w:rFonts w:ascii="Arial" w:hAnsi="Arial" w:cs="Arial"/>
          <w:noProof/>
        </w:rPr>
        <w:drawing>
          <wp:inline distT="0" distB="0" distL="0" distR="0" wp14:anchorId="393A5102" wp14:editId="61F312D0">
            <wp:extent cx="5939790" cy="2452370"/>
            <wp:effectExtent l="0" t="0" r="3810" b="508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2452370"/>
                    </a:xfrm>
                    <a:prstGeom prst="rect">
                      <a:avLst/>
                    </a:prstGeom>
                  </pic:spPr>
                </pic:pic>
              </a:graphicData>
            </a:graphic>
          </wp:inline>
        </w:drawing>
      </w:r>
    </w:p>
    <w:p w14:paraId="437A4642" w14:textId="4AE72FC7" w:rsidR="009705D8" w:rsidRDefault="00395EEB" w:rsidP="00BA1B47">
      <w:pPr>
        <w:pStyle w:val="Beschriftung"/>
        <w:jc w:val="center"/>
        <w:rPr>
          <w:rFonts w:ascii="Arial" w:hAnsi="Arial" w:cs="Arial"/>
        </w:rPr>
      </w:pPr>
      <w:bookmarkStart w:id="342" w:name="_Ref476420387"/>
      <w:bookmarkStart w:id="343" w:name="_Toc477030014"/>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F4EC2">
        <w:rPr>
          <w:rFonts w:ascii="Arial" w:hAnsi="Arial" w:cs="Arial"/>
          <w:noProof/>
        </w:rPr>
        <w:t>54</w:t>
      </w:r>
      <w:r w:rsidR="009C483C" w:rsidRPr="009C5835">
        <w:rPr>
          <w:rFonts w:ascii="Arial" w:hAnsi="Arial" w:cs="Arial"/>
          <w:noProof/>
        </w:rPr>
        <w:fldChar w:fldCharType="end"/>
      </w:r>
      <w:bookmarkEnd w:id="342"/>
      <w:r w:rsidR="00BA1B47" w:rsidRPr="009C5835">
        <w:rPr>
          <w:rFonts w:ascii="Arial" w:hAnsi="Arial" w:cs="Arial"/>
        </w:rPr>
        <w:t>: Visuelle Einstellunge</w:t>
      </w:r>
      <w:r w:rsidR="009705D8">
        <w:rPr>
          <w:rFonts w:ascii="Arial" w:hAnsi="Arial" w:cs="Arial"/>
        </w:rPr>
        <w:t>n</w:t>
      </w:r>
      <w:bookmarkEnd w:id="343"/>
    </w:p>
    <w:p w14:paraId="674D3591" w14:textId="06C0409C" w:rsidR="00A56944" w:rsidRPr="009C5835" w:rsidRDefault="009705D8" w:rsidP="00BA1B47">
      <w:pPr>
        <w:pStyle w:val="Beschriftung"/>
        <w:jc w:val="center"/>
        <w:rPr>
          <w:rFonts w:ascii="Arial" w:hAnsi="Arial" w:cs="Arial"/>
        </w:rPr>
      </w:pPr>
      <w:r>
        <w:rPr>
          <w:rFonts w:ascii="Arial" w:hAnsi="Arial" w:cs="Arial"/>
        </w:rPr>
        <w:t>(Quelle: Eigene Grafik. Ausschnitt aus der Webapp)</w:t>
      </w:r>
    </w:p>
    <w:p w14:paraId="3E28FA34" w14:textId="015DC960" w:rsidR="0055156E" w:rsidRDefault="0055156E" w:rsidP="009D7307">
      <w:pPr>
        <w:rPr>
          <w:rFonts w:ascii="Arial" w:hAnsi="Arial" w:cs="Arial"/>
        </w:rPr>
      </w:pPr>
    </w:p>
    <w:p w14:paraId="060321B9" w14:textId="147475BA" w:rsidR="00E05847" w:rsidRDefault="00E05847" w:rsidP="009D7307">
      <w:pPr>
        <w:rPr>
          <w:rFonts w:ascii="Arial" w:hAnsi="Arial" w:cs="Arial"/>
        </w:rPr>
      </w:pPr>
    </w:p>
    <w:p w14:paraId="52D50D14" w14:textId="2C1AB66D" w:rsidR="00E05847" w:rsidRDefault="00E05847" w:rsidP="009D7307">
      <w:pPr>
        <w:rPr>
          <w:rFonts w:ascii="Arial" w:hAnsi="Arial" w:cs="Arial"/>
        </w:rPr>
      </w:pPr>
    </w:p>
    <w:p w14:paraId="17D53EAE" w14:textId="77777777" w:rsidR="00E05847" w:rsidRPr="009C5835" w:rsidRDefault="00E05847" w:rsidP="009D7307">
      <w:pPr>
        <w:rPr>
          <w:rFonts w:ascii="Arial" w:hAnsi="Arial" w:cs="Arial"/>
        </w:rPr>
      </w:pPr>
    </w:p>
    <w:p w14:paraId="215C6B47" w14:textId="62B87A43" w:rsidR="00B878EB" w:rsidRPr="009C5835" w:rsidRDefault="00B878EB" w:rsidP="009D7307">
      <w:pPr>
        <w:rPr>
          <w:rFonts w:ascii="Arial" w:hAnsi="Arial" w:cs="Arial"/>
          <w:b/>
        </w:rPr>
      </w:pPr>
      <w:r w:rsidRPr="009C5835">
        <w:rPr>
          <w:rFonts w:ascii="Arial" w:hAnsi="Arial" w:cs="Arial"/>
          <w:b/>
        </w:rPr>
        <w:t>Akustische Benachrichtigung</w:t>
      </w:r>
    </w:p>
    <w:p w14:paraId="5A3741CB" w14:textId="77777777" w:rsidR="00B878EB" w:rsidRPr="009C5835" w:rsidRDefault="00B878EB" w:rsidP="009D7307">
      <w:pPr>
        <w:rPr>
          <w:rFonts w:ascii="Arial" w:hAnsi="Arial" w:cs="Arial"/>
          <w:b/>
        </w:rPr>
      </w:pPr>
    </w:p>
    <w:p w14:paraId="76D50963" w14:textId="36EC4534" w:rsidR="007F7191" w:rsidRPr="009C5835" w:rsidRDefault="00B878EB" w:rsidP="00B878EB">
      <w:pPr>
        <w:spacing w:line="360" w:lineRule="auto"/>
        <w:jc w:val="both"/>
        <w:rPr>
          <w:rFonts w:ascii="Arial" w:hAnsi="Arial" w:cs="Arial"/>
        </w:rPr>
      </w:pPr>
      <w:r w:rsidRPr="009C5835">
        <w:rPr>
          <w:rFonts w:ascii="Arial" w:hAnsi="Arial" w:cs="Arial"/>
        </w:rPr>
        <w:t>Dem Benutzer wird die Möglichkeit gegen neben der visuellen Benachrichtigungsfunktion ebenfalls akustische Benachrichtigungsfunktionen zu individualisieren. So hat man die Möglichkeit über die „Start“ und „Stop“ Buttons direkt die Lautstärke der Lautsprecher zu testen und den jeweiligen</w:t>
      </w:r>
      <w:r w:rsidR="000775A3" w:rsidRPr="009C5835">
        <w:rPr>
          <w:rFonts w:ascii="Arial" w:hAnsi="Arial" w:cs="Arial"/>
        </w:rPr>
        <w:t xml:space="preserve"> </w:t>
      </w:r>
      <w:r w:rsidRPr="009C5835">
        <w:rPr>
          <w:rFonts w:ascii="Arial" w:hAnsi="Arial" w:cs="Arial"/>
        </w:rPr>
        <w:t>Benachrichtigungssound zu wählen.</w:t>
      </w:r>
    </w:p>
    <w:p w14:paraId="5F35A2EF" w14:textId="77777777" w:rsidR="00B878EB" w:rsidRPr="009C5835" w:rsidRDefault="00B878EB" w:rsidP="00B878EB">
      <w:pPr>
        <w:spacing w:line="360" w:lineRule="auto"/>
        <w:jc w:val="both"/>
        <w:rPr>
          <w:rFonts w:ascii="Arial" w:hAnsi="Arial" w:cs="Arial"/>
        </w:rPr>
      </w:pPr>
    </w:p>
    <w:p w14:paraId="2A8B1C88" w14:textId="77777777" w:rsidR="00395EEB" w:rsidRPr="00E05847" w:rsidRDefault="007F7191" w:rsidP="00395EEB">
      <w:pPr>
        <w:keepNext/>
        <w:jc w:val="center"/>
        <w:rPr>
          <w:rFonts w:ascii="Arial" w:hAnsi="Arial" w:cs="Arial"/>
          <w:szCs w:val="24"/>
        </w:rPr>
      </w:pPr>
      <w:r w:rsidRPr="00E05847">
        <w:rPr>
          <w:rFonts w:ascii="Arial" w:hAnsi="Arial" w:cs="Arial"/>
          <w:noProof/>
          <w:szCs w:val="24"/>
        </w:rPr>
        <w:lastRenderedPageBreak/>
        <w:drawing>
          <wp:inline distT="0" distB="0" distL="0" distR="0" wp14:anchorId="3A7BA46B" wp14:editId="12F4232E">
            <wp:extent cx="5934075" cy="2400300"/>
            <wp:effectExtent l="0" t="0" r="952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2400300"/>
                    </a:xfrm>
                    <a:prstGeom prst="rect">
                      <a:avLst/>
                    </a:prstGeom>
                    <a:noFill/>
                    <a:ln>
                      <a:noFill/>
                    </a:ln>
                  </pic:spPr>
                </pic:pic>
              </a:graphicData>
            </a:graphic>
          </wp:inline>
        </w:drawing>
      </w:r>
    </w:p>
    <w:p w14:paraId="55ACD582" w14:textId="2D6FCF52" w:rsidR="009705D8" w:rsidRPr="00454DE8" w:rsidRDefault="00395EEB" w:rsidP="00CF132A">
      <w:pPr>
        <w:pStyle w:val="Beschriftung"/>
        <w:jc w:val="center"/>
        <w:rPr>
          <w:rFonts w:ascii="Arial" w:hAnsi="Arial" w:cs="Arial"/>
        </w:rPr>
      </w:pPr>
      <w:bookmarkStart w:id="344" w:name="_Toc477030015"/>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1F4EC2" w:rsidRPr="00454DE8">
        <w:rPr>
          <w:rFonts w:ascii="Arial" w:hAnsi="Arial" w:cs="Arial"/>
          <w:noProof/>
        </w:rPr>
        <w:t>55</w:t>
      </w:r>
      <w:r w:rsidR="009C483C" w:rsidRPr="00454DE8">
        <w:rPr>
          <w:rFonts w:ascii="Arial" w:hAnsi="Arial" w:cs="Arial"/>
          <w:noProof/>
        </w:rPr>
        <w:fldChar w:fldCharType="end"/>
      </w:r>
      <w:r w:rsidRPr="00454DE8">
        <w:rPr>
          <w:rFonts w:ascii="Arial" w:hAnsi="Arial" w:cs="Arial"/>
        </w:rPr>
        <w:t>: Akusti</w:t>
      </w:r>
      <w:r w:rsidR="00CF132A" w:rsidRPr="00454DE8">
        <w:rPr>
          <w:rFonts w:ascii="Arial" w:hAnsi="Arial" w:cs="Arial"/>
        </w:rPr>
        <w:t>sche Einstellunge</w:t>
      </w:r>
      <w:r w:rsidR="009705D8" w:rsidRPr="00454DE8">
        <w:rPr>
          <w:rFonts w:ascii="Arial" w:hAnsi="Arial" w:cs="Arial"/>
        </w:rPr>
        <w:t>n</w:t>
      </w:r>
      <w:bookmarkEnd w:id="344"/>
    </w:p>
    <w:p w14:paraId="1250083C" w14:textId="77777777" w:rsidR="009705D8"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5C21FE78" w14:textId="408B9842" w:rsidR="00E24573" w:rsidRPr="009C5835" w:rsidRDefault="00E24573" w:rsidP="009705D8">
      <w:pPr>
        <w:pStyle w:val="Beschriftung"/>
        <w:jc w:val="center"/>
        <w:rPr>
          <w:rFonts w:ascii="Arial" w:hAnsi="Arial" w:cs="Arial"/>
        </w:rPr>
      </w:pPr>
    </w:p>
    <w:p w14:paraId="7D569265" w14:textId="39F42D80" w:rsidR="00395EEB" w:rsidRPr="009C5835" w:rsidRDefault="00395EEB" w:rsidP="00EC38C2">
      <w:pPr>
        <w:pStyle w:val="berschrift2"/>
        <w:numPr>
          <w:ilvl w:val="3"/>
          <w:numId w:val="2"/>
        </w:numPr>
        <w:spacing w:line="320" w:lineRule="exact"/>
        <w:rPr>
          <w:rFonts w:ascii="Arial" w:hAnsi="Arial" w:cs="Arial"/>
        </w:rPr>
      </w:pPr>
      <w:bookmarkStart w:id="345" w:name="_Toc477029951"/>
      <w:r w:rsidRPr="009C5835">
        <w:rPr>
          <w:rFonts w:ascii="Arial" w:hAnsi="Arial" w:cs="Arial"/>
        </w:rPr>
        <w:t>Manuelle Ausgabe</w:t>
      </w:r>
      <w:bookmarkEnd w:id="345"/>
    </w:p>
    <w:p w14:paraId="6782502E" w14:textId="19E6EC73" w:rsidR="00395EEB" w:rsidRPr="009C5835" w:rsidRDefault="00395EEB" w:rsidP="00395EEB">
      <w:pPr>
        <w:spacing w:line="360" w:lineRule="auto"/>
        <w:rPr>
          <w:rFonts w:ascii="Arial" w:hAnsi="Arial" w:cs="Arial"/>
        </w:rPr>
      </w:pPr>
    </w:p>
    <w:p w14:paraId="098B016B" w14:textId="1C50C0C2" w:rsidR="00395EEB" w:rsidRDefault="000775A3" w:rsidP="000D720E">
      <w:pPr>
        <w:spacing w:line="360" w:lineRule="auto"/>
        <w:jc w:val="both"/>
        <w:rPr>
          <w:rFonts w:ascii="Arial" w:hAnsi="Arial" w:cs="Arial"/>
        </w:rPr>
      </w:pPr>
      <w:r w:rsidRPr="000D720E">
        <w:rPr>
          <w:rFonts w:ascii="Arial" w:hAnsi="Arial" w:cs="Arial"/>
        </w:rPr>
        <w:t>Durch die Verwendung der „Manuelle Ausgabe“-Funktion können die Benutzer</w:t>
      </w:r>
      <w:r w:rsidR="000D720E" w:rsidRPr="000D720E">
        <w:rPr>
          <w:rFonts w:ascii="Arial" w:hAnsi="Arial" w:cs="Arial"/>
        </w:rPr>
        <w:t xml:space="preserve"> </w:t>
      </w:r>
      <w:r w:rsidR="00395EEB" w:rsidRPr="000D720E">
        <w:rPr>
          <w:rFonts w:ascii="Arial" w:hAnsi="Arial" w:cs="Arial"/>
        </w:rPr>
        <w:t>Medikamente im Voraus</w:t>
      </w:r>
      <w:r w:rsidRPr="000D720E">
        <w:rPr>
          <w:rFonts w:ascii="Arial" w:hAnsi="Arial" w:cs="Arial"/>
        </w:rPr>
        <w:t xml:space="preserve"> oder nachträglich manuell ausgeben</w:t>
      </w:r>
      <w:r w:rsidR="002D5DD8" w:rsidRPr="000D720E">
        <w:rPr>
          <w:rFonts w:ascii="Arial" w:hAnsi="Arial" w:cs="Arial"/>
        </w:rPr>
        <w:t xml:space="preserve"> (siehe </w:t>
      </w:r>
      <w:r w:rsidR="00CF132A" w:rsidRPr="000D720E">
        <w:rPr>
          <w:rFonts w:ascii="Arial" w:hAnsi="Arial" w:cs="Arial"/>
        </w:rPr>
        <w:fldChar w:fldCharType="begin"/>
      </w:r>
      <w:r w:rsidR="00CF132A" w:rsidRPr="000D720E">
        <w:rPr>
          <w:rFonts w:ascii="Arial" w:hAnsi="Arial" w:cs="Arial"/>
        </w:rPr>
        <w:instrText xml:space="preserve"> REF _Ref476420344 \h  \* MERGEFORMAT </w:instrText>
      </w:r>
      <w:r w:rsidR="00CF132A" w:rsidRPr="000D720E">
        <w:rPr>
          <w:rFonts w:ascii="Arial" w:hAnsi="Arial" w:cs="Arial"/>
        </w:rPr>
      </w:r>
      <w:r w:rsidR="00CF132A" w:rsidRPr="000D720E">
        <w:rPr>
          <w:rFonts w:ascii="Arial" w:hAnsi="Arial" w:cs="Arial"/>
        </w:rPr>
        <w:fldChar w:fldCharType="separate"/>
      </w:r>
      <w:r w:rsidR="00E05847" w:rsidRPr="00E05847">
        <w:rPr>
          <w:rFonts w:ascii="Arial" w:hAnsi="Arial" w:cs="Arial"/>
        </w:rPr>
        <w:t xml:space="preserve">Abbildung </w:t>
      </w:r>
      <w:r w:rsidR="00E05847" w:rsidRPr="00E05847">
        <w:rPr>
          <w:rFonts w:ascii="Arial" w:hAnsi="Arial" w:cs="Arial"/>
          <w:noProof/>
        </w:rPr>
        <w:t>55</w:t>
      </w:r>
      <w:r w:rsidR="00CF132A" w:rsidRPr="000D720E">
        <w:rPr>
          <w:rFonts w:ascii="Arial" w:hAnsi="Arial" w:cs="Arial"/>
        </w:rPr>
        <w:fldChar w:fldCharType="end"/>
      </w:r>
      <w:r w:rsidRPr="000D720E">
        <w:rPr>
          <w:rFonts w:ascii="Arial" w:hAnsi="Arial" w:cs="Arial"/>
        </w:rPr>
        <w:t>).</w:t>
      </w:r>
    </w:p>
    <w:p w14:paraId="366575A7" w14:textId="77777777" w:rsidR="00E05847" w:rsidRPr="000D720E" w:rsidRDefault="00E05847" w:rsidP="000D720E">
      <w:pPr>
        <w:spacing w:line="360" w:lineRule="auto"/>
        <w:jc w:val="both"/>
        <w:rPr>
          <w:rFonts w:ascii="Arial" w:hAnsi="Arial" w:cs="Arial"/>
        </w:rPr>
      </w:pPr>
    </w:p>
    <w:p w14:paraId="0CBD9710" w14:textId="77777777" w:rsidR="002109D0" w:rsidRPr="009C5835" w:rsidRDefault="002109D0" w:rsidP="00395EEB">
      <w:pPr>
        <w:spacing w:line="360" w:lineRule="auto"/>
        <w:rPr>
          <w:rFonts w:ascii="Arial" w:hAnsi="Arial" w:cs="Arial"/>
        </w:rPr>
      </w:pPr>
    </w:p>
    <w:p w14:paraId="398FB45F" w14:textId="77777777" w:rsidR="00395EEB" w:rsidRPr="009C5835" w:rsidRDefault="00395EEB" w:rsidP="00395EEB">
      <w:pPr>
        <w:keepNext/>
        <w:jc w:val="center"/>
        <w:rPr>
          <w:rFonts w:ascii="Arial" w:hAnsi="Arial" w:cs="Arial"/>
        </w:rPr>
      </w:pPr>
      <w:r w:rsidRPr="009C5835">
        <w:rPr>
          <w:rFonts w:ascii="Arial" w:hAnsi="Arial" w:cs="Arial"/>
          <w:noProof/>
        </w:rPr>
        <w:drawing>
          <wp:inline distT="0" distB="0" distL="0" distR="0" wp14:anchorId="4979FEEB" wp14:editId="31E2EB70">
            <wp:extent cx="5932805" cy="2296795"/>
            <wp:effectExtent l="0" t="0" r="0" b="825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2805" cy="2296795"/>
                    </a:xfrm>
                    <a:prstGeom prst="rect">
                      <a:avLst/>
                    </a:prstGeom>
                    <a:noFill/>
                    <a:ln>
                      <a:noFill/>
                    </a:ln>
                  </pic:spPr>
                </pic:pic>
              </a:graphicData>
            </a:graphic>
          </wp:inline>
        </w:drawing>
      </w:r>
    </w:p>
    <w:p w14:paraId="0515F129" w14:textId="018B4759" w:rsidR="009705D8" w:rsidRPr="00454DE8" w:rsidRDefault="00395EEB" w:rsidP="002109D0">
      <w:pPr>
        <w:pStyle w:val="Beschriftung"/>
        <w:jc w:val="center"/>
        <w:rPr>
          <w:rFonts w:ascii="Arial" w:hAnsi="Arial" w:cs="Arial"/>
        </w:rPr>
      </w:pPr>
      <w:bookmarkStart w:id="346" w:name="_Ref476420344"/>
      <w:bookmarkStart w:id="347" w:name="_Toc477030016"/>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1F4EC2" w:rsidRPr="00454DE8">
        <w:rPr>
          <w:rFonts w:ascii="Arial" w:hAnsi="Arial" w:cs="Arial"/>
          <w:noProof/>
        </w:rPr>
        <w:t>56</w:t>
      </w:r>
      <w:r w:rsidR="009C483C" w:rsidRPr="00454DE8">
        <w:rPr>
          <w:rFonts w:ascii="Arial" w:hAnsi="Arial" w:cs="Arial"/>
          <w:noProof/>
        </w:rPr>
        <w:fldChar w:fldCharType="end"/>
      </w:r>
      <w:bookmarkEnd w:id="346"/>
      <w:r w:rsidRPr="00454DE8">
        <w:rPr>
          <w:rFonts w:ascii="Arial" w:hAnsi="Arial" w:cs="Arial"/>
        </w:rPr>
        <w:t>: M</w:t>
      </w:r>
      <w:r w:rsidR="002109D0" w:rsidRPr="00454DE8">
        <w:rPr>
          <w:rFonts w:ascii="Arial" w:hAnsi="Arial" w:cs="Arial"/>
        </w:rPr>
        <w:t>anuelle Ausgabe Startbildschir</w:t>
      </w:r>
      <w:r w:rsidR="009705D8" w:rsidRPr="00454DE8">
        <w:rPr>
          <w:rFonts w:ascii="Arial" w:hAnsi="Arial" w:cs="Arial"/>
        </w:rPr>
        <w:t>m</w:t>
      </w:r>
      <w:bookmarkEnd w:id="347"/>
    </w:p>
    <w:p w14:paraId="1A68F1D0" w14:textId="77777777" w:rsidR="009705D8"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38B99C44" w14:textId="77777777" w:rsidR="00395EEB" w:rsidRPr="00E05847" w:rsidRDefault="00395EEB" w:rsidP="00395EEB">
      <w:pPr>
        <w:spacing w:line="360" w:lineRule="auto"/>
        <w:jc w:val="both"/>
        <w:rPr>
          <w:rFonts w:ascii="Arial" w:hAnsi="Arial" w:cs="Arial"/>
          <w:szCs w:val="24"/>
        </w:rPr>
      </w:pPr>
    </w:p>
    <w:p w14:paraId="5B0E9E42" w14:textId="39ECEBDD" w:rsidR="00395EEB" w:rsidRPr="00E05847" w:rsidRDefault="00395EEB" w:rsidP="00395EEB">
      <w:pPr>
        <w:spacing w:line="360" w:lineRule="auto"/>
        <w:jc w:val="both"/>
        <w:rPr>
          <w:rFonts w:ascii="Arial" w:hAnsi="Arial" w:cs="Arial"/>
          <w:szCs w:val="24"/>
        </w:rPr>
      </w:pPr>
      <w:r w:rsidRPr="00E05847">
        <w:rPr>
          <w:rFonts w:ascii="Arial" w:hAnsi="Arial" w:cs="Arial"/>
          <w:szCs w:val="24"/>
        </w:rPr>
        <w:t>Zum Ausgaben der Medikamente muss</w:t>
      </w:r>
      <w:r w:rsidR="007110EE" w:rsidRPr="00E05847">
        <w:rPr>
          <w:rFonts w:ascii="Arial" w:hAnsi="Arial" w:cs="Arial"/>
          <w:szCs w:val="24"/>
        </w:rPr>
        <w:t xml:space="preserve"> man nur </w:t>
      </w:r>
      <w:r w:rsidR="000775A3" w:rsidRPr="00E05847">
        <w:rPr>
          <w:rFonts w:ascii="Arial" w:hAnsi="Arial" w:cs="Arial"/>
          <w:szCs w:val="24"/>
        </w:rPr>
        <w:t>das</w:t>
      </w:r>
      <w:r w:rsidRPr="00E05847">
        <w:rPr>
          <w:rFonts w:ascii="Arial" w:hAnsi="Arial" w:cs="Arial"/>
          <w:szCs w:val="24"/>
        </w:rPr>
        <w:t xml:space="preserve"> jeweilige Interwall defini</w:t>
      </w:r>
      <w:r w:rsidR="007110EE" w:rsidRPr="00E05847">
        <w:rPr>
          <w:rFonts w:ascii="Arial" w:hAnsi="Arial" w:cs="Arial"/>
          <w:szCs w:val="24"/>
        </w:rPr>
        <w:t xml:space="preserve">eren </w:t>
      </w:r>
      <w:r w:rsidRPr="00E05847">
        <w:rPr>
          <w:rFonts w:ascii="Arial" w:hAnsi="Arial" w:cs="Arial"/>
          <w:szCs w:val="24"/>
        </w:rPr>
        <w:t>und darauffolgend auf den „Ausgeben“-Button bei dem Termin klicken</w:t>
      </w:r>
      <w:r w:rsidR="00590006" w:rsidRPr="00E05847">
        <w:rPr>
          <w:rFonts w:ascii="Arial" w:hAnsi="Arial" w:cs="Arial"/>
          <w:szCs w:val="24"/>
        </w:rPr>
        <w:t xml:space="preserve"> (siehe </w:t>
      </w:r>
      <w:r w:rsidR="00590006" w:rsidRPr="00E05847">
        <w:rPr>
          <w:rFonts w:ascii="Arial" w:hAnsi="Arial" w:cs="Arial"/>
          <w:szCs w:val="24"/>
        </w:rPr>
        <w:fldChar w:fldCharType="begin"/>
      </w:r>
      <w:r w:rsidR="00590006" w:rsidRPr="00E05847">
        <w:rPr>
          <w:rFonts w:ascii="Arial" w:hAnsi="Arial" w:cs="Arial"/>
          <w:szCs w:val="24"/>
        </w:rPr>
        <w:instrText xml:space="preserve"> REF _Ref476420308 \h  \* MERGEFORMAT </w:instrText>
      </w:r>
      <w:r w:rsidR="00590006" w:rsidRPr="00E05847">
        <w:rPr>
          <w:rFonts w:ascii="Arial" w:hAnsi="Arial" w:cs="Arial"/>
          <w:szCs w:val="24"/>
        </w:rPr>
      </w:r>
      <w:r w:rsidR="00590006" w:rsidRPr="00E05847">
        <w:rPr>
          <w:rFonts w:ascii="Arial" w:hAnsi="Arial" w:cs="Arial"/>
          <w:szCs w:val="24"/>
        </w:rPr>
        <w:fldChar w:fldCharType="separate"/>
      </w:r>
      <w:r w:rsidR="00E05847" w:rsidRPr="00E05847">
        <w:rPr>
          <w:rFonts w:ascii="Arial" w:hAnsi="Arial" w:cs="Arial"/>
          <w:szCs w:val="24"/>
        </w:rPr>
        <w:t xml:space="preserve">Abbildung </w:t>
      </w:r>
      <w:r w:rsidR="00E05847">
        <w:rPr>
          <w:rFonts w:ascii="Arial" w:hAnsi="Arial" w:cs="Arial"/>
          <w:noProof/>
          <w:szCs w:val="24"/>
        </w:rPr>
        <w:t>56</w:t>
      </w:r>
      <w:r w:rsidR="00590006" w:rsidRPr="00E05847">
        <w:rPr>
          <w:rFonts w:ascii="Arial" w:hAnsi="Arial" w:cs="Arial"/>
          <w:szCs w:val="24"/>
        </w:rPr>
        <w:fldChar w:fldCharType="end"/>
      </w:r>
      <w:r w:rsidR="007110EE" w:rsidRPr="00E05847">
        <w:rPr>
          <w:rFonts w:ascii="Arial" w:hAnsi="Arial" w:cs="Arial"/>
          <w:szCs w:val="24"/>
        </w:rPr>
        <w:t>)</w:t>
      </w:r>
      <w:r w:rsidRPr="00E05847">
        <w:rPr>
          <w:rFonts w:ascii="Arial" w:hAnsi="Arial" w:cs="Arial"/>
          <w:szCs w:val="24"/>
        </w:rPr>
        <w:t xml:space="preserve">. </w:t>
      </w:r>
    </w:p>
    <w:p w14:paraId="70DE4B55" w14:textId="762BCB67" w:rsidR="00395EEB" w:rsidRPr="00E05847" w:rsidRDefault="00395EEB" w:rsidP="00395EEB">
      <w:pPr>
        <w:spacing w:line="360" w:lineRule="auto"/>
        <w:jc w:val="both"/>
        <w:rPr>
          <w:rFonts w:ascii="Arial" w:hAnsi="Arial" w:cs="Arial"/>
          <w:szCs w:val="24"/>
        </w:rPr>
      </w:pPr>
    </w:p>
    <w:p w14:paraId="75C53B3D" w14:textId="77777777" w:rsidR="00395EEB" w:rsidRPr="00E05847" w:rsidRDefault="00395EEB" w:rsidP="00395EEB">
      <w:pPr>
        <w:keepNext/>
        <w:spacing w:line="360" w:lineRule="auto"/>
        <w:jc w:val="center"/>
        <w:rPr>
          <w:rFonts w:ascii="Arial" w:hAnsi="Arial" w:cs="Arial"/>
          <w:szCs w:val="24"/>
        </w:rPr>
      </w:pPr>
      <w:r w:rsidRPr="00E05847">
        <w:rPr>
          <w:rFonts w:ascii="Arial" w:hAnsi="Arial" w:cs="Arial"/>
          <w:noProof/>
          <w:szCs w:val="24"/>
        </w:rPr>
        <w:lastRenderedPageBreak/>
        <w:drawing>
          <wp:inline distT="0" distB="0" distL="0" distR="0" wp14:anchorId="5F4EE588" wp14:editId="688F531E">
            <wp:extent cx="5932805" cy="2839085"/>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2805" cy="2839085"/>
                    </a:xfrm>
                    <a:prstGeom prst="rect">
                      <a:avLst/>
                    </a:prstGeom>
                    <a:noFill/>
                    <a:ln>
                      <a:noFill/>
                    </a:ln>
                  </pic:spPr>
                </pic:pic>
              </a:graphicData>
            </a:graphic>
          </wp:inline>
        </w:drawing>
      </w:r>
    </w:p>
    <w:p w14:paraId="15543F4A" w14:textId="4D4ED1FA" w:rsidR="009705D8" w:rsidRPr="00454DE8" w:rsidRDefault="00395EEB" w:rsidP="002109D0">
      <w:pPr>
        <w:pStyle w:val="Beschriftung"/>
        <w:jc w:val="center"/>
        <w:rPr>
          <w:rFonts w:ascii="Arial" w:hAnsi="Arial" w:cs="Arial"/>
        </w:rPr>
      </w:pPr>
      <w:bookmarkStart w:id="348" w:name="_Ref476420308"/>
      <w:bookmarkStart w:id="349" w:name="_Toc477030017"/>
      <w:bookmarkStart w:id="350" w:name="_Ref476420297"/>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1F4EC2" w:rsidRPr="00454DE8">
        <w:rPr>
          <w:rFonts w:ascii="Arial" w:hAnsi="Arial" w:cs="Arial"/>
          <w:noProof/>
        </w:rPr>
        <w:t>57</w:t>
      </w:r>
      <w:r w:rsidR="009C483C" w:rsidRPr="00454DE8">
        <w:rPr>
          <w:rFonts w:ascii="Arial" w:hAnsi="Arial" w:cs="Arial"/>
          <w:noProof/>
        </w:rPr>
        <w:fldChar w:fldCharType="end"/>
      </w:r>
      <w:bookmarkEnd w:id="348"/>
      <w:r w:rsidRPr="00454DE8">
        <w:rPr>
          <w:rFonts w:ascii="Arial" w:hAnsi="Arial" w:cs="Arial"/>
        </w:rPr>
        <w:t xml:space="preserve">: </w:t>
      </w:r>
      <w:r w:rsidR="002109D0" w:rsidRPr="00454DE8">
        <w:rPr>
          <w:rFonts w:ascii="Arial" w:hAnsi="Arial" w:cs="Arial"/>
        </w:rPr>
        <w:t>Auswahl des gewünschten Termin</w:t>
      </w:r>
      <w:r w:rsidR="009705D8" w:rsidRPr="00454DE8">
        <w:rPr>
          <w:rFonts w:ascii="Arial" w:hAnsi="Arial" w:cs="Arial"/>
        </w:rPr>
        <w:t>s</w:t>
      </w:r>
      <w:bookmarkEnd w:id="349"/>
    </w:p>
    <w:p w14:paraId="7EDBF85A" w14:textId="681397C6" w:rsidR="00EA6A3E"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bookmarkEnd w:id="350"/>
    </w:p>
    <w:p w14:paraId="3C6C6076" w14:textId="12649F88" w:rsidR="002109D0" w:rsidRDefault="002109D0" w:rsidP="002109D0">
      <w:pPr>
        <w:rPr>
          <w:rFonts w:ascii="Arial" w:hAnsi="Arial" w:cs="Arial"/>
        </w:rPr>
      </w:pPr>
    </w:p>
    <w:p w14:paraId="3948CDB1" w14:textId="6241C949" w:rsidR="00E05847" w:rsidRDefault="00E05847" w:rsidP="002109D0">
      <w:pPr>
        <w:rPr>
          <w:rFonts w:ascii="Arial" w:hAnsi="Arial" w:cs="Arial"/>
        </w:rPr>
      </w:pPr>
    </w:p>
    <w:p w14:paraId="10D3E265" w14:textId="3C81AC0A" w:rsidR="00E05847" w:rsidRDefault="00E05847" w:rsidP="002109D0">
      <w:pPr>
        <w:rPr>
          <w:rFonts w:ascii="Arial" w:hAnsi="Arial" w:cs="Arial"/>
        </w:rPr>
      </w:pPr>
    </w:p>
    <w:p w14:paraId="55B1D206" w14:textId="77777777" w:rsidR="00454DE8" w:rsidRDefault="00454DE8" w:rsidP="002109D0">
      <w:pPr>
        <w:rPr>
          <w:rFonts w:ascii="Arial" w:hAnsi="Arial" w:cs="Arial"/>
        </w:rPr>
      </w:pPr>
    </w:p>
    <w:p w14:paraId="4EFE4847" w14:textId="77777777" w:rsidR="00E05847" w:rsidRPr="009C5835" w:rsidRDefault="00E05847" w:rsidP="002109D0">
      <w:pPr>
        <w:rPr>
          <w:rFonts w:ascii="Arial" w:hAnsi="Arial" w:cs="Arial"/>
        </w:rPr>
      </w:pPr>
    </w:p>
    <w:p w14:paraId="169416C1" w14:textId="0AFE144E" w:rsidR="00EC38C2" w:rsidRDefault="00EC38C2" w:rsidP="00EC38C2">
      <w:pPr>
        <w:pStyle w:val="berschrift2"/>
        <w:numPr>
          <w:ilvl w:val="3"/>
          <w:numId w:val="2"/>
        </w:numPr>
        <w:spacing w:line="320" w:lineRule="exact"/>
        <w:rPr>
          <w:rFonts w:ascii="Arial" w:hAnsi="Arial" w:cs="Arial"/>
        </w:rPr>
      </w:pPr>
      <w:bookmarkStart w:id="351" w:name="_Toc477029952"/>
      <w:r w:rsidRPr="009C5835">
        <w:rPr>
          <w:rFonts w:ascii="Arial" w:hAnsi="Arial" w:cs="Arial"/>
        </w:rPr>
        <w:t>Medikamente verwalten</w:t>
      </w:r>
      <w:bookmarkEnd w:id="351"/>
    </w:p>
    <w:p w14:paraId="660D68C8" w14:textId="1F8D4D56" w:rsidR="00A153AE" w:rsidRPr="009C5835" w:rsidRDefault="00A153AE" w:rsidP="00A153AE">
      <w:pPr>
        <w:rPr>
          <w:rFonts w:ascii="Arial" w:hAnsi="Arial" w:cs="Arial"/>
        </w:rPr>
      </w:pPr>
    </w:p>
    <w:p w14:paraId="7D9BA445" w14:textId="248D7DC9" w:rsidR="00A16FAF" w:rsidRPr="009C5835" w:rsidRDefault="00A153AE" w:rsidP="00A16FAF">
      <w:pPr>
        <w:spacing w:line="360" w:lineRule="auto"/>
        <w:jc w:val="both"/>
        <w:rPr>
          <w:rFonts w:ascii="Arial" w:hAnsi="Arial" w:cs="Arial"/>
        </w:rPr>
      </w:pPr>
      <w:r w:rsidRPr="009C5835">
        <w:rPr>
          <w:rFonts w:ascii="Arial" w:hAnsi="Arial" w:cs="Arial"/>
        </w:rPr>
        <w:t>Das Verwalten der Medikamente kann durch die drei Funktionen „Löschen“, „Bearbeiten“ und „Anlegen“ erfolgen. Weiterhin ist es möglich eine ausführliche Übersicht der angelegten Medikamente zu bekommen</w:t>
      </w:r>
      <w:r w:rsidR="00FF2EFF" w:rsidRPr="009C5835">
        <w:rPr>
          <w:rFonts w:ascii="Arial" w:hAnsi="Arial" w:cs="Arial"/>
        </w:rPr>
        <w:t xml:space="preserve">. </w:t>
      </w:r>
      <w:r w:rsidR="00A16FAF" w:rsidRPr="009C5835">
        <w:rPr>
          <w:rFonts w:ascii="Arial" w:hAnsi="Arial" w:cs="Arial"/>
        </w:rPr>
        <w:t xml:space="preserve">Bei der Übersichts-, Bearbeiten- und Löschfunktion erfolgen die Aktionen, indem man auf die jeweiligen Buttons auf der </w:t>
      </w:r>
      <w:r w:rsidR="00A16FAF" w:rsidRPr="000D720E">
        <w:rPr>
          <w:rFonts w:ascii="Arial" w:hAnsi="Arial" w:cs="Arial"/>
        </w:rPr>
        <w:t>rechten Seite neben dem dazugehörigen Eintrag klickt. Bei der Hinzufügen-Funktion müssen in der ersten Maske die allgemeinen Informationen über das Medikament angeben werden (siehe</w:t>
      </w:r>
      <w:r w:rsidR="00F93E15" w:rsidRPr="000D720E">
        <w:rPr>
          <w:rFonts w:ascii="Arial" w:hAnsi="Arial" w:cs="Arial"/>
        </w:rPr>
        <w:t xml:space="preserve"> </w:t>
      </w:r>
      <w:r w:rsidR="00F93E15" w:rsidRPr="000D720E">
        <w:rPr>
          <w:rFonts w:ascii="Arial" w:hAnsi="Arial" w:cs="Arial"/>
        </w:rPr>
        <w:fldChar w:fldCharType="begin"/>
      </w:r>
      <w:r w:rsidR="00F93E15" w:rsidRPr="000D720E">
        <w:rPr>
          <w:rFonts w:ascii="Arial" w:hAnsi="Arial" w:cs="Arial"/>
        </w:rPr>
        <w:instrText xml:space="preserve"> REF _Ref476418410 \h </w:instrText>
      </w:r>
      <w:r w:rsidR="00CA42FD" w:rsidRPr="000D720E">
        <w:rPr>
          <w:rFonts w:ascii="Arial" w:hAnsi="Arial" w:cs="Arial"/>
        </w:rPr>
        <w:instrText xml:space="preserve"> \* MERGEFORMAT </w:instrText>
      </w:r>
      <w:r w:rsidR="00F93E15" w:rsidRPr="000D720E">
        <w:rPr>
          <w:rFonts w:ascii="Arial" w:hAnsi="Arial" w:cs="Arial"/>
        </w:rPr>
      </w:r>
      <w:r w:rsidR="00F93E15" w:rsidRPr="000D720E">
        <w:rPr>
          <w:rFonts w:ascii="Arial" w:hAnsi="Arial" w:cs="Arial"/>
        </w:rPr>
        <w:fldChar w:fldCharType="separate"/>
      </w:r>
      <w:r w:rsidR="00E05847" w:rsidRPr="00E05847">
        <w:rPr>
          <w:rFonts w:ascii="Arial" w:hAnsi="Arial" w:cs="Arial"/>
        </w:rPr>
        <w:t xml:space="preserve">Abbildung </w:t>
      </w:r>
      <w:r w:rsidR="00E05847" w:rsidRPr="00E05847">
        <w:rPr>
          <w:rFonts w:ascii="Arial" w:hAnsi="Arial" w:cs="Arial"/>
          <w:noProof/>
        </w:rPr>
        <w:t>57</w:t>
      </w:r>
      <w:r w:rsidR="00F93E15" w:rsidRPr="000D720E">
        <w:rPr>
          <w:rFonts w:ascii="Arial" w:hAnsi="Arial" w:cs="Arial"/>
        </w:rPr>
        <w:fldChar w:fldCharType="end"/>
      </w:r>
      <w:r w:rsidR="00A16FAF" w:rsidRPr="000D720E">
        <w:rPr>
          <w:rFonts w:ascii="Arial" w:hAnsi="Arial" w:cs="Arial"/>
        </w:rPr>
        <w:t>). Hierzu zählt der Medikamentenname, Krankheit bzw. die Beschwerde und ob eine E-Mail versendet werden soll beim Vergessen einer Einnahme sowie die jeweilige Bezugsperson, die die E-Mail erhält. Weiterhin muss die Sockel-Nr, Angegeben werden, auf die die Medikamentendose gestellt wird. Bereits belegte Sockel werden rot gekennzeichnet.</w:t>
      </w:r>
    </w:p>
    <w:p w14:paraId="016451A8" w14:textId="6828ADC0" w:rsidR="00A16FAF" w:rsidRPr="009C5835" w:rsidRDefault="00722C50" w:rsidP="00A16FAF">
      <w:pPr>
        <w:keepNext/>
        <w:spacing w:line="360" w:lineRule="auto"/>
        <w:jc w:val="center"/>
        <w:rPr>
          <w:rFonts w:ascii="Arial" w:hAnsi="Arial" w:cs="Arial"/>
        </w:rPr>
      </w:pPr>
      <w:r w:rsidRPr="009C5835">
        <w:rPr>
          <w:rFonts w:ascii="Arial" w:hAnsi="Arial" w:cs="Arial"/>
          <w:noProof/>
        </w:rPr>
        <w:lastRenderedPageBreak/>
        <w:drawing>
          <wp:inline distT="0" distB="0" distL="0" distR="0" wp14:anchorId="1612B480" wp14:editId="32AE6A16">
            <wp:extent cx="5932805" cy="286004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2805" cy="2860040"/>
                    </a:xfrm>
                    <a:prstGeom prst="rect">
                      <a:avLst/>
                    </a:prstGeom>
                    <a:noFill/>
                    <a:ln>
                      <a:noFill/>
                    </a:ln>
                  </pic:spPr>
                </pic:pic>
              </a:graphicData>
            </a:graphic>
          </wp:inline>
        </w:drawing>
      </w:r>
    </w:p>
    <w:p w14:paraId="179CFD9A" w14:textId="1A70E94E" w:rsidR="009705D8" w:rsidRPr="00454DE8" w:rsidRDefault="00A16FAF" w:rsidP="002109D0">
      <w:pPr>
        <w:pStyle w:val="Beschriftung"/>
        <w:jc w:val="center"/>
        <w:rPr>
          <w:rFonts w:ascii="Arial" w:hAnsi="Arial" w:cs="Arial"/>
        </w:rPr>
      </w:pPr>
      <w:bookmarkStart w:id="352" w:name="_Ref476418410"/>
      <w:bookmarkStart w:id="353" w:name="_Toc477030018"/>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1F4EC2" w:rsidRPr="00454DE8">
        <w:rPr>
          <w:rFonts w:ascii="Arial" w:hAnsi="Arial" w:cs="Arial"/>
          <w:noProof/>
        </w:rPr>
        <w:t>58</w:t>
      </w:r>
      <w:r w:rsidR="009C483C" w:rsidRPr="00454DE8">
        <w:rPr>
          <w:rFonts w:ascii="Arial" w:hAnsi="Arial" w:cs="Arial"/>
          <w:noProof/>
        </w:rPr>
        <w:fldChar w:fldCharType="end"/>
      </w:r>
      <w:bookmarkEnd w:id="352"/>
      <w:r w:rsidRPr="00454DE8">
        <w:rPr>
          <w:rFonts w:ascii="Arial" w:hAnsi="Arial" w:cs="Arial"/>
        </w:rPr>
        <w:t>: Maske zur Eingabe der allgem</w:t>
      </w:r>
      <w:r w:rsidR="002109D0" w:rsidRPr="00454DE8">
        <w:rPr>
          <w:rFonts w:ascii="Arial" w:hAnsi="Arial" w:cs="Arial"/>
        </w:rPr>
        <w:t>einen Medikamenteninformatione</w:t>
      </w:r>
      <w:r w:rsidR="009705D8" w:rsidRPr="00454DE8">
        <w:rPr>
          <w:rFonts w:ascii="Arial" w:hAnsi="Arial" w:cs="Arial"/>
        </w:rPr>
        <w:t>n</w:t>
      </w:r>
      <w:bookmarkEnd w:id="353"/>
    </w:p>
    <w:p w14:paraId="2018003B" w14:textId="35300269" w:rsidR="00A16FAF"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3069AA33" w14:textId="77777777" w:rsidR="00EA6A3E" w:rsidRPr="00E05847" w:rsidRDefault="00EA6A3E" w:rsidP="00722C50">
      <w:pPr>
        <w:spacing w:line="360" w:lineRule="auto"/>
        <w:jc w:val="both"/>
        <w:rPr>
          <w:rFonts w:ascii="Arial" w:hAnsi="Arial" w:cs="Arial"/>
          <w:szCs w:val="24"/>
        </w:rPr>
      </w:pPr>
    </w:p>
    <w:p w14:paraId="64CEF47E" w14:textId="5C4F8F0A" w:rsidR="00722C50" w:rsidRPr="00E05847" w:rsidRDefault="00722C50" w:rsidP="00722C50">
      <w:pPr>
        <w:spacing w:line="360" w:lineRule="auto"/>
        <w:jc w:val="both"/>
        <w:rPr>
          <w:rFonts w:ascii="Arial" w:hAnsi="Arial" w:cs="Arial"/>
          <w:szCs w:val="24"/>
        </w:rPr>
      </w:pPr>
      <w:r w:rsidRPr="00E05847">
        <w:rPr>
          <w:rFonts w:ascii="Arial" w:hAnsi="Arial" w:cs="Arial"/>
          <w:szCs w:val="24"/>
        </w:rPr>
        <w:t>In dem nächsten Fenster erfolgen die Informationen zur Einnahme bzw. den Bestand (siehe</w:t>
      </w:r>
      <w:r w:rsidR="00F93E15" w:rsidRPr="00E05847">
        <w:rPr>
          <w:rFonts w:ascii="Arial" w:hAnsi="Arial" w:cs="Arial"/>
          <w:szCs w:val="24"/>
        </w:rPr>
        <w:t xml:space="preserve"> </w:t>
      </w:r>
      <w:r w:rsidR="00F93E15" w:rsidRPr="00E05847">
        <w:rPr>
          <w:rFonts w:ascii="Arial" w:hAnsi="Arial" w:cs="Arial"/>
          <w:szCs w:val="24"/>
        </w:rPr>
        <w:fldChar w:fldCharType="begin"/>
      </w:r>
      <w:r w:rsidR="00F93E15" w:rsidRPr="00E05847">
        <w:rPr>
          <w:rFonts w:ascii="Arial" w:hAnsi="Arial" w:cs="Arial"/>
          <w:szCs w:val="24"/>
        </w:rPr>
        <w:instrText xml:space="preserve"> REF _Ref476418375 \h  \* MERGEFORMAT </w:instrText>
      </w:r>
      <w:r w:rsidR="00F93E15" w:rsidRPr="00E05847">
        <w:rPr>
          <w:rFonts w:ascii="Arial" w:hAnsi="Arial" w:cs="Arial"/>
          <w:szCs w:val="24"/>
        </w:rPr>
      </w:r>
      <w:r w:rsidR="00F93E15" w:rsidRPr="00E05847">
        <w:rPr>
          <w:rFonts w:ascii="Arial" w:hAnsi="Arial" w:cs="Arial"/>
          <w:szCs w:val="24"/>
        </w:rPr>
        <w:fldChar w:fldCharType="separate"/>
      </w:r>
      <w:r w:rsidR="00E05847" w:rsidRPr="00E05847">
        <w:rPr>
          <w:rFonts w:ascii="Arial" w:hAnsi="Arial" w:cs="Arial"/>
          <w:szCs w:val="24"/>
        </w:rPr>
        <w:t xml:space="preserve">Abbildung </w:t>
      </w:r>
      <w:r w:rsidR="00E05847">
        <w:rPr>
          <w:rFonts w:ascii="Arial" w:hAnsi="Arial" w:cs="Arial"/>
          <w:noProof/>
          <w:szCs w:val="24"/>
        </w:rPr>
        <w:t>58</w:t>
      </w:r>
      <w:r w:rsidR="00F93E15" w:rsidRPr="00E05847">
        <w:rPr>
          <w:rFonts w:ascii="Arial" w:hAnsi="Arial" w:cs="Arial"/>
          <w:szCs w:val="24"/>
        </w:rPr>
        <w:fldChar w:fldCharType="end"/>
      </w:r>
      <w:r w:rsidRPr="00E05847">
        <w:rPr>
          <w:rFonts w:ascii="Arial" w:hAnsi="Arial" w:cs="Arial"/>
          <w:szCs w:val="24"/>
        </w:rPr>
        <w:t>). In dem Feld Notiz kann der Benutzer eine Einnahmenachricht angeben, die zusätzlich bei dem Einnahmetermin mit ausgegeben wird. Neben dem Bestand kann noch ein eiserner Bestand angegeben werden, ab dem eine Nachlieferung bei einer Bezugsquelle ausgelöst wird.</w:t>
      </w:r>
    </w:p>
    <w:p w14:paraId="17DA7EDE" w14:textId="77777777" w:rsidR="009705D8" w:rsidRPr="00E05847" w:rsidRDefault="009705D8" w:rsidP="00722C50">
      <w:pPr>
        <w:spacing w:line="360" w:lineRule="auto"/>
        <w:jc w:val="both"/>
        <w:rPr>
          <w:rFonts w:ascii="Arial" w:hAnsi="Arial" w:cs="Arial"/>
          <w:szCs w:val="24"/>
        </w:rPr>
      </w:pPr>
    </w:p>
    <w:p w14:paraId="4EDFE575" w14:textId="0A0A2A85" w:rsidR="00722C50" w:rsidRPr="009C5835" w:rsidRDefault="00722C50" w:rsidP="00EA6A3E">
      <w:pPr>
        <w:keepNext/>
        <w:rPr>
          <w:rFonts w:ascii="Arial" w:hAnsi="Arial" w:cs="Arial"/>
        </w:rPr>
      </w:pPr>
      <w:r w:rsidRPr="009C5835">
        <w:rPr>
          <w:rFonts w:ascii="Arial" w:hAnsi="Arial" w:cs="Arial"/>
          <w:noProof/>
        </w:rPr>
        <w:drawing>
          <wp:inline distT="0" distB="0" distL="0" distR="0" wp14:anchorId="125A38D3" wp14:editId="5CC65EFD">
            <wp:extent cx="5448300" cy="3066163"/>
            <wp:effectExtent l="0" t="0" r="0" b="127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51494" cy="3067960"/>
                    </a:xfrm>
                    <a:prstGeom prst="rect">
                      <a:avLst/>
                    </a:prstGeom>
                    <a:noFill/>
                    <a:ln>
                      <a:noFill/>
                    </a:ln>
                  </pic:spPr>
                </pic:pic>
              </a:graphicData>
            </a:graphic>
          </wp:inline>
        </w:drawing>
      </w:r>
    </w:p>
    <w:p w14:paraId="41370D6C" w14:textId="69846419" w:rsidR="009705D8" w:rsidRPr="00454DE8" w:rsidRDefault="00722C50" w:rsidP="002109D0">
      <w:pPr>
        <w:pStyle w:val="Beschriftung"/>
        <w:jc w:val="center"/>
        <w:rPr>
          <w:rFonts w:ascii="Arial" w:hAnsi="Arial" w:cs="Arial"/>
        </w:rPr>
      </w:pPr>
      <w:bookmarkStart w:id="354" w:name="_Ref476418375"/>
      <w:bookmarkStart w:id="355" w:name="_Toc477030019"/>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1F4EC2" w:rsidRPr="00454DE8">
        <w:rPr>
          <w:rFonts w:ascii="Arial" w:hAnsi="Arial" w:cs="Arial"/>
          <w:noProof/>
        </w:rPr>
        <w:t>59</w:t>
      </w:r>
      <w:r w:rsidR="009C483C" w:rsidRPr="00454DE8">
        <w:rPr>
          <w:rFonts w:ascii="Arial" w:hAnsi="Arial" w:cs="Arial"/>
          <w:noProof/>
        </w:rPr>
        <w:fldChar w:fldCharType="end"/>
      </w:r>
      <w:bookmarkEnd w:id="354"/>
      <w:r w:rsidRPr="00454DE8">
        <w:rPr>
          <w:rFonts w:ascii="Arial" w:hAnsi="Arial" w:cs="Arial"/>
        </w:rPr>
        <w:t>: Einnahme- und Bestandsinformatione</w:t>
      </w:r>
      <w:bookmarkEnd w:id="355"/>
      <w:r w:rsidR="00454DE8" w:rsidRPr="00454DE8">
        <w:rPr>
          <w:rFonts w:ascii="Arial" w:hAnsi="Arial" w:cs="Arial"/>
        </w:rPr>
        <w:t>n</w:t>
      </w:r>
    </w:p>
    <w:p w14:paraId="1681B677" w14:textId="3EF76E69" w:rsidR="00722C50"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352A6023" w14:textId="77777777" w:rsidR="00EA6A3E" w:rsidRPr="00E05847" w:rsidRDefault="00EA6A3E" w:rsidP="00EA6A3E">
      <w:pPr>
        <w:rPr>
          <w:rFonts w:ascii="Arial" w:hAnsi="Arial" w:cs="Arial"/>
          <w:szCs w:val="24"/>
        </w:rPr>
      </w:pPr>
    </w:p>
    <w:p w14:paraId="1BDE9039" w14:textId="3E3DA879" w:rsidR="00722C50" w:rsidRDefault="00722C50" w:rsidP="00722C50">
      <w:pPr>
        <w:spacing w:line="360" w:lineRule="auto"/>
        <w:jc w:val="both"/>
        <w:rPr>
          <w:rFonts w:ascii="Arial" w:hAnsi="Arial" w:cs="Arial"/>
          <w:szCs w:val="24"/>
        </w:rPr>
      </w:pPr>
      <w:r w:rsidRPr="00E05847">
        <w:rPr>
          <w:rFonts w:ascii="Arial" w:hAnsi="Arial" w:cs="Arial"/>
          <w:szCs w:val="24"/>
        </w:rPr>
        <w:t>Im letzten Fenster müssen die Termine eingegeben werden, wann ein Medikament ausgegeben werden soll</w:t>
      </w:r>
      <w:r w:rsidR="00575A1A" w:rsidRPr="00E05847">
        <w:rPr>
          <w:rFonts w:ascii="Arial" w:hAnsi="Arial" w:cs="Arial"/>
          <w:szCs w:val="24"/>
        </w:rPr>
        <w:t xml:space="preserve"> (sie</w:t>
      </w:r>
      <w:r w:rsidR="00685FDF" w:rsidRPr="00E05847">
        <w:rPr>
          <w:rFonts w:ascii="Arial" w:hAnsi="Arial" w:cs="Arial"/>
          <w:szCs w:val="24"/>
        </w:rPr>
        <w:t xml:space="preserve">he </w:t>
      </w:r>
      <w:r w:rsidR="00685FDF" w:rsidRPr="00E05847">
        <w:rPr>
          <w:rFonts w:ascii="Arial" w:hAnsi="Arial" w:cs="Arial"/>
          <w:szCs w:val="24"/>
        </w:rPr>
        <w:fldChar w:fldCharType="begin"/>
      </w:r>
      <w:r w:rsidR="00685FDF" w:rsidRPr="00E05847">
        <w:rPr>
          <w:rFonts w:ascii="Arial" w:hAnsi="Arial" w:cs="Arial"/>
          <w:szCs w:val="24"/>
        </w:rPr>
        <w:instrText xml:space="preserve"> REF _Ref476418276 \h  \* MERGEFORMAT </w:instrText>
      </w:r>
      <w:r w:rsidR="00685FDF" w:rsidRPr="00E05847">
        <w:rPr>
          <w:rFonts w:ascii="Arial" w:hAnsi="Arial" w:cs="Arial"/>
          <w:szCs w:val="24"/>
        </w:rPr>
      </w:r>
      <w:r w:rsidR="00685FDF" w:rsidRPr="00E05847">
        <w:rPr>
          <w:rFonts w:ascii="Arial" w:hAnsi="Arial" w:cs="Arial"/>
          <w:szCs w:val="24"/>
        </w:rPr>
        <w:fldChar w:fldCharType="separate"/>
      </w:r>
      <w:r w:rsidR="00E05847" w:rsidRPr="00E05847">
        <w:rPr>
          <w:rFonts w:ascii="Arial" w:hAnsi="Arial" w:cs="Arial"/>
          <w:szCs w:val="24"/>
        </w:rPr>
        <w:t xml:space="preserve">Abbildung </w:t>
      </w:r>
      <w:r w:rsidR="00E05847">
        <w:rPr>
          <w:rFonts w:ascii="Arial" w:hAnsi="Arial" w:cs="Arial"/>
          <w:noProof/>
          <w:szCs w:val="24"/>
        </w:rPr>
        <w:t>59</w:t>
      </w:r>
      <w:r w:rsidR="00685FDF" w:rsidRPr="00E05847">
        <w:rPr>
          <w:rFonts w:ascii="Arial" w:hAnsi="Arial" w:cs="Arial"/>
          <w:szCs w:val="24"/>
        </w:rPr>
        <w:fldChar w:fldCharType="end"/>
      </w:r>
      <w:r w:rsidR="00575A1A" w:rsidRPr="00E05847">
        <w:rPr>
          <w:rFonts w:ascii="Arial" w:hAnsi="Arial" w:cs="Arial"/>
          <w:szCs w:val="24"/>
        </w:rPr>
        <w:t>)</w:t>
      </w:r>
      <w:r w:rsidRPr="00E05847">
        <w:rPr>
          <w:rFonts w:ascii="Arial" w:hAnsi="Arial" w:cs="Arial"/>
          <w:szCs w:val="24"/>
        </w:rPr>
        <w:t xml:space="preserve">. Hier ist es erforderlich die Medikamentenanzahl anzugeben, die ausgegeben wird, Startdatum und Startzeit sowie einen gewünschten Wiederholtermin. Bei den Wiederholtermin handelt es sich um Medikamenteneinnahmezeitpunkte, die sich täglich, wöchentlich oder monatlich zur selben Zeit wiederholen. </w:t>
      </w:r>
    </w:p>
    <w:p w14:paraId="4D4721E2" w14:textId="56944D55" w:rsidR="00575A1A" w:rsidRPr="00E05847" w:rsidRDefault="00575A1A" w:rsidP="00722C50">
      <w:pPr>
        <w:spacing w:line="360" w:lineRule="auto"/>
        <w:jc w:val="both"/>
        <w:rPr>
          <w:rFonts w:ascii="Arial" w:hAnsi="Arial" w:cs="Arial"/>
          <w:szCs w:val="24"/>
        </w:rPr>
      </w:pPr>
    </w:p>
    <w:p w14:paraId="41D22591" w14:textId="77777777" w:rsidR="00575A1A" w:rsidRPr="00E05847" w:rsidRDefault="00575A1A" w:rsidP="00575A1A">
      <w:pPr>
        <w:keepNext/>
        <w:spacing w:line="360" w:lineRule="auto"/>
        <w:jc w:val="center"/>
        <w:rPr>
          <w:rFonts w:ascii="Arial" w:hAnsi="Arial" w:cs="Arial"/>
          <w:szCs w:val="24"/>
        </w:rPr>
      </w:pPr>
      <w:r w:rsidRPr="00E05847">
        <w:rPr>
          <w:rFonts w:ascii="Arial" w:hAnsi="Arial" w:cs="Arial"/>
          <w:noProof/>
          <w:szCs w:val="24"/>
        </w:rPr>
        <w:drawing>
          <wp:inline distT="0" distB="0" distL="0" distR="0" wp14:anchorId="29183F40" wp14:editId="032671AC">
            <wp:extent cx="5153025" cy="2373271"/>
            <wp:effectExtent l="0" t="0" r="0" b="8255"/>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71609" cy="2381830"/>
                    </a:xfrm>
                    <a:prstGeom prst="rect">
                      <a:avLst/>
                    </a:prstGeom>
                    <a:noFill/>
                    <a:ln>
                      <a:noFill/>
                    </a:ln>
                  </pic:spPr>
                </pic:pic>
              </a:graphicData>
            </a:graphic>
          </wp:inline>
        </w:drawing>
      </w:r>
    </w:p>
    <w:p w14:paraId="3DD78A65" w14:textId="24BC5ED3" w:rsidR="009705D8" w:rsidRPr="00454DE8" w:rsidRDefault="00575A1A" w:rsidP="00575A1A">
      <w:pPr>
        <w:pStyle w:val="Beschriftung"/>
        <w:jc w:val="center"/>
        <w:rPr>
          <w:rFonts w:ascii="Arial" w:hAnsi="Arial" w:cs="Arial"/>
        </w:rPr>
      </w:pPr>
      <w:bookmarkStart w:id="356" w:name="_Ref476418276"/>
      <w:bookmarkStart w:id="357" w:name="_Toc477030020"/>
      <w:bookmarkStart w:id="358" w:name="_Ref476418240"/>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1F4EC2" w:rsidRPr="00454DE8">
        <w:rPr>
          <w:rFonts w:ascii="Arial" w:hAnsi="Arial" w:cs="Arial"/>
          <w:noProof/>
        </w:rPr>
        <w:t>60</w:t>
      </w:r>
      <w:r w:rsidR="009C483C" w:rsidRPr="00454DE8">
        <w:rPr>
          <w:rFonts w:ascii="Arial" w:hAnsi="Arial" w:cs="Arial"/>
          <w:noProof/>
        </w:rPr>
        <w:fldChar w:fldCharType="end"/>
      </w:r>
      <w:bookmarkEnd w:id="356"/>
      <w:r w:rsidR="003D2DE7" w:rsidRPr="00454DE8">
        <w:rPr>
          <w:rFonts w:ascii="Arial" w:hAnsi="Arial" w:cs="Arial"/>
        </w:rPr>
        <w:t>: Zeitpunkta</w:t>
      </w:r>
      <w:r w:rsidRPr="00454DE8">
        <w:rPr>
          <w:rFonts w:ascii="Arial" w:hAnsi="Arial" w:cs="Arial"/>
        </w:rPr>
        <w:t>ngab</w:t>
      </w:r>
      <w:r w:rsidR="009705D8" w:rsidRPr="00454DE8">
        <w:rPr>
          <w:rFonts w:ascii="Arial" w:hAnsi="Arial" w:cs="Arial"/>
        </w:rPr>
        <w:t>e</w:t>
      </w:r>
      <w:bookmarkEnd w:id="357"/>
    </w:p>
    <w:p w14:paraId="75FAE3BF" w14:textId="37C17251" w:rsidR="000D720E" w:rsidRPr="00454DE8" w:rsidRDefault="009705D8" w:rsidP="00E05847">
      <w:pPr>
        <w:pStyle w:val="Beschriftung"/>
        <w:jc w:val="center"/>
        <w:rPr>
          <w:rFonts w:ascii="Arial" w:hAnsi="Arial" w:cs="Arial"/>
        </w:rPr>
      </w:pPr>
      <w:r w:rsidRPr="00454DE8">
        <w:rPr>
          <w:rFonts w:ascii="Arial" w:hAnsi="Arial" w:cs="Arial"/>
        </w:rPr>
        <w:t>(Quelle: Eigene Grafik. Ausschnitt aus der Webapp)</w:t>
      </w:r>
      <w:bookmarkEnd w:id="358"/>
    </w:p>
    <w:p w14:paraId="384ADA22" w14:textId="2938755B" w:rsidR="00A16FAF" w:rsidRPr="00E05847" w:rsidRDefault="00575A1A" w:rsidP="00712EBA">
      <w:pPr>
        <w:spacing w:line="360" w:lineRule="auto"/>
        <w:jc w:val="both"/>
        <w:rPr>
          <w:rFonts w:ascii="Arial" w:hAnsi="Arial" w:cs="Arial"/>
          <w:szCs w:val="24"/>
        </w:rPr>
      </w:pPr>
      <w:r w:rsidRPr="00E05847">
        <w:rPr>
          <w:rFonts w:ascii="Arial" w:hAnsi="Arial" w:cs="Arial"/>
          <w:szCs w:val="24"/>
        </w:rPr>
        <w:t xml:space="preserve">Nachdem man aus den Button „speichern“ geklickt hat wird man gefragt, ob man weitere Termine anlegen möchte. Wenn man weitere Termine anlegen möchte, dann kann man einfach auf „Ja“ klicken oder durch das klicken auf „Nein“ die bereits festgelegten Werte speichern. </w:t>
      </w:r>
    </w:p>
    <w:p w14:paraId="247CA43E" w14:textId="77777777" w:rsidR="00712EBA" w:rsidRPr="00E05847" w:rsidRDefault="00712EBA" w:rsidP="00712EBA">
      <w:pPr>
        <w:spacing w:line="360" w:lineRule="auto"/>
        <w:jc w:val="both"/>
        <w:rPr>
          <w:rFonts w:ascii="Arial" w:hAnsi="Arial" w:cs="Arial"/>
          <w:szCs w:val="24"/>
        </w:rPr>
      </w:pPr>
    </w:p>
    <w:p w14:paraId="1E48C6C5" w14:textId="5266DE91" w:rsidR="00EC38C2" w:rsidRPr="009C5835" w:rsidRDefault="00EC38C2" w:rsidP="00EC38C2">
      <w:pPr>
        <w:pStyle w:val="berschrift2"/>
        <w:numPr>
          <w:ilvl w:val="3"/>
          <w:numId w:val="2"/>
        </w:numPr>
        <w:spacing w:line="320" w:lineRule="exact"/>
        <w:rPr>
          <w:rFonts w:ascii="Arial" w:hAnsi="Arial" w:cs="Arial"/>
        </w:rPr>
      </w:pPr>
      <w:bookmarkStart w:id="359" w:name="_Toc477029953"/>
      <w:r w:rsidRPr="009C5835">
        <w:rPr>
          <w:rFonts w:ascii="Arial" w:hAnsi="Arial" w:cs="Arial"/>
        </w:rPr>
        <w:t>Termine verwalten</w:t>
      </w:r>
      <w:bookmarkEnd w:id="359"/>
    </w:p>
    <w:p w14:paraId="4F75326C" w14:textId="5C14650D" w:rsidR="00712EBA" w:rsidRPr="009C5835" w:rsidRDefault="00712EBA" w:rsidP="00712EBA">
      <w:pPr>
        <w:rPr>
          <w:rFonts w:ascii="Arial" w:hAnsi="Arial" w:cs="Arial"/>
        </w:rPr>
      </w:pPr>
    </w:p>
    <w:p w14:paraId="2518431F" w14:textId="2C2295A6" w:rsidR="00712EBA" w:rsidRPr="00E05847" w:rsidRDefault="00712EBA" w:rsidP="00712EBA">
      <w:pPr>
        <w:spacing w:line="360" w:lineRule="auto"/>
        <w:jc w:val="both"/>
        <w:rPr>
          <w:rFonts w:ascii="Arial" w:hAnsi="Arial" w:cs="Arial"/>
          <w:szCs w:val="24"/>
        </w:rPr>
      </w:pPr>
      <w:r w:rsidRPr="009C5835">
        <w:rPr>
          <w:rFonts w:ascii="Arial" w:hAnsi="Arial" w:cs="Arial"/>
        </w:rPr>
        <w:t xml:space="preserve">Nachdem ein Medikament mit einem Termin angelegt wurde ist es möglich die Termine zu löschen, bearbeiten bzw. neue Termine </w:t>
      </w:r>
      <w:r w:rsidR="008A492B" w:rsidRPr="009C5835">
        <w:rPr>
          <w:rFonts w:ascii="Arial" w:hAnsi="Arial" w:cs="Arial"/>
        </w:rPr>
        <w:t>anzulegen</w:t>
      </w:r>
      <w:r w:rsidRPr="009C5835">
        <w:rPr>
          <w:rFonts w:ascii="Arial" w:hAnsi="Arial" w:cs="Arial"/>
        </w:rPr>
        <w:t xml:space="preserve"> oder eine detaillierte Übersicht von </w:t>
      </w:r>
      <w:r w:rsidRPr="000D720E">
        <w:rPr>
          <w:rFonts w:ascii="Arial" w:hAnsi="Arial" w:cs="Arial"/>
        </w:rPr>
        <w:t xml:space="preserve">den bereits angelegten Terminen einzusehen. Bei der detaillierten Übersicht können die Benutzer genauer einsehen, ob und wann Einnahmetermine ausgelöst </w:t>
      </w:r>
      <w:r w:rsidRPr="00E05847">
        <w:rPr>
          <w:rFonts w:ascii="Arial" w:hAnsi="Arial" w:cs="Arial"/>
          <w:szCs w:val="24"/>
        </w:rPr>
        <w:t>wurden bzw. ob der Benutzer die Einnahme verpasst hat oder erfolgreich eingenommen</w:t>
      </w:r>
      <w:r w:rsidR="002B5752" w:rsidRPr="00E05847">
        <w:rPr>
          <w:rFonts w:ascii="Arial" w:hAnsi="Arial" w:cs="Arial"/>
          <w:szCs w:val="24"/>
        </w:rPr>
        <w:t xml:space="preserve"> (siehe</w:t>
      </w:r>
      <w:r w:rsidR="00685FDF" w:rsidRPr="00E05847">
        <w:rPr>
          <w:rFonts w:ascii="Arial" w:hAnsi="Arial" w:cs="Arial"/>
          <w:szCs w:val="24"/>
        </w:rPr>
        <w:t xml:space="preserve"> </w:t>
      </w:r>
      <w:r w:rsidR="00685FDF" w:rsidRPr="00E05847">
        <w:rPr>
          <w:rFonts w:ascii="Arial" w:hAnsi="Arial" w:cs="Arial"/>
          <w:szCs w:val="24"/>
        </w:rPr>
        <w:fldChar w:fldCharType="begin"/>
      </w:r>
      <w:r w:rsidR="00685FDF" w:rsidRPr="00E05847">
        <w:rPr>
          <w:rFonts w:ascii="Arial" w:hAnsi="Arial" w:cs="Arial"/>
          <w:szCs w:val="24"/>
        </w:rPr>
        <w:instrText xml:space="preserve"> REF _Ref476417679 \h  \* MERGEFORMAT </w:instrText>
      </w:r>
      <w:r w:rsidR="00685FDF" w:rsidRPr="00E05847">
        <w:rPr>
          <w:rFonts w:ascii="Arial" w:hAnsi="Arial" w:cs="Arial"/>
          <w:szCs w:val="24"/>
        </w:rPr>
      </w:r>
      <w:r w:rsidR="00685FDF" w:rsidRPr="00E05847">
        <w:rPr>
          <w:rFonts w:ascii="Arial" w:hAnsi="Arial" w:cs="Arial"/>
          <w:szCs w:val="24"/>
        </w:rPr>
        <w:fldChar w:fldCharType="separate"/>
      </w:r>
      <w:r w:rsidR="00E05847" w:rsidRPr="00E05847">
        <w:rPr>
          <w:rFonts w:ascii="Arial" w:hAnsi="Arial" w:cs="Arial"/>
          <w:szCs w:val="24"/>
        </w:rPr>
        <w:t xml:space="preserve">Abbildung </w:t>
      </w:r>
      <w:r w:rsidR="00E05847">
        <w:rPr>
          <w:rFonts w:ascii="Arial" w:hAnsi="Arial" w:cs="Arial"/>
          <w:noProof/>
          <w:szCs w:val="24"/>
        </w:rPr>
        <w:t>60</w:t>
      </w:r>
      <w:r w:rsidR="00685FDF" w:rsidRPr="00E05847">
        <w:rPr>
          <w:rFonts w:ascii="Arial" w:hAnsi="Arial" w:cs="Arial"/>
          <w:szCs w:val="24"/>
        </w:rPr>
        <w:fldChar w:fldCharType="end"/>
      </w:r>
      <w:r w:rsidRPr="00E05847">
        <w:rPr>
          <w:rFonts w:ascii="Arial" w:hAnsi="Arial" w:cs="Arial"/>
          <w:szCs w:val="24"/>
        </w:rPr>
        <w:t>).</w:t>
      </w:r>
    </w:p>
    <w:p w14:paraId="7490D4F4" w14:textId="77777777" w:rsidR="00712EBA" w:rsidRPr="00E05847" w:rsidRDefault="00712EBA" w:rsidP="00712EBA">
      <w:pPr>
        <w:spacing w:line="360" w:lineRule="auto"/>
        <w:jc w:val="both"/>
        <w:rPr>
          <w:rFonts w:ascii="Arial" w:hAnsi="Arial" w:cs="Arial"/>
          <w:szCs w:val="24"/>
        </w:rPr>
      </w:pPr>
    </w:p>
    <w:p w14:paraId="35AA8C8C" w14:textId="77777777" w:rsidR="00712EBA" w:rsidRPr="00E05847" w:rsidRDefault="00712EBA" w:rsidP="00712EBA">
      <w:pPr>
        <w:keepNext/>
        <w:spacing w:line="360" w:lineRule="auto"/>
        <w:jc w:val="center"/>
        <w:rPr>
          <w:rFonts w:ascii="Arial" w:hAnsi="Arial" w:cs="Arial"/>
          <w:szCs w:val="24"/>
        </w:rPr>
      </w:pPr>
      <w:r w:rsidRPr="00E05847">
        <w:rPr>
          <w:rFonts w:ascii="Arial" w:hAnsi="Arial" w:cs="Arial"/>
          <w:noProof/>
          <w:szCs w:val="24"/>
        </w:rPr>
        <w:lastRenderedPageBreak/>
        <w:drawing>
          <wp:inline distT="0" distB="0" distL="0" distR="0" wp14:anchorId="2BFE3F9F" wp14:editId="2DB9C53E">
            <wp:extent cx="5248275" cy="2100998"/>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61225" cy="2106182"/>
                    </a:xfrm>
                    <a:prstGeom prst="rect">
                      <a:avLst/>
                    </a:prstGeom>
                    <a:noFill/>
                    <a:ln>
                      <a:noFill/>
                    </a:ln>
                  </pic:spPr>
                </pic:pic>
              </a:graphicData>
            </a:graphic>
          </wp:inline>
        </w:drawing>
      </w:r>
    </w:p>
    <w:p w14:paraId="3BE6A5D4" w14:textId="580CAD47" w:rsidR="009705D8" w:rsidRPr="00454DE8" w:rsidRDefault="00712EBA" w:rsidP="00712EBA">
      <w:pPr>
        <w:pStyle w:val="Beschriftung"/>
        <w:jc w:val="center"/>
        <w:rPr>
          <w:rFonts w:ascii="Arial" w:hAnsi="Arial" w:cs="Arial"/>
        </w:rPr>
      </w:pPr>
      <w:bookmarkStart w:id="360" w:name="_Ref476417679"/>
      <w:bookmarkStart w:id="361" w:name="_Toc477030021"/>
      <w:bookmarkStart w:id="362" w:name="_Ref476417668"/>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1F4EC2" w:rsidRPr="00454DE8">
        <w:rPr>
          <w:rFonts w:ascii="Arial" w:hAnsi="Arial" w:cs="Arial"/>
          <w:noProof/>
        </w:rPr>
        <w:t>61</w:t>
      </w:r>
      <w:r w:rsidR="009C483C" w:rsidRPr="00454DE8">
        <w:rPr>
          <w:rFonts w:ascii="Arial" w:hAnsi="Arial" w:cs="Arial"/>
          <w:noProof/>
        </w:rPr>
        <w:fldChar w:fldCharType="end"/>
      </w:r>
      <w:bookmarkEnd w:id="360"/>
      <w:r w:rsidRPr="00454DE8">
        <w:rPr>
          <w:rFonts w:ascii="Arial" w:hAnsi="Arial" w:cs="Arial"/>
        </w:rPr>
        <w:t xml:space="preserve">: </w:t>
      </w:r>
      <w:bookmarkStart w:id="363" w:name="_Ref476417688"/>
      <w:r w:rsidRPr="00454DE8">
        <w:rPr>
          <w:rFonts w:ascii="Arial" w:hAnsi="Arial" w:cs="Arial"/>
        </w:rPr>
        <w:t>Detaillierte Terminübersich</w:t>
      </w:r>
      <w:r w:rsidR="009705D8" w:rsidRPr="00454DE8">
        <w:rPr>
          <w:rFonts w:ascii="Arial" w:hAnsi="Arial" w:cs="Arial"/>
        </w:rPr>
        <w:t>t</w:t>
      </w:r>
      <w:bookmarkEnd w:id="361"/>
    </w:p>
    <w:p w14:paraId="6ADEB531" w14:textId="3263E656" w:rsidR="00712EBA"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bookmarkEnd w:id="362"/>
      <w:bookmarkEnd w:id="363"/>
    </w:p>
    <w:p w14:paraId="15757F5D" w14:textId="6FCD650D" w:rsidR="00712EBA" w:rsidRPr="009C5835" w:rsidRDefault="00712EBA" w:rsidP="00712EBA">
      <w:pPr>
        <w:spacing w:line="360" w:lineRule="auto"/>
        <w:jc w:val="both"/>
        <w:rPr>
          <w:rFonts w:ascii="Arial" w:hAnsi="Arial" w:cs="Arial"/>
        </w:rPr>
      </w:pPr>
      <w:r w:rsidRPr="009C5835">
        <w:rPr>
          <w:rFonts w:ascii="Arial" w:hAnsi="Arial" w:cs="Arial"/>
        </w:rPr>
        <w:t xml:space="preserve"> </w:t>
      </w:r>
    </w:p>
    <w:p w14:paraId="0628257A" w14:textId="1ADD1137" w:rsidR="00EC38C2" w:rsidRPr="009C5835" w:rsidRDefault="00EC38C2" w:rsidP="00EC38C2">
      <w:pPr>
        <w:pStyle w:val="berschrift2"/>
        <w:numPr>
          <w:ilvl w:val="3"/>
          <w:numId w:val="2"/>
        </w:numPr>
        <w:spacing w:line="320" w:lineRule="exact"/>
        <w:rPr>
          <w:rFonts w:ascii="Arial" w:hAnsi="Arial" w:cs="Arial"/>
        </w:rPr>
      </w:pPr>
      <w:bookmarkStart w:id="364" w:name="_Toc477029954"/>
      <w:r w:rsidRPr="009C5835">
        <w:rPr>
          <w:rFonts w:ascii="Arial" w:hAnsi="Arial" w:cs="Arial"/>
        </w:rPr>
        <w:t>Kontaktpersonen verwalten</w:t>
      </w:r>
      <w:bookmarkEnd w:id="364"/>
    </w:p>
    <w:p w14:paraId="2DEA2068" w14:textId="6AECCA47" w:rsidR="008A2277" w:rsidRPr="009C5835" w:rsidRDefault="008A2277" w:rsidP="008A2277">
      <w:pPr>
        <w:rPr>
          <w:rFonts w:ascii="Arial" w:hAnsi="Arial" w:cs="Arial"/>
        </w:rPr>
      </w:pPr>
    </w:p>
    <w:p w14:paraId="196CD7A5" w14:textId="09477430" w:rsidR="008A2277" w:rsidRPr="009C5835" w:rsidRDefault="008A2277" w:rsidP="008A2277">
      <w:pPr>
        <w:spacing w:line="360" w:lineRule="auto"/>
        <w:jc w:val="both"/>
        <w:rPr>
          <w:rFonts w:ascii="Arial" w:hAnsi="Arial" w:cs="Arial"/>
        </w:rPr>
      </w:pPr>
      <w:r w:rsidRPr="009C5835">
        <w:rPr>
          <w:rFonts w:ascii="Arial" w:hAnsi="Arial" w:cs="Arial"/>
        </w:rPr>
        <w:t xml:space="preserve">Die Funktion Kontaktpersonen verwalten ermöglicht es den Benutzern des smarten Medikamentenspender Kontaktpersonen zu verwalten, die eine Benachrichtigungsmail </w:t>
      </w:r>
      <w:r w:rsidRPr="000D720E">
        <w:rPr>
          <w:rFonts w:ascii="Arial" w:hAnsi="Arial" w:cs="Arial"/>
        </w:rPr>
        <w:t xml:space="preserve">bekommen, wenn die Einnahme eines wichtigen Medikamentes vergessen wurde. Diesbezüglich ist es Relevant, dass eine korrekte Email-Adresse eingeben wird (siehe </w:t>
      </w:r>
      <w:r w:rsidRPr="000D720E">
        <w:rPr>
          <w:rFonts w:ascii="Arial" w:hAnsi="Arial" w:cs="Arial"/>
        </w:rPr>
        <w:fldChar w:fldCharType="begin"/>
      </w:r>
      <w:r w:rsidRPr="000D720E">
        <w:rPr>
          <w:rFonts w:ascii="Arial" w:hAnsi="Arial" w:cs="Arial"/>
        </w:rPr>
        <w:instrText xml:space="preserve"> REF _Ref476419458 \h  \* MERGEFORMAT </w:instrText>
      </w:r>
      <w:r w:rsidRPr="000D720E">
        <w:rPr>
          <w:rFonts w:ascii="Arial" w:hAnsi="Arial" w:cs="Arial"/>
        </w:rPr>
      </w:r>
      <w:r w:rsidRPr="000D720E">
        <w:rPr>
          <w:rFonts w:ascii="Arial" w:hAnsi="Arial" w:cs="Arial"/>
        </w:rPr>
        <w:fldChar w:fldCharType="separate"/>
      </w:r>
      <w:r w:rsidR="00E05847" w:rsidRPr="00E05847">
        <w:rPr>
          <w:rFonts w:ascii="Arial" w:hAnsi="Arial" w:cs="Arial"/>
        </w:rPr>
        <w:t xml:space="preserve">Abbildung </w:t>
      </w:r>
      <w:r w:rsidR="00E05847" w:rsidRPr="00E05847">
        <w:rPr>
          <w:rFonts w:ascii="Arial" w:hAnsi="Arial" w:cs="Arial"/>
          <w:noProof/>
        </w:rPr>
        <w:t>61</w:t>
      </w:r>
      <w:r w:rsidRPr="000D720E">
        <w:rPr>
          <w:rFonts w:ascii="Arial" w:hAnsi="Arial" w:cs="Arial"/>
        </w:rPr>
        <w:fldChar w:fldCharType="end"/>
      </w:r>
      <w:r w:rsidRPr="000D720E">
        <w:rPr>
          <w:rFonts w:ascii="Arial" w:hAnsi="Arial" w:cs="Arial"/>
        </w:rPr>
        <w:t>).</w:t>
      </w:r>
      <w:r w:rsidR="005165B1" w:rsidRPr="000D720E">
        <w:rPr>
          <w:rFonts w:ascii="Arial" w:hAnsi="Arial" w:cs="Arial"/>
        </w:rPr>
        <w:t xml:space="preserve"> Die Funktionalität wurde bisher mit Google-Mail Adressen getestet. Bei anderen Email-Providern kann es zu Komplikationen beim Versenden von Emails kommen</w:t>
      </w:r>
      <w:r w:rsidR="00B6427B" w:rsidRPr="000D720E">
        <w:rPr>
          <w:rFonts w:ascii="Arial" w:hAnsi="Arial" w:cs="Arial"/>
        </w:rPr>
        <w:t>.</w:t>
      </w:r>
      <w:r w:rsidR="005165B1" w:rsidRPr="009C5835">
        <w:rPr>
          <w:rFonts w:ascii="Arial" w:hAnsi="Arial" w:cs="Arial"/>
        </w:rPr>
        <w:t xml:space="preserve"> </w:t>
      </w:r>
    </w:p>
    <w:p w14:paraId="61DE019D" w14:textId="72CAB0D3" w:rsidR="008A2277" w:rsidRPr="009C5835" w:rsidRDefault="008A2277" w:rsidP="008A2277">
      <w:pPr>
        <w:spacing w:line="360" w:lineRule="auto"/>
        <w:jc w:val="both"/>
        <w:rPr>
          <w:rFonts w:ascii="Arial" w:hAnsi="Arial" w:cs="Arial"/>
        </w:rPr>
      </w:pPr>
    </w:p>
    <w:p w14:paraId="60A5783E" w14:textId="77777777" w:rsidR="008A2277" w:rsidRPr="009C5835" w:rsidRDefault="008A2277" w:rsidP="008A2277">
      <w:pPr>
        <w:keepNext/>
        <w:spacing w:line="360" w:lineRule="auto"/>
        <w:jc w:val="center"/>
        <w:rPr>
          <w:rFonts w:ascii="Arial" w:hAnsi="Arial" w:cs="Arial"/>
        </w:rPr>
      </w:pPr>
      <w:r w:rsidRPr="009C5835">
        <w:rPr>
          <w:rFonts w:ascii="Arial" w:hAnsi="Arial" w:cs="Arial"/>
          <w:noProof/>
        </w:rPr>
        <w:drawing>
          <wp:inline distT="0" distB="0" distL="0" distR="0" wp14:anchorId="32678C9F" wp14:editId="28AAC5B8">
            <wp:extent cx="5486400" cy="2278966"/>
            <wp:effectExtent l="0" t="0" r="0" b="762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91305" cy="2281004"/>
                    </a:xfrm>
                    <a:prstGeom prst="rect">
                      <a:avLst/>
                    </a:prstGeom>
                    <a:noFill/>
                    <a:ln>
                      <a:noFill/>
                    </a:ln>
                  </pic:spPr>
                </pic:pic>
              </a:graphicData>
            </a:graphic>
          </wp:inline>
        </w:drawing>
      </w:r>
    </w:p>
    <w:p w14:paraId="4F329941" w14:textId="745CB478" w:rsidR="009705D8" w:rsidRPr="00454DE8" w:rsidRDefault="008A2277" w:rsidP="008A2277">
      <w:pPr>
        <w:pStyle w:val="Beschriftung"/>
        <w:jc w:val="center"/>
        <w:rPr>
          <w:rFonts w:ascii="Arial" w:hAnsi="Arial" w:cs="Arial"/>
        </w:rPr>
      </w:pPr>
      <w:bookmarkStart w:id="365" w:name="_Ref476419458"/>
      <w:bookmarkStart w:id="366" w:name="_Toc477030022"/>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1F4EC2" w:rsidRPr="00454DE8">
        <w:rPr>
          <w:rFonts w:ascii="Arial" w:hAnsi="Arial" w:cs="Arial"/>
          <w:noProof/>
        </w:rPr>
        <w:t>62</w:t>
      </w:r>
      <w:r w:rsidR="009C483C" w:rsidRPr="00454DE8">
        <w:rPr>
          <w:rFonts w:ascii="Arial" w:hAnsi="Arial" w:cs="Arial"/>
          <w:noProof/>
        </w:rPr>
        <w:fldChar w:fldCharType="end"/>
      </w:r>
      <w:bookmarkEnd w:id="365"/>
      <w:r w:rsidRPr="00454DE8">
        <w:rPr>
          <w:rFonts w:ascii="Arial" w:hAnsi="Arial" w:cs="Arial"/>
        </w:rPr>
        <w:t>: Kontaktpersonen hinzufüge</w:t>
      </w:r>
      <w:r w:rsidR="009705D8" w:rsidRPr="00454DE8">
        <w:rPr>
          <w:rFonts w:ascii="Arial" w:hAnsi="Arial" w:cs="Arial"/>
        </w:rPr>
        <w:t>n</w:t>
      </w:r>
      <w:bookmarkEnd w:id="366"/>
    </w:p>
    <w:p w14:paraId="3142B41A" w14:textId="3751F785" w:rsidR="005165B1"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5E916DA6" w14:textId="77777777" w:rsidR="00E05847" w:rsidRPr="00E05847" w:rsidRDefault="00E05847" w:rsidP="00E05847"/>
    <w:p w14:paraId="3D2A7CFB" w14:textId="0BB50DF3" w:rsidR="00C924EC" w:rsidRPr="00E24573" w:rsidRDefault="00EC38C2" w:rsidP="00C924EC">
      <w:pPr>
        <w:pStyle w:val="berschrift2"/>
        <w:numPr>
          <w:ilvl w:val="3"/>
          <w:numId w:val="2"/>
        </w:numPr>
        <w:spacing w:line="320" w:lineRule="exact"/>
        <w:rPr>
          <w:rFonts w:ascii="Arial" w:hAnsi="Arial" w:cs="Arial"/>
        </w:rPr>
      </w:pPr>
      <w:bookmarkStart w:id="367" w:name="_Toc477029955"/>
      <w:r w:rsidRPr="009C5835">
        <w:rPr>
          <w:rFonts w:ascii="Arial" w:hAnsi="Arial" w:cs="Arial"/>
        </w:rPr>
        <w:lastRenderedPageBreak/>
        <w:t>Bezugsquellen verwalten</w:t>
      </w:r>
      <w:bookmarkEnd w:id="367"/>
    </w:p>
    <w:p w14:paraId="20E270F7" w14:textId="77777777" w:rsidR="00E24573" w:rsidRDefault="00E24573" w:rsidP="00FF2EFF">
      <w:pPr>
        <w:spacing w:line="360" w:lineRule="auto"/>
        <w:contextualSpacing/>
        <w:jc w:val="both"/>
        <w:rPr>
          <w:rFonts w:ascii="Arial" w:hAnsi="Arial" w:cs="Arial"/>
        </w:rPr>
      </w:pPr>
    </w:p>
    <w:p w14:paraId="07A1F15D" w14:textId="5E9F508F" w:rsidR="00FF2EFF" w:rsidRPr="009C5835" w:rsidRDefault="00FF2EFF" w:rsidP="00FF2EFF">
      <w:pPr>
        <w:spacing w:line="360" w:lineRule="auto"/>
        <w:contextualSpacing/>
        <w:jc w:val="both"/>
        <w:rPr>
          <w:rFonts w:ascii="Arial" w:hAnsi="Arial" w:cs="Arial"/>
        </w:rPr>
      </w:pPr>
      <w:r w:rsidRPr="009C5835">
        <w:rPr>
          <w:rFonts w:ascii="Arial" w:hAnsi="Arial" w:cs="Arial"/>
        </w:rPr>
        <w:t>Die Benutzer können weiterhin Medikamentenbezugsquellen, wie zum Beispiel Apotheker oder Ärzte, anlegen und definieren, ob diese Bezugsquellen beim Erreichen des festgelegten eisernen Bestandes eine Nachbestellungs-Email erhalten. Der festgelegte eiserne Bestand wird beim Anlegen von Medikamenteninformationen definiert.</w:t>
      </w:r>
      <w:r w:rsidR="007775A1" w:rsidRPr="009C5835">
        <w:rPr>
          <w:rFonts w:ascii="Arial" w:hAnsi="Arial" w:cs="Arial"/>
        </w:rPr>
        <w:t xml:space="preserve"> Hier sollten ebenfalls bevorzugt Google-Mail-Adressen verwendet werden.</w:t>
      </w:r>
    </w:p>
    <w:p w14:paraId="1B62EBC2" w14:textId="77777777" w:rsidR="00C924EC" w:rsidRPr="009C5835" w:rsidRDefault="00C924EC" w:rsidP="00C924EC">
      <w:pPr>
        <w:rPr>
          <w:rFonts w:ascii="Arial" w:hAnsi="Arial" w:cs="Arial"/>
        </w:rPr>
      </w:pPr>
    </w:p>
    <w:p w14:paraId="6DC81E3B" w14:textId="46171906" w:rsidR="00A63C7E" w:rsidRPr="009C5835" w:rsidRDefault="00A63C7E" w:rsidP="00A63C7E">
      <w:pPr>
        <w:pStyle w:val="berschrift1"/>
        <w:numPr>
          <w:ilvl w:val="0"/>
          <w:numId w:val="2"/>
        </w:numPr>
        <w:spacing w:line="320" w:lineRule="exact"/>
        <w:rPr>
          <w:rFonts w:ascii="Arial" w:hAnsi="Arial" w:cs="Arial"/>
        </w:rPr>
      </w:pPr>
      <w:bookmarkStart w:id="368" w:name="_Toc477029956"/>
      <w:r w:rsidRPr="009C5835">
        <w:rPr>
          <w:rFonts w:ascii="Arial" w:hAnsi="Arial" w:cs="Arial"/>
        </w:rPr>
        <w:t>Validierung</w:t>
      </w:r>
      <w:bookmarkEnd w:id="368"/>
    </w:p>
    <w:p w14:paraId="30B793E2" w14:textId="64DB818F" w:rsidR="00BA2E06" w:rsidRPr="009C5835" w:rsidRDefault="00A47E07" w:rsidP="00A47E07">
      <w:pPr>
        <w:pStyle w:val="berschrift1"/>
        <w:numPr>
          <w:ilvl w:val="0"/>
          <w:numId w:val="2"/>
        </w:numPr>
        <w:spacing w:line="320" w:lineRule="exact"/>
        <w:rPr>
          <w:rFonts w:ascii="Arial" w:hAnsi="Arial" w:cs="Arial"/>
        </w:rPr>
      </w:pPr>
      <w:bookmarkStart w:id="369" w:name="_Toc462229604"/>
      <w:bookmarkStart w:id="370" w:name="_Toc462230417"/>
      <w:bookmarkStart w:id="371" w:name="_Toc462231046"/>
      <w:bookmarkStart w:id="372" w:name="_Toc477029957"/>
      <w:r w:rsidRPr="009C5835">
        <w:rPr>
          <w:rFonts w:ascii="Arial" w:hAnsi="Arial" w:cs="Arial"/>
        </w:rPr>
        <w:t>Fazit und Ausblick</w:t>
      </w:r>
      <w:bookmarkEnd w:id="369"/>
      <w:bookmarkEnd w:id="370"/>
      <w:bookmarkEnd w:id="371"/>
      <w:bookmarkEnd w:id="372"/>
    </w:p>
    <w:p w14:paraId="540637A2" w14:textId="720438C1" w:rsidR="00192DFD" w:rsidRPr="009C5835" w:rsidRDefault="00192DFD" w:rsidP="00192DFD">
      <w:pPr>
        <w:rPr>
          <w:rFonts w:ascii="Arial" w:hAnsi="Arial" w:cs="Arial"/>
        </w:rPr>
      </w:pPr>
    </w:p>
    <w:p w14:paraId="270233E8" w14:textId="2D290D31" w:rsidR="00192DFD" w:rsidRPr="009C5835" w:rsidRDefault="00192DFD" w:rsidP="00192DFD">
      <w:pPr>
        <w:rPr>
          <w:rFonts w:ascii="Arial" w:hAnsi="Arial" w:cs="Arial"/>
        </w:rPr>
      </w:pPr>
    </w:p>
    <w:p w14:paraId="1AEBCD45" w14:textId="44AACEA8" w:rsidR="00192DFD" w:rsidRPr="009C5835" w:rsidRDefault="00192DFD" w:rsidP="00192DFD">
      <w:pPr>
        <w:rPr>
          <w:rFonts w:ascii="Arial" w:hAnsi="Arial" w:cs="Arial"/>
        </w:rPr>
      </w:pPr>
    </w:p>
    <w:p w14:paraId="67C6E184" w14:textId="6751E551" w:rsidR="00192DFD" w:rsidRPr="009C5835" w:rsidRDefault="00192DFD" w:rsidP="00192DFD">
      <w:pPr>
        <w:rPr>
          <w:rFonts w:ascii="Arial" w:hAnsi="Arial" w:cs="Arial"/>
        </w:rPr>
      </w:pPr>
    </w:p>
    <w:p w14:paraId="4BD74172" w14:textId="18FD37B0" w:rsidR="00192DFD" w:rsidRPr="009C5835" w:rsidRDefault="00192DFD" w:rsidP="00192DFD">
      <w:pPr>
        <w:rPr>
          <w:rFonts w:ascii="Arial" w:hAnsi="Arial" w:cs="Arial"/>
        </w:rPr>
      </w:pPr>
    </w:p>
    <w:p w14:paraId="454E29FD" w14:textId="7A68AE25" w:rsidR="00192DFD" w:rsidRPr="009C5835" w:rsidRDefault="00192DFD" w:rsidP="00192DFD">
      <w:pPr>
        <w:rPr>
          <w:rFonts w:ascii="Arial" w:hAnsi="Arial" w:cs="Arial"/>
        </w:rPr>
      </w:pPr>
    </w:p>
    <w:p w14:paraId="1CEDA878" w14:textId="74BA6023" w:rsidR="00192DFD" w:rsidRPr="009C5835" w:rsidRDefault="00192DFD" w:rsidP="00192DFD">
      <w:pPr>
        <w:rPr>
          <w:rFonts w:ascii="Arial" w:hAnsi="Arial" w:cs="Arial"/>
        </w:rPr>
      </w:pPr>
    </w:p>
    <w:p w14:paraId="2D071255" w14:textId="0174D134" w:rsidR="00192DFD" w:rsidRPr="009C5835" w:rsidRDefault="00192DFD" w:rsidP="00192DFD">
      <w:pPr>
        <w:rPr>
          <w:rFonts w:ascii="Arial" w:hAnsi="Arial" w:cs="Arial"/>
        </w:rPr>
      </w:pPr>
    </w:p>
    <w:p w14:paraId="798A6BE3" w14:textId="28975362" w:rsidR="00192DFD" w:rsidRPr="009C5835" w:rsidRDefault="00192DFD" w:rsidP="00192DFD">
      <w:pPr>
        <w:rPr>
          <w:rFonts w:ascii="Arial" w:hAnsi="Arial" w:cs="Arial"/>
        </w:rPr>
      </w:pPr>
    </w:p>
    <w:p w14:paraId="50669863" w14:textId="61952878" w:rsidR="00192DFD" w:rsidRPr="009C5835" w:rsidRDefault="00192DFD" w:rsidP="00192DFD">
      <w:pPr>
        <w:rPr>
          <w:rFonts w:ascii="Arial" w:hAnsi="Arial" w:cs="Arial"/>
        </w:rPr>
      </w:pPr>
    </w:p>
    <w:p w14:paraId="323E7C74" w14:textId="0977ACA0" w:rsidR="00192DFD" w:rsidRPr="009C5835" w:rsidRDefault="00192DFD" w:rsidP="00192DFD">
      <w:pPr>
        <w:rPr>
          <w:rFonts w:ascii="Arial" w:hAnsi="Arial" w:cs="Arial"/>
        </w:rPr>
      </w:pPr>
    </w:p>
    <w:p w14:paraId="4F2626D4" w14:textId="66ED1CA4" w:rsidR="00192DFD" w:rsidRPr="009C5835" w:rsidRDefault="00192DFD" w:rsidP="00192DFD">
      <w:pPr>
        <w:rPr>
          <w:rFonts w:ascii="Arial" w:hAnsi="Arial" w:cs="Arial"/>
        </w:rPr>
      </w:pPr>
    </w:p>
    <w:p w14:paraId="3170B405" w14:textId="479C7E58" w:rsidR="00192DFD" w:rsidRPr="009C5835" w:rsidRDefault="00192DFD" w:rsidP="00192DFD">
      <w:pPr>
        <w:rPr>
          <w:rFonts w:ascii="Arial" w:hAnsi="Arial" w:cs="Arial"/>
        </w:rPr>
      </w:pPr>
    </w:p>
    <w:p w14:paraId="59A7E1DD" w14:textId="49AE1728" w:rsidR="00192DFD" w:rsidRPr="009C5835" w:rsidRDefault="00192DFD" w:rsidP="00192DFD">
      <w:pPr>
        <w:rPr>
          <w:rFonts w:ascii="Arial" w:hAnsi="Arial" w:cs="Arial"/>
        </w:rPr>
      </w:pPr>
    </w:p>
    <w:p w14:paraId="36BB443B" w14:textId="5FFB374A" w:rsidR="00192DFD" w:rsidRPr="009C5835" w:rsidRDefault="00192DFD" w:rsidP="00192DFD">
      <w:pPr>
        <w:rPr>
          <w:rFonts w:ascii="Arial" w:hAnsi="Arial" w:cs="Arial"/>
        </w:rPr>
      </w:pPr>
    </w:p>
    <w:p w14:paraId="4385020D" w14:textId="6144AA6E" w:rsidR="00192DFD" w:rsidRPr="009C5835" w:rsidRDefault="00192DFD">
      <w:pPr>
        <w:spacing w:after="200" w:line="276" w:lineRule="auto"/>
        <w:rPr>
          <w:rFonts w:ascii="Arial" w:hAnsi="Arial" w:cs="Arial"/>
        </w:rPr>
      </w:pPr>
      <w:r w:rsidRPr="009C5835">
        <w:rPr>
          <w:rFonts w:ascii="Arial" w:hAnsi="Arial" w:cs="Arial"/>
        </w:rPr>
        <w:br w:type="page"/>
      </w:r>
    </w:p>
    <w:p w14:paraId="35379C5A" w14:textId="44CD5166" w:rsidR="00192DFD" w:rsidRPr="009C5835" w:rsidRDefault="00897542" w:rsidP="00897542">
      <w:pPr>
        <w:pStyle w:val="berschrift1"/>
        <w:spacing w:line="320" w:lineRule="exact"/>
        <w:rPr>
          <w:rFonts w:ascii="Arial" w:hAnsi="Arial" w:cs="Arial"/>
        </w:rPr>
      </w:pPr>
      <w:bookmarkStart w:id="373" w:name="_Toc477029958"/>
      <w:r w:rsidRPr="009C5835">
        <w:rPr>
          <w:rFonts w:ascii="Arial" w:hAnsi="Arial" w:cs="Arial"/>
        </w:rPr>
        <w:lastRenderedPageBreak/>
        <w:t>Anhang 1: Übersicht über bestehende Ambient Assisted Living Anwendungen</w:t>
      </w:r>
      <w:bookmarkEnd w:id="373"/>
    </w:p>
    <w:p w14:paraId="246C5A22" w14:textId="3FAC4763" w:rsidR="00897542" w:rsidRPr="009C5835" w:rsidRDefault="00897542" w:rsidP="00897542">
      <w:pPr>
        <w:rPr>
          <w:rFonts w:ascii="Arial" w:hAnsi="Arial" w:cs="Arial"/>
        </w:rPr>
      </w:pPr>
    </w:p>
    <w:p w14:paraId="00C481EF" w14:textId="6B222865" w:rsidR="00897542" w:rsidRPr="009C5835" w:rsidRDefault="00897542">
      <w:pPr>
        <w:spacing w:after="200" w:line="276" w:lineRule="auto"/>
        <w:rPr>
          <w:rFonts w:ascii="Arial" w:hAnsi="Arial" w:cs="Arial"/>
        </w:rPr>
      </w:pPr>
      <w:r w:rsidRPr="009C5835">
        <w:rPr>
          <w:rFonts w:ascii="Arial" w:hAnsi="Arial" w:cs="Arial"/>
          <w:noProof/>
        </w:rPr>
        <w:drawing>
          <wp:anchor distT="0" distB="0" distL="114300" distR="114300" simplePos="0" relativeHeight="251700224" behindDoc="0" locked="0" layoutInCell="1" allowOverlap="1" wp14:anchorId="4ED1CDA7" wp14:editId="05F6995E">
            <wp:simplePos x="0" y="0"/>
            <wp:positionH relativeFrom="margin">
              <wp:align>left</wp:align>
            </wp:positionH>
            <wp:positionV relativeFrom="paragraph">
              <wp:posOffset>184150</wp:posOffset>
            </wp:positionV>
            <wp:extent cx="5654573" cy="3329102"/>
            <wp:effectExtent l="0" t="0" r="3810" b="5080"/>
            <wp:wrapNone/>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54573" cy="33291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5835">
        <w:rPr>
          <w:rFonts w:ascii="Arial" w:hAnsi="Arial" w:cs="Arial"/>
        </w:rPr>
        <w:br w:type="page"/>
      </w:r>
    </w:p>
    <w:p w14:paraId="7F45C0CA" w14:textId="5681CE5F" w:rsidR="00897542" w:rsidRPr="009C5835" w:rsidRDefault="00897542" w:rsidP="00897542">
      <w:pPr>
        <w:pStyle w:val="berschrift1"/>
        <w:spacing w:line="320" w:lineRule="exact"/>
        <w:rPr>
          <w:rFonts w:ascii="Arial" w:hAnsi="Arial" w:cs="Arial"/>
        </w:rPr>
      </w:pPr>
      <w:bookmarkStart w:id="374" w:name="_Toc477029959"/>
      <w:r w:rsidRPr="009C5835">
        <w:rPr>
          <w:rFonts w:ascii="Arial" w:hAnsi="Arial" w:cs="Arial"/>
        </w:rPr>
        <w:lastRenderedPageBreak/>
        <w:t>Anhang 2: Fragenkatalog für die Befragung von stationären Pflegeeinrichtungen</w:t>
      </w:r>
      <w:bookmarkEnd w:id="374"/>
    </w:p>
    <w:p w14:paraId="7EA906F7" w14:textId="5511E502" w:rsidR="00192DFD" w:rsidRPr="009C5835" w:rsidRDefault="00192DFD" w:rsidP="00192DFD">
      <w:pPr>
        <w:rPr>
          <w:rFonts w:ascii="Arial" w:hAnsi="Arial" w:cs="Arial"/>
        </w:rPr>
      </w:pPr>
    </w:p>
    <w:p w14:paraId="2A8B6355" w14:textId="77777777" w:rsidR="00192DFD" w:rsidRPr="009C5835" w:rsidRDefault="00192DFD" w:rsidP="00192DFD">
      <w:pPr>
        <w:rPr>
          <w:rFonts w:ascii="Arial" w:hAnsi="Arial" w:cs="Arial"/>
        </w:rPr>
      </w:pPr>
    </w:p>
    <w:p w14:paraId="3175F8CC" w14:textId="77777777" w:rsidR="00192DFD" w:rsidRPr="009C5835" w:rsidRDefault="00192DFD" w:rsidP="00243B40">
      <w:pPr>
        <w:spacing w:line="360" w:lineRule="auto"/>
        <w:rPr>
          <w:rFonts w:ascii="Arial" w:hAnsi="Arial" w:cs="Arial"/>
          <w:b/>
          <w:u w:val="single"/>
        </w:rPr>
      </w:pPr>
      <w:r w:rsidRPr="009C5835">
        <w:rPr>
          <w:rFonts w:ascii="Arial" w:hAnsi="Arial" w:cs="Arial"/>
          <w:b/>
          <w:u w:val="single"/>
        </w:rPr>
        <w:t>Demographische Daten</w:t>
      </w:r>
    </w:p>
    <w:p w14:paraId="4ADC10E4" w14:textId="77777777" w:rsidR="00192DFD" w:rsidRPr="009C5835" w:rsidRDefault="00192DFD" w:rsidP="00243B40">
      <w:pPr>
        <w:pStyle w:val="Listenabsatz"/>
        <w:spacing w:after="160" w:line="360" w:lineRule="auto"/>
        <w:rPr>
          <w:rFonts w:ascii="Arial" w:hAnsi="Arial" w:cs="Arial"/>
        </w:rPr>
      </w:pPr>
    </w:p>
    <w:p w14:paraId="15D66FC2" w14:textId="0ECC3363"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alt sind Sie?</w:t>
      </w:r>
    </w:p>
    <w:p w14:paraId="5E8A25CD"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Welchen Beruf üben Sie aus? </w:t>
      </w:r>
    </w:p>
    <w:p w14:paraId="74D91421"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lange üben Sie den Beruf aus?</w:t>
      </w:r>
    </w:p>
    <w:p w14:paraId="46E638AA"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Haben Sie auch Pflegeerfahrung im privatem Umfeld? </w:t>
      </w:r>
    </w:p>
    <w:p w14:paraId="0918A335"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Führen Sie auch Außeneinsätze durch?</w:t>
      </w:r>
    </w:p>
    <w:p w14:paraId="1139ECBE"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viele Bewohner betreuen Sie?</w:t>
      </w:r>
    </w:p>
    <w:p w14:paraId="763BE93F"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Welche Patientengruppe/n betreuen Sie?</w:t>
      </w:r>
    </w:p>
    <w:p w14:paraId="737006E0"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Auf einer Skala von 1 (neugierig für neue Technologien) bis 5 (ich versuche Technologien zu vermeiden) wie Technikaffin würden Sie sich einschätzen?</w:t>
      </w:r>
    </w:p>
    <w:p w14:paraId="2BC4BC48"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Wie Technikaffin würden Sie die Bewohner einschätzen? </w:t>
      </w:r>
    </w:p>
    <w:p w14:paraId="3577E834" w14:textId="77777777" w:rsidR="00192DFD" w:rsidRPr="009C5835" w:rsidRDefault="00192DFD" w:rsidP="00243B40">
      <w:pPr>
        <w:pStyle w:val="Listenabsatz"/>
        <w:spacing w:line="360" w:lineRule="auto"/>
        <w:rPr>
          <w:rFonts w:ascii="Arial" w:hAnsi="Arial" w:cs="Arial"/>
        </w:rPr>
      </w:pPr>
    </w:p>
    <w:p w14:paraId="5413E8C2" w14:textId="29D6B312" w:rsidR="00192DFD" w:rsidRPr="009C5835" w:rsidRDefault="00192DFD" w:rsidP="00243B40">
      <w:pPr>
        <w:spacing w:line="360" w:lineRule="auto"/>
        <w:rPr>
          <w:rFonts w:ascii="Arial" w:hAnsi="Arial" w:cs="Arial"/>
          <w:b/>
          <w:u w:val="single"/>
        </w:rPr>
      </w:pPr>
      <w:r w:rsidRPr="009C5835">
        <w:rPr>
          <w:rFonts w:ascii="Arial" w:hAnsi="Arial" w:cs="Arial"/>
          <w:b/>
          <w:u w:val="single"/>
        </w:rPr>
        <w:t>Bereitschaft zur Verwendung von bestehenden Produkten</w:t>
      </w:r>
    </w:p>
    <w:p w14:paraId="2CA07F00" w14:textId="77777777" w:rsidR="00192DFD" w:rsidRPr="009C5835" w:rsidRDefault="00192DFD" w:rsidP="00243B40">
      <w:pPr>
        <w:spacing w:line="360" w:lineRule="auto"/>
        <w:rPr>
          <w:rFonts w:ascii="Arial" w:hAnsi="Arial" w:cs="Arial"/>
          <w:b/>
          <w:u w:val="single"/>
        </w:rPr>
      </w:pPr>
    </w:p>
    <w:p w14:paraId="1AD53A76" w14:textId="773CC62F" w:rsidR="00192DFD" w:rsidRPr="009C5835" w:rsidRDefault="00192DFD" w:rsidP="00243B40">
      <w:pPr>
        <w:spacing w:line="360" w:lineRule="auto"/>
        <w:jc w:val="both"/>
        <w:rPr>
          <w:rFonts w:ascii="Arial" w:hAnsi="Arial" w:cs="Arial"/>
        </w:rPr>
      </w:pPr>
      <w:r w:rsidRPr="009C5835">
        <w:rPr>
          <w:rFonts w:ascii="Arial" w:hAnsi="Arial" w:cs="Arial"/>
        </w:rPr>
        <w:t xml:space="preserve">Auf dem Markt wurden bereits sogenannte „smarte Medikamentenveraltungssysteme“ in der Form von Medikamentendosen, -Dispenser oder -Boxen veröffentlicht. Durch die Verwendung der smarten Medikamentenverwaltungssysteme kann man Erinnerungsfunktionen einplanen, Statistiken über das Einnahmeverhalten führen sowie bei Bedarf Kontakt mit Pflegeverantwortlichen aufbauen. </w:t>
      </w:r>
    </w:p>
    <w:p w14:paraId="718BE485" w14:textId="77777777" w:rsidR="00192DFD" w:rsidRPr="009C5835" w:rsidRDefault="00192DFD" w:rsidP="00243B40">
      <w:pPr>
        <w:spacing w:line="360" w:lineRule="auto"/>
        <w:jc w:val="both"/>
        <w:rPr>
          <w:rFonts w:ascii="Arial" w:hAnsi="Arial" w:cs="Arial"/>
        </w:rPr>
      </w:pPr>
    </w:p>
    <w:p w14:paraId="01308E7F" w14:textId="77777777" w:rsidR="00192DFD" w:rsidRPr="009C5835" w:rsidRDefault="00192DFD" w:rsidP="00243B40">
      <w:pPr>
        <w:pStyle w:val="Listenabsatz"/>
        <w:numPr>
          <w:ilvl w:val="0"/>
          <w:numId w:val="38"/>
        </w:numPr>
        <w:spacing w:after="160" w:line="360" w:lineRule="auto"/>
        <w:rPr>
          <w:rFonts w:ascii="Arial" w:hAnsi="Arial" w:cs="Arial"/>
        </w:rPr>
      </w:pPr>
      <w:r w:rsidRPr="009C5835">
        <w:rPr>
          <w:rFonts w:ascii="Arial" w:hAnsi="Arial" w:cs="Arial"/>
        </w:rPr>
        <w:t>Haben Sie bereits Erfahrungen mit smarten Medikamentenverwaltungssystemen gemacht?</w:t>
      </w:r>
    </w:p>
    <w:p w14:paraId="3ED75882" w14:textId="77777777" w:rsidR="00192DFD" w:rsidRPr="009C5835" w:rsidRDefault="00192DFD" w:rsidP="00243B40">
      <w:pPr>
        <w:pStyle w:val="Listenabsatz"/>
        <w:spacing w:line="360" w:lineRule="auto"/>
        <w:ind w:firstLine="45"/>
        <w:rPr>
          <w:rFonts w:ascii="Arial" w:hAnsi="Arial" w:cs="Arial"/>
        </w:rPr>
      </w:pPr>
    </w:p>
    <w:p w14:paraId="666B39CF" w14:textId="77777777" w:rsidR="00192DFD" w:rsidRPr="009C5835" w:rsidRDefault="00192DFD" w:rsidP="00243B40">
      <w:pPr>
        <w:pStyle w:val="Listenabsatz"/>
        <w:numPr>
          <w:ilvl w:val="1"/>
          <w:numId w:val="38"/>
        </w:numPr>
        <w:spacing w:after="160" w:line="360" w:lineRule="auto"/>
        <w:rPr>
          <w:rFonts w:ascii="Arial" w:hAnsi="Arial" w:cs="Arial"/>
        </w:rPr>
      </w:pPr>
      <w:r w:rsidRPr="009C5835">
        <w:rPr>
          <w:rFonts w:ascii="Arial" w:hAnsi="Arial" w:cs="Arial"/>
        </w:rPr>
        <w:t xml:space="preserve">Wenn ja: </w:t>
      </w:r>
    </w:p>
    <w:p w14:paraId="3A95A38D"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konnte dieses Produkt?</w:t>
      </w:r>
    </w:p>
    <w:p w14:paraId="19B01A89"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hat Ihnen an diesem Produkt gefallen?</w:t>
      </w:r>
    </w:p>
    <w:p w14:paraId="13F6CA18"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hat Ihnen an diesem Produkt nicht gefallen?</w:t>
      </w:r>
    </w:p>
    <w:p w14:paraId="7DB3C9C4"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Würden Sie dieses Produkt weiterempfehlen?</w:t>
      </w:r>
    </w:p>
    <w:p w14:paraId="7550563E"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lastRenderedPageBreak/>
        <w:t xml:space="preserve">Welche Probleme könnten auftreten bei der Verwendung von solchen Geräten? (Datensicherheit, Falsche Einnahme von Medikamenten) </w:t>
      </w:r>
    </w:p>
    <w:p w14:paraId="2609740C" w14:textId="77777777" w:rsidR="00192DFD" w:rsidRPr="009C5835" w:rsidRDefault="00192DFD" w:rsidP="00192DFD">
      <w:pPr>
        <w:pStyle w:val="Listenabsatz"/>
        <w:ind w:left="2160"/>
        <w:rPr>
          <w:rFonts w:ascii="Arial" w:hAnsi="Arial" w:cs="Arial"/>
        </w:rPr>
      </w:pPr>
    </w:p>
    <w:p w14:paraId="53B5BD03" w14:textId="77777777" w:rsidR="00192DFD" w:rsidRPr="009C5835" w:rsidRDefault="00192DFD" w:rsidP="00192DFD">
      <w:pPr>
        <w:pStyle w:val="Listenabsatz"/>
        <w:numPr>
          <w:ilvl w:val="1"/>
          <w:numId w:val="38"/>
        </w:numPr>
        <w:spacing w:after="160" w:line="259" w:lineRule="auto"/>
        <w:rPr>
          <w:rFonts w:ascii="Arial" w:hAnsi="Arial" w:cs="Arial"/>
        </w:rPr>
      </w:pPr>
      <w:r w:rsidRPr="009C5835">
        <w:rPr>
          <w:rFonts w:ascii="Arial" w:hAnsi="Arial" w:cs="Arial"/>
        </w:rPr>
        <w:t xml:space="preserve">Wenn Nein: </w:t>
      </w:r>
    </w:p>
    <w:p w14:paraId="7E20EEF5" w14:textId="77777777" w:rsidR="00192DFD" w:rsidRPr="009C5835" w:rsidRDefault="00192DFD" w:rsidP="00192DFD">
      <w:pPr>
        <w:pStyle w:val="Listenabsatz"/>
        <w:numPr>
          <w:ilvl w:val="2"/>
          <w:numId w:val="38"/>
        </w:numPr>
        <w:spacing w:after="160" w:line="259" w:lineRule="auto"/>
        <w:rPr>
          <w:rFonts w:ascii="Arial" w:hAnsi="Arial" w:cs="Arial"/>
        </w:rPr>
      </w:pPr>
      <w:r w:rsidRPr="009C5835">
        <w:rPr>
          <w:rFonts w:ascii="Arial" w:hAnsi="Arial" w:cs="Arial"/>
        </w:rPr>
        <w:t>Würden Sie ein solches Produkt verwenden?</w:t>
      </w:r>
    </w:p>
    <w:p w14:paraId="507C2929" w14:textId="77777777" w:rsidR="00192DFD" w:rsidRPr="009C5835" w:rsidRDefault="00192DFD" w:rsidP="00192DFD">
      <w:pPr>
        <w:pStyle w:val="Listenabsatz"/>
        <w:ind w:left="2160"/>
        <w:rPr>
          <w:rFonts w:ascii="Arial" w:hAnsi="Arial" w:cs="Arial"/>
        </w:rPr>
      </w:pPr>
    </w:p>
    <w:p w14:paraId="03598411" w14:textId="08EA7BCC" w:rsidR="00192DFD" w:rsidRPr="009C5835" w:rsidRDefault="00192DFD" w:rsidP="00192DFD">
      <w:pPr>
        <w:rPr>
          <w:rFonts w:ascii="Arial" w:hAnsi="Arial" w:cs="Arial"/>
        </w:rPr>
      </w:pPr>
    </w:p>
    <w:p w14:paraId="655C2FA2" w14:textId="6AAF246E" w:rsidR="00192DFD" w:rsidRPr="009C5835" w:rsidRDefault="00192DFD" w:rsidP="00192DFD">
      <w:pPr>
        <w:rPr>
          <w:rFonts w:ascii="Arial" w:hAnsi="Arial" w:cs="Arial"/>
          <w:b/>
        </w:rPr>
      </w:pPr>
    </w:p>
    <w:p w14:paraId="1C9C47C6" w14:textId="77777777" w:rsidR="00192DFD" w:rsidRPr="009C5835" w:rsidRDefault="00192DFD" w:rsidP="00243B40">
      <w:pPr>
        <w:spacing w:line="360" w:lineRule="auto"/>
        <w:rPr>
          <w:rFonts w:ascii="Arial" w:hAnsi="Arial" w:cs="Arial"/>
          <w:b/>
          <w:u w:val="single"/>
        </w:rPr>
      </w:pPr>
      <w:r w:rsidRPr="009C5835">
        <w:rPr>
          <w:rFonts w:ascii="Arial" w:hAnsi="Arial" w:cs="Arial"/>
          <w:b/>
          <w:u w:val="single"/>
        </w:rPr>
        <w:t>Gründe für die Adhärenz</w:t>
      </w:r>
    </w:p>
    <w:p w14:paraId="327A3C50"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Verwalten Sie die Medikamente der Bewohner für die sie zuständig sind, selber oder gibt es auch Personen, die ihre Medikamente in eigener Verantwortung verwalten und zu sich nehmen?</w:t>
      </w:r>
    </w:p>
    <w:p w14:paraId="1668AA8C" w14:textId="77777777" w:rsidR="00192DFD" w:rsidRPr="009C5835" w:rsidRDefault="00192DFD" w:rsidP="00243B40">
      <w:pPr>
        <w:spacing w:line="360" w:lineRule="auto"/>
        <w:rPr>
          <w:rFonts w:ascii="Arial" w:hAnsi="Arial" w:cs="Arial"/>
        </w:rPr>
      </w:pPr>
    </w:p>
    <w:p w14:paraId="48637C66" w14:textId="77FCA9A3" w:rsidR="00192DFD" w:rsidRPr="009C5835" w:rsidRDefault="00192DFD" w:rsidP="00243B40">
      <w:pPr>
        <w:spacing w:line="360" w:lineRule="auto"/>
        <w:rPr>
          <w:rFonts w:ascii="Arial" w:hAnsi="Arial" w:cs="Arial"/>
          <w:b/>
        </w:rPr>
      </w:pPr>
      <w:r w:rsidRPr="009C5835">
        <w:rPr>
          <w:rFonts w:ascii="Arial" w:hAnsi="Arial" w:cs="Arial"/>
          <w:b/>
        </w:rPr>
        <w:t>Personen, die die Medikamente selber verwalten</w:t>
      </w:r>
    </w:p>
    <w:p w14:paraId="3304CAA0" w14:textId="77777777" w:rsidR="00192DFD" w:rsidRPr="009C5835" w:rsidRDefault="00192DFD" w:rsidP="00243B40">
      <w:pPr>
        <w:spacing w:line="360" w:lineRule="auto"/>
        <w:rPr>
          <w:rFonts w:ascii="Arial" w:hAnsi="Arial" w:cs="Arial"/>
          <w:b/>
        </w:rPr>
      </w:pPr>
    </w:p>
    <w:p w14:paraId="2BA83018"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Was sind die größten Herausforderungen, denen die Bewohner bei Ihnen im Haus beim Verwalten von Medikamenten begegnen?</w:t>
      </w:r>
    </w:p>
    <w:p w14:paraId="6E49D6CB" w14:textId="77777777" w:rsidR="00192DFD" w:rsidRPr="009C5835" w:rsidRDefault="00192DFD" w:rsidP="00243B40">
      <w:pPr>
        <w:pStyle w:val="Listenabsatz"/>
        <w:spacing w:line="360" w:lineRule="auto"/>
        <w:rPr>
          <w:rFonts w:ascii="Arial" w:hAnsi="Arial" w:cs="Arial"/>
        </w:rPr>
      </w:pPr>
    </w:p>
    <w:p w14:paraId="21C20DED" w14:textId="77777777" w:rsidR="00192DFD" w:rsidRPr="009C5835" w:rsidRDefault="00192DFD" w:rsidP="00243B40">
      <w:pPr>
        <w:pStyle w:val="Listenabsatz"/>
        <w:numPr>
          <w:ilvl w:val="1"/>
          <w:numId w:val="36"/>
        </w:numPr>
        <w:spacing w:after="160" w:line="360" w:lineRule="auto"/>
        <w:rPr>
          <w:rFonts w:ascii="Arial" w:hAnsi="Arial" w:cs="Arial"/>
        </w:rPr>
      </w:pPr>
      <w:r w:rsidRPr="009C5835">
        <w:rPr>
          <w:rFonts w:ascii="Arial" w:hAnsi="Arial" w:cs="Arial"/>
        </w:rPr>
        <w:t>Wie könnten diese Herausforderungen Ihrer Meinung nach gelöst werden?</w:t>
      </w:r>
    </w:p>
    <w:p w14:paraId="2C9D1165" w14:textId="77777777" w:rsidR="00192DFD" w:rsidRPr="009C5835" w:rsidRDefault="00192DFD" w:rsidP="00243B40">
      <w:pPr>
        <w:pStyle w:val="Listenabsatz"/>
        <w:spacing w:line="360" w:lineRule="auto"/>
        <w:rPr>
          <w:rFonts w:ascii="Arial" w:hAnsi="Arial" w:cs="Arial"/>
        </w:rPr>
      </w:pPr>
    </w:p>
    <w:p w14:paraId="20B1106F"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Was sind nach Ihren Erfahrungen die Gründe dafür, dass Patienten Medikamente nicht einnehmen?</w:t>
      </w:r>
    </w:p>
    <w:p w14:paraId="43D02367" w14:textId="77777777" w:rsidR="00192DFD" w:rsidRPr="009C5835" w:rsidRDefault="00192DFD" w:rsidP="00243B40">
      <w:pPr>
        <w:pStyle w:val="Listenabsatz"/>
        <w:spacing w:line="360" w:lineRule="auto"/>
        <w:rPr>
          <w:rFonts w:ascii="Arial" w:hAnsi="Arial" w:cs="Arial"/>
        </w:rPr>
      </w:pPr>
    </w:p>
    <w:p w14:paraId="2C505755" w14:textId="51FDC67F" w:rsidR="00192DFD" w:rsidRPr="009C5835" w:rsidRDefault="00192DFD" w:rsidP="00060344">
      <w:pPr>
        <w:pStyle w:val="Listenabsatz"/>
        <w:numPr>
          <w:ilvl w:val="0"/>
          <w:numId w:val="36"/>
        </w:numPr>
        <w:spacing w:after="160" w:line="360" w:lineRule="auto"/>
        <w:rPr>
          <w:rFonts w:ascii="Arial" w:hAnsi="Arial" w:cs="Arial"/>
        </w:rPr>
      </w:pPr>
      <w:r w:rsidRPr="009C5835">
        <w:rPr>
          <w:rFonts w:ascii="Arial" w:hAnsi="Arial" w:cs="Arial"/>
        </w:rPr>
        <w:t>Was würden Sie tun, um die Bereitschaft der Personen zu erhöhen Medikamente einzunehmen?</w:t>
      </w:r>
    </w:p>
    <w:p w14:paraId="21331A1E" w14:textId="77777777" w:rsidR="00192DFD" w:rsidRPr="009C5835" w:rsidRDefault="00192DFD" w:rsidP="00243B40">
      <w:pPr>
        <w:pStyle w:val="Listenabsatz"/>
        <w:spacing w:line="360" w:lineRule="auto"/>
        <w:rPr>
          <w:rFonts w:ascii="Arial" w:hAnsi="Arial" w:cs="Arial"/>
        </w:rPr>
      </w:pPr>
    </w:p>
    <w:p w14:paraId="407DBA41"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Gab es bereits bei Ihnen Maßnahmen, die die Bereitschaft zur Medikamenteneinnahme erhöhen sollten?</w:t>
      </w:r>
    </w:p>
    <w:p w14:paraId="325F22C9" w14:textId="77777777" w:rsidR="00192DFD" w:rsidRPr="009C5835" w:rsidRDefault="00192DFD" w:rsidP="00243B40">
      <w:pPr>
        <w:pStyle w:val="Listenabsatz"/>
        <w:numPr>
          <w:ilvl w:val="2"/>
          <w:numId w:val="36"/>
        </w:numPr>
        <w:spacing w:after="160" w:line="360" w:lineRule="auto"/>
        <w:rPr>
          <w:rFonts w:ascii="Arial" w:hAnsi="Arial" w:cs="Arial"/>
        </w:rPr>
      </w:pPr>
      <w:r w:rsidRPr="009C5835">
        <w:rPr>
          <w:rFonts w:ascii="Arial" w:hAnsi="Arial" w:cs="Arial"/>
        </w:rPr>
        <w:t>Wenn ja:</w:t>
      </w:r>
    </w:p>
    <w:p w14:paraId="06C64454"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Wie wurde diese durchgeführt?</w:t>
      </w:r>
    </w:p>
    <w:p w14:paraId="7F37ECAE"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Welchen Erfolg hatten diese Maßnahmen und welche Erkenntnisse schließen Sie daraus?</w:t>
      </w:r>
    </w:p>
    <w:p w14:paraId="1F7FC8D2" w14:textId="77777777" w:rsidR="00192DFD" w:rsidRPr="009C5835" w:rsidRDefault="00192DFD" w:rsidP="00243B40">
      <w:pPr>
        <w:pStyle w:val="Listenabsatz"/>
        <w:numPr>
          <w:ilvl w:val="2"/>
          <w:numId w:val="36"/>
        </w:numPr>
        <w:spacing w:after="160" w:line="360" w:lineRule="auto"/>
        <w:rPr>
          <w:rFonts w:ascii="Arial" w:hAnsi="Arial" w:cs="Arial"/>
        </w:rPr>
      </w:pPr>
      <w:r w:rsidRPr="009C5835">
        <w:rPr>
          <w:rFonts w:ascii="Arial" w:hAnsi="Arial" w:cs="Arial"/>
        </w:rPr>
        <w:t xml:space="preserve">Wenn Nein: </w:t>
      </w:r>
    </w:p>
    <w:p w14:paraId="0447F2A4"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lastRenderedPageBreak/>
        <w:t>Denken Sie, dass eine Maßnahme zur Steigerung der Bereitschaft auf jeden Fall durchgeführt werden sollte?</w:t>
      </w:r>
    </w:p>
    <w:p w14:paraId="57342297"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 xml:space="preserve">Haben Sie Ideen, die durchgeführt werden sollten?  </w:t>
      </w:r>
    </w:p>
    <w:p w14:paraId="061FF0B9" w14:textId="77777777" w:rsidR="00192DFD" w:rsidRPr="009C5835" w:rsidRDefault="00192DFD" w:rsidP="00243B40">
      <w:pPr>
        <w:spacing w:line="360" w:lineRule="auto"/>
        <w:rPr>
          <w:rFonts w:ascii="Arial" w:hAnsi="Arial" w:cs="Arial"/>
        </w:rPr>
      </w:pPr>
    </w:p>
    <w:p w14:paraId="126291F9" w14:textId="2A72D0B8" w:rsidR="00192DFD" w:rsidRPr="009C5835" w:rsidRDefault="00192DFD" w:rsidP="00243B40">
      <w:pPr>
        <w:spacing w:line="360" w:lineRule="auto"/>
        <w:rPr>
          <w:rFonts w:ascii="Arial" w:hAnsi="Arial" w:cs="Arial"/>
          <w:b/>
        </w:rPr>
      </w:pPr>
      <w:r w:rsidRPr="009C5835">
        <w:rPr>
          <w:rFonts w:ascii="Arial" w:hAnsi="Arial" w:cs="Arial"/>
          <w:b/>
        </w:rPr>
        <w:t>Verwaltung der Medikamente von dem Pflegepersonal</w:t>
      </w:r>
    </w:p>
    <w:p w14:paraId="11BDF172" w14:textId="77777777" w:rsidR="00192DFD" w:rsidRPr="009C5835" w:rsidRDefault="00192DFD" w:rsidP="00243B40">
      <w:pPr>
        <w:spacing w:line="360" w:lineRule="auto"/>
        <w:rPr>
          <w:rFonts w:ascii="Arial" w:hAnsi="Arial" w:cs="Arial"/>
          <w:b/>
        </w:rPr>
      </w:pPr>
    </w:p>
    <w:p w14:paraId="6A86A9BD"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Wie verwalten Sie die Medikamente?</w:t>
      </w:r>
    </w:p>
    <w:p w14:paraId="4B2A9EE9" w14:textId="77777777" w:rsidR="00192DFD" w:rsidRPr="009C5835" w:rsidRDefault="00192DFD" w:rsidP="00243B40">
      <w:pPr>
        <w:pStyle w:val="Listenabsatz"/>
        <w:spacing w:line="360" w:lineRule="auto"/>
        <w:rPr>
          <w:rFonts w:ascii="Arial" w:hAnsi="Arial" w:cs="Arial"/>
        </w:rPr>
      </w:pPr>
    </w:p>
    <w:p w14:paraId="3D1F3606"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Welche Hilfsmittel verwenden Sie?</w:t>
      </w:r>
    </w:p>
    <w:p w14:paraId="716854CD" w14:textId="77777777" w:rsidR="00192DFD" w:rsidRPr="009C5835" w:rsidRDefault="00192DFD" w:rsidP="00243B40">
      <w:pPr>
        <w:pStyle w:val="Listenabsatz"/>
        <w:spacing w:line="360" w:lineRule="auto"/>
        <w:rPr>
          <w:rFonts w:ascii="Arial" w:hAnsi="Arial" w:cs="Arial"/>
        </w:rPr>
      </w:pPr>
    </w:p>
    <w:p w14:paraId="4A8A2765"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 xml:space="preserve">Welchen Herausforderungen begegnen Sie selbst bei der Verwaltung der Medikamente? </w:t>
      </w:r>
    </w:p>
    <w:p w14:paraId="31162F53" w14:textId="77777777" w:rsidR="00192DFD" w:rsidRPr="009C5835" w:rsidRDefault="00192DFD" w:rsidP="00243B40">
      <w:pPr>
        <w:pStyle w:val="Listenabsatz"/>
        <w:spacing w:line="360" w:lineRule="auto"/>
        <w:rPr>
          <w:rFonts w:ascii="Arial" w:hAnsi="Arial" w:cs="Arial"/>
        </w:rPr>
      </w:pPr>
    </w:p>
    <w:p w14:paraId="3B2250A1" w14:textId="77777777" w:rsidR="00192DFD" w:rsidRPr="009C5835" w:rsidRDefault="00192DFD" w:rsidP="00243B40">
      <w:pPr>
        <w:pStyle w:val="Listenabsatz"/>
        <w:numPr>
          <w:ilvl w:val="1"/>
          <w:numId w:val="37"/>
        </w:numPr>
        <w:spacing w:after="160" w:line="360" w:lineRule="auto"/>
        <w:rPr>
          <w:rFonts w:ascii="Arial" w:hAnsi="Arial" w:cs="Arial"/>
        </w:rPr>
      </w:pPr>
      <w:r w:rsidRPr="009C5835">
        <w:rPr>
          <w:rFonts w:ascii="Arial" w:hAnsi="Arial" w:cs="Arial"/>
        </w:rPr>
        <w:t>Wie könnten ihrer Meinung nach diese Herausforderungen gelöst werden?</w:t>
      </w:r>
    </w:p>
    <w:p w14:paraId="2E7C0349" w14:textId="77777777" w:rsidR="00192DFD" w:rsidRPr="009C5835" w:rsidRDefault="00192DFD" w:rsidP="00243B40">
      <w:pPr>
        <w:pStyle w:val="Listenabsatz"/>
        <w:spacing w:line="360" w:lineRule="auto"/>
        <w:rPr>
          <w:rFonts w:ascii="Arial" w:hAnsi="Arial" w:cs="Arial"/>
        </w:rPr>
      </w:pPr>
    </w:p>
    <w:p w14:paraId="6696D658"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Mit wie viel Aufwand ist die Medikamentenausgabe verbunden?</w:t>
      </w:r>
    </w:p>
    <w:p w14:paraId="43A9CB1B" w14:textId="77777777" w:rsidR="00192DFD" w:rsidRPr="009C5835" w:rsidRDefault="00192DFD" w:rsidP="00243B40">
      <w:pPr>
        <w:pStyle w:val="Listenabsatz"/>
        <w:spacing w:line="360" w:lineRule="auto"/>
        <w:rPr>
          <w:rFonts w:ascii="Arial" w:hAnsi="Arial" w:cs="Arial"/>
        </w:rPr>
      </w:pPr>
    </w:p>
    <w:p w14:paraId="63E19C2E"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Wenn Sie mal Medikamente nehmen würden, was würden Sie sich dann wünschen?</w:t>
      </w:r>
    </w:p>
    <w:p w14:paraId="61317497" w14:textId="77777777" w:rsidR="00192DFD" w:rsidRPr="009C5835" w:rsidRDefault="00192DFD" w:rsidP="00243B40">
      <w:pPr>
        <w:pStyle w:val="Listenabsatz"/>
        <w:spacing w:line="360" w:lineRule="auto"/>
        <w:rPr>
          <w:rFonts w:ascii="Arial" w:hAnsi="Arial" w:cs="Arial"/>
        </w:rPr>
      </w:pPr>
    </w:p>
    <w:p w14:paraId="44415CB4" w14:textId="2394838D"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Wie viel Zeit haben Sie für die Medikamentenausgabe?</w:t>
      </w:r>
    </w:p>
    <w:p w14:paraId="015EB5AF" w14:textId="77777777" w:rsidR="00060344" w:rsidRPr="009C5835" w:rsidRDefault="00060344" w:rsidP="00060344">
      <w:pPr>
        <w:pStyle w:val="Listenabsatz"/>
        <w:rPr>
          <w:rFonts w:ascii="Arial" w:hAnsi="Arial" w:cs="Arial"/>
        </w:rPr>
      </w:pPr>
    </w:p>
    <w:p w14:paraId="13878B52" w14:textId="77777777" w:rsidR="00060344" w:rsidRPr="009C5835" w:rsidRDefault="00060344" w:rsidP="00060344">
      <w:pPr>
        <w:pStyle w:val="Listenabsatz"/>
        <w:spacing w:after="160" w:line="360" w:lineRule="auto"/>
        <w:rPr>
          <w:rFonts w:ascii="Arial" w:hAnsi="Arial" w:cs="Arial"/>
        </w:rPr>
      </w:pPr>
    </w:p>
    <w:p w14:paraId="7F8B7385" w14:textId="77777777" w:rsidR="00192DFD" w:rsidRPr="009C5835" w:rsidRDefault="00192DFD" w:rsidP="00243B40">
      <w:pPr>
        <w:spacing w:line="360" w:lineRule="auto"/>
        <w:rPr>
          <w:rFonts w:ascii="Arial" w:hAnsi="Arial" w:cs="Arial"/>
          <w:b/>
        </w:rPr>
      </w:pPr>
      <w:r w:rsidRPr="009C5835">
        <w:rPr>
          <w:rFonts w:ascii="Arial" w:hAnsi="Arial" w:cs="Arial"/>
          <w:b/>
        </w:rPr>
        <w:t>Anforderungen an ein zukünftiges Medikamentenverwaltungssystem</w:t>
      </w:r>
    </w:p>
    <w:p w14:paraId="23DBC242" w14:textId="77777777" w:rsidR="00192DFD" w:rsidRPr="009C5835" w:rsidRDefault="00192DFD" w:rsidP="00243B40">
      <w:pPr>
        <w:spacing w:line="360" w:lineRule="auto"/>
        <w:rPr>
          <w:rFonts w:ascii="Arial" w:hAnsi="Arial" w:cs="Arial"/>
          <w:b/>
        </w:rPr>
      </w:pPr>
    </w:p>
    <w:p w14:paraId="40B82B14"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Wenn Sie sich ein smartes Medikamentenverwaltungssystem vorstellen würden, was würde es dann können?</w:t>
      </w:r>
    </w:p>
    <w:p w14:paraId="74597495" w14:textId="77777777" w:rsidR="00192DFD" w:rsidRPr="009C5835" w:rsidRDefault="00192DFD" w:rsidP="00243B40">
      <w:pPr>
        <w:pStyle w:val="Listenabsatz"/>
        <w:spacing w:line="360" w:lineRule="auto"/>
        <w:rPr>
          <w:rFonts w:ascii="Arial" w:hAnsi="Arial" w:cs="Arial"/>
        </w:rPr>
      </w:pPr>
    </w:p>
    <w:p w14:paraId="26DA5B90"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Denken Sie Belohnungssysteme würden dazu beitragen, dass ältere Personen Medikamente eher einnehmen?</w:t>
      </w:r>
    </w:p>
    <w:p w14:paraId="21F7584A" w14:textId="77777777" w:rsidR="00192DFD" w:rsidRPr="009C5835" w:rsidRDefault="00192DFD" w:rsidP="00243B40">
      <w:pPr>
        <w:pStyle w:val="Listenabsatz"/>
        <w:spacing w:line="360" w:lineRule="auto"/>
        <w:rPr>
          <w:rFonts w:ascii="Arial" w:hAnsi="Arial" w:cs="Arial"/>
        </w:rPr>
      </w:pPr>
    </w:p>
    <w:p w14:paraId="2902D278"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lastRenderedPageBreak/>
        <w:t>Was würden Sie sagen, wäre die beste Möglichkeit Personen daran zu erinnern, dass sie ihre Medikamente einnehmen müssen? (z. B. akustische Durchsagen, visuelle Erinnerung, Telefonanrufe)</w:t>
      </w:r>
    </w:p>
    <w:p w14:paraId="6C511949" w14:textId="77777777" w:rsidR="00192DFD" w:rsidRPr="009C5835" w:rsidRDefault="00192DFD" w:rsidP="00243B40">
      <w:pPr>
        <w:pStyle w:val="Listenabsatz"/>
        <w:spacing w:line="360" w:lineRule="auto"/>
        <w:rPr>
          <w:rFonts w:ascii="Arial" w:hAnsi="Arial" w:cs="Arial"/>
        </w:rPr>
      </w:pPr>
    </w:p>
    <w:p w14:paraId="7E440199"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Wie können Demenzkranke am besten an solche Systeme herangeführt werden?</w:t>
      </w:r>
    </w:p>
    <w:p w14:paraId="11FE42FF" w14:textId="77777777" w:rsidR="00192DFD" w:rsidRPr="009C5835" w:rsidRDefault="00192DFD" w:rsidP="00243B40">
      <w:pPr>
        <w:pStyle w:val="Listenabsatz"/>
        <w:spacing w:line="360" w:lineRule="auto"/>
        <w:rPr>
          <w:rFonts w:ascii="Arial" w:hAnsi="Arial" w:cs="Arial"/>
        </w:rPr>
      </w:pPr>
    </w:p>
    <w:p w14:paraId="625CE037"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Sind für Sie Statistiken des Einnahmeverhaltens der Personen relevant?</w:t>
      </w:r>
    </w:p>
    <w:p w14:paraId="201284EF" w14:textId="77777777" w:rsidR="00192DFD" w:rsidRPr="009C5835" w:rsidRDefault="00192DFD" w:rsidP="00243B40">
      <w:pPr>
        <w:pStyle w:val="Listenabsatz"/>
        <w:spacing w:line="360" w:lineRule="auto"/>
        <w:rPr>
          <w:rFonts w:ascii="Arial" w:hAnsi="Arial" w:cs="Arial"/>
        </w:rPr>
      </w:pPr>
    </w:p>
    <w:p w14:paraId="10E2EB27" w14:textId="358FA400" w:rsidR="00897542" w:rsidRPr="009C5835" w:rsidRDefault="00192DFD" w:rsidP="00FF4C8F">
      <w:pPr>
        <w:pStyle w:val="Listenabsatz"/>
        <w:numPr>
          <w:ilvl w:val="0"/>
          <w:numId w:val="35"/>
        </w:numPr>
        <w:spacing w:after="160" w:line="360" w:lineRule="auto"/>
        <w:rPr>
          <w:rFonts w:ascii="Arial" w:hAnsi="Arial" w:cs="Arial"/>
        </w:rPr>
        <w:sectPr w:rsidR="00897542" w:rsidRPr="009C5835" w:rsidSect="0059461A">
          <w:headerReference w:type="default" r:id="rId74"/>
          <w:footerReference w:type="default" r:id="rId75"/>
          <w:pgSz w:w="11906" w:h="16838"/>
          <w:pgMar w:top="1134" w:right="1134" w:bottom="1134" w:left="1985" w:header="709" w:footer="709" w:gutter="0"/>
          <w:pgNumType w:start="1"/>
          <w:cols w:space="708"/>
          <w:docGrid w:linePitch="360"/>
        </w:sectPr>
      </w:pPr>
      <w:r w:rsidRPr="009C5835">
        <w:rPr>
          <w:rFonts w:ascii="Arial" w:hAnsi="Arial" w:cs="Arial"/>
        </w:rPr>
        <w:t>Was halten Sie von der Möglichkeit, eine Benachrichtigung zu bekommen, wenn Personen ihre Medikamente nicht eingenommen haben?</w:t>
      </w:r>
    </w:p>
    <w:p w14:paraId="314CD1DA" w14:textId="375D3286" w:rsidR="00192DFD" w:rsidRDefault="00417108" w:rsidP="00192DFD">
      <w:pPr>
        <w:spacing w:after="200" w:line="276" w:lineRule="auto"/>
        <w:rPr>
          <w:rFonts w:ascii="Arial" w:eastAsiaTheme="majorEastAsia" w:hAnsi="Arial" w:cs="Arial"/>
          <w:b/>
          <w:bCs/>
          <w:color w:val="365F91" w:themeColor="accent1" w:themeShade="BF"/>
          <w:sz w:val="28"/>
          <w:szCs w:val="28"/>
        </w:rPr>
      </w:pPr>
      <w:r>
        <w:rPr>
          <w:rFonts w:ascii="Arial" w:eastAsiaTheme="majorEastAsia" w:hAnsi="Arial" w:cs="Arial"/>
          <w:b/>
          <w:bCs/>
          <w:color w:val="365F91" w:themeColor="accent1" w:themeShade="BF"/>
          <w:sz w:val="28"/>
          <w:szCs w:val="28"/>
        </w:rPr>
        <w:lastRenderedPageBreak/>
        <w:t>Anlage 3: UML-Diagramme der Geschäftslogikschicht</w:t>
      </w:r>
    </w:p>
    <w:p w14:paraId="5D0040E2" w14:textId="5FFC1D0A" w:rsidR="00417108" w:rsidRDefault="00417108" w:rsidP="00192DFD">
      <w:pPr>
        <w:spacing w:after="200" w:line="276" w:lineRule="auto"/>
        <w:rPr>
          <w:rFonts w:ascii="Arial" w:eastAsiaTheme="majorEastAsia" w:hAnsi="Arial" w:cs="Arial"/>
          <w:b/>
          <w:bCs/>
          <w:color w:val="365F91" w:themeColor="accent1" w:themeShade="BF"/>
          <w:sz w:val="28"/>
          <w:szCs w:val="28"/>
        </w:rPr>
      </w:pPr>
    </w:p>
    <w:p w14:paraId="2FC1FACC" w14:textId="77777777" w:rsidR="00417108" w:rsidRDefault="00417108" w:rsidP="00417108">
      <w:pPr>
        <w:keepNext/>
        <w:spacing w:after="200" w:line="276" w:lineRule="auto"/>
        <w:jc w:val="center"/>
      </w:pPr>
      <w:r>
        <w:rPr>
          <w:noProof/>
        </w:rPr>
        <w:drawing>
          <wp:inline distT="0" distB="0" distL="0" distR="0" wp14:anchorId="662E24B6" wp14:editId="5053DBC6">
            <wp:extent cx="6103917" cy="3525399"/>
            <wp:effectExtent l="0" t="0" r="0" b="0"/>
            <wp:docPr id="105" name="Grafik 105" descr="C:\Users\wjauf\AppData\Local\Microsoft\Windows\INetCache\Content.Word\klasse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wjauf\AppData\Local\Microsoft\Windows\INetCache\Content.Word\klassen.g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08572" cy="3528087"/>
                    </a:xfrm>
                    <a:prstGeom prst="rect">
                      <a:avLst/>
                    </a:prstGeom>
                    <a:noFill/>
                    <a:ln>
                      <a:noFill/>
                    </a:ln>
                  </pic:spPr>
                </pic:pic>
              </a:graphicData>
            </a:graphic>
          </wp:inline>
        </w:drawing>
      </w:r>
    </w:p>
    <w:p w14:paraId="65F2F859" w14:textId="061A72BD" w:rsidR="00417108" w:rsidRDefault="00417108" w:rsidP="00417108">
      <w:pPr>
        <w:pStyle w:val="Beschriftung"/>
        <w:jc w:val="center"/>
        <w:rPr>
          <w:rFonts w:ascii="Arial" w:eastAsiaTheme="majorEastAsia" w:hAnsi="Arial" w:cs="Arial"/>
          <w:b w:val="0"/>
          <w:bCs w:val="0"/>
          <w:color w:val="365F91" w:themeColor="accent1" w:themeShade="BF"/>
          <w:sz w:val="28"/>
          <w:szCs w:val="28"/>
        </w:rPr>
      </w:pPr>
      <w:bookmarkStart w:id="375" w:name="_Toc477030023"/>
      <w:r>
        <w:t xml:space="preserve">Abbildung </w:t>
      </w:r>
      <w:fldSimple w:instr=" SEQ Abbildung \* ARABIC ">
        <w:r w:rsidR="001F4EC2">
          <w:rPr>
            <w:noProof/>
          </w:rPr>
          <w:t>63</w:t>
        </w:r>
      </w:fldSimple>
      <w:r>
        <w:t>: UML-Klassendiagramme der einzelnen Klassen</w:t>
      </w:r>
      <w:bookmarkEnd w:id="375"/>
    </w:p>
    <w:p w14:paraId="2F9D5A48" w14:textId="46667C50" w:rsidR="00417108" w:rsidRDefault="00417108" w:rsidP="00192DFD">
      <w:pPr>
        <w:spacing w:after="200" w:line="276" w:lineRule="auto"/>
        <w:rPr>
          <w:rFonts w:ascii="Arial" w:eastAsiaTheme="majorEastAsia" w:hAnsi="Arial" w:cs="Arial"/>
          <w:b/>
          <w:bCs/>
          <w:color w:val="365F91" w:themeColor="accent1" w:themeShade="BF"/>
          <w:sz w:val="28"/>
          <w:szCs w:val="28"/>
        </w:rPr>
      </w:pPr>
    </w:p>
    <w:p w14:paraId="0DD1B1C6" w14:textId="77777777" w:rsidR="00417108" w:rsidRDefault="00417108" w:rsidP="00417108">
      <w:pPr>
        <w:keepNext/>
        <w:spacing w:after="200" w:line="276" w:lineRule="auto"/>
        <w:jc w:val="center"/>
      </w:pPr>
      <w:r>
        <w:rPr>
          <w:noProof/>
        </w:rPr>
        <w:drawing>
          <wp:inline distT="0" distB="0" distL="0" distR="0" wp14:anchorId="126D3FEA" wp14:editId="3236B5CF">
            <wp:extent cx="5939790" cy="2709228"/>
            <wp:effectExtent l="0" t="0" r="3810" b="0"/>
            <wp:docPr id="107" name="Grafik 107" descr="C:\Users\wjauf\AppData\Local\Microsoft\Windows\INetCache\Content.Word\controll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Users\wjauf\AppData\Local\Microsoft\Windows\INetCache\Content.Word\controller.gi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9790" cy="2709228"/>
                    </a:xfrm>
                    <a:prstGeom prst="rect">
                      <a:avLst/>
                    </a:prstGeom>
                    <a:noFill/>
                    <a:ln>
                      <a:noFill/>
                    </a:ln>
                  </pic:spPr>
                </pic:pic>
              </a:graphicData>
            </a:graphic>
          </wp:inline>
        </w:drawing>
      </w:r>
    </w:p>
    <w:p w14:paraId="64BBDD34" w14:textId="47AE8948" w:rsidR="00417108" w:rsidRPr="009C5835" w:rsidRDefault="00417108" w:rsidP="00417108">
      <w:pPr>
        <w:pStyle w:val="Beschriftung"/>
        <w:jc w:val="center"/>
        <w:rPr>
          <w:rFonts w:ascii="Arial" w:eastAsiaTheme="majorEastAsia" w:hAnsi="Arial" w:cs="Arial"/>
          <w:b w:val="0"/>
          <w:bCs w:val="0"/>
          <w:color w:val="365F91" w:themeColor="accent1" w:themeShade="BF"/>
          <w:sz w:val="28"/>
          <w:szCs w:val="28"/>
        </w:rPr>
      </w:pPr>
      <w:bookmarkStart w:id="376" w:name="_Toc477030024"/>
      <w:r>
        <w:t xml:space="preserve">Abbildung </w:t>
      </w:r>
      <w:fldSimple w:instr=" SEQ Abbildung \* ARABIC ">
        <w:r w:rsidR="001F4EC2">
          <w:rPr>
            <w:noProof/>
          </w:rPr>
          <w:t>64</w:t>
        </w:r>
      </w:fldSimple>
      <w:r>
        <w:t>: UML-Klassendiagramm des REST-Services</w:t>
      </w:r>
      <w:bookmarkEnd w:id="376"/>
    </w:p>
    <w:p w14:paraId="71A845B2" w14:textId="77777777" w:rsidR="00192DFD" w:rsidRPr="009C5835" w:rsidRDefault="00192DFD">
      <w:pPr>
        <w:spacing w:after="200" w:line="276" w:lineRule="auto"/>
        <w:rPr>
          <w:rFonts w:ascii="Arial" w:eastAsiaTheme="majorEastAsia" w:hAnsi="Arial" w:cs="Arial"/>
          <w:b/>
          <w:bCs/>
          <w:color w:val="365F91" w:themeColor="accent1" w:themeShade="BF"/>
          <w:sz w:val="28"/>
          <w:szCs w:val="28"/>
        </w:rPr>
      </w:pPr>
      <w:r w:rsidRPr="009C5835">
        <w:rPr>
          <w:rFonts w:ascii="Arial" w:hAnsi="Arial" w:cs="Arial"/>
        </w:rPr>
        <w:br w:type="page"/>
      </w:r>
    </w:p>
    <w:p w14:paraId="44E2B6AC" w14:textId="77777777" w:rsidR="004F7F70" w:rsidRPr="009C5835" w:rsidRDefault="004F7F70" w:rsidP="00BA2E06">
      <w:pPr>
        <w:pStyle w:val="berschrift1"/>
        <w:spacing w:line="320" w:lineRule="exact"/>
        <w:ind w:left="360"/>
        <w:rPr>
          <w:rFonts w:ascii="Arial" w:hAnsi="Arial" w:cs="Arial"/>
        </w:rPr>
        <w:sectPr w:rsidR="004F7F70" w:rsidRPr="009C5835" w:rsidSect="00192DFD">
          <w:pgSz w:w="11906" w:h="16838"/>
          <w:pgMar w:top="1418" w:right="1701" w:bottom="1418" w:left="851" w:header="709" w:footer="709" w:gutter="0"/>
          <w:pgNumType w:start="1"/>
          <w:cols w:space="708"/>
          <w:docGrid w:linePitch="360"/>
        </w:sectPr>
      </w:pPr>
    </w:p>
    <w:p w14:paraId="539C39EE" w14:textId="11F34FDD" w:rsidR="007322AC" w:rsidRDefault="009D42D9" w:rsidP="007322AC">
      <w:pPr>
        <w:pStyle w:val="CitaviBibliographyHeading"/>
      </w:pPr>
      <w:r w:rsidRPr="009C5835">
        <w:lastRenderedPageBreak/>
        <w:fldChar w:fldCharType="begin"/>
      </w:r>
      <w:r w:rsidR="007322AC">
        <w:instrText>ADDIN CITAVI.BIBLIOGRAPHY PD94bWwgdmVyc2lvbj0iMS4wIiBlbmNvZGluZz0idXRmLTE2Ij8+PEJpYmxpb2dyYXBoeT48QWRkSW5WZXJzaW9uPjUuNC4wLjI8L0FkZEluVmVyc2lvbj48SWQ+ZDliZGUwNTktYWE4OS00NmFkLWJjMmItYmQ3M2YwZDc1OGE5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J2ZXJ6ZWljaG5pcz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</w:instrText>
      </w:r>
      <w:r w:rsidRPr="009C5835">
        <w:fldChar w:fldCharType="separate"/>
      </w:r>
      <w:bookmarkStart w:id="377" w:name="_Toc477029960"/>
      <w:bookmarkStart w:id="378" w:name="_CTVBIBLIOGRAPHY1"/>
      <w:bookmarkEnd w:id="378"/>
      <w:r w:rsidR="007322AC">
        <w:t>Literaturverzeichnis</w:t>
      </w:r>
      <w:bookmarkEnd w:id="377"/>
    </w:p>
    <w:p w14:paraId="0EFA2A66" w14:textId="77777777" w:rsidR="007322AC" w:rsidRDefault="007322AC" w:rsidP="007322AC">
      <w:pPr>
        <w:pStyle w:val="CitaviBibliographyEntry"/>
      </w:pPr>
      <w:bookmarkStart w:id="379" w:name="_CTVL00129e15c1bcfde47aa97950308a1967cc4"/>
      <w:r>
        <w:t>Abbey, Brianna; Alipour, Anahita; Camp, Christopher; Hofer, Crystal (2012): The Smart Pill Box.</w:t>
      </w:r>
    </w:p>
    <w:p w14:paraId="3736D5C9" w14:textId="77777777" w:rsidR="007322AC" w:rsidRDefault="007322AC" w:rsidP="007322AC">
      <w:pPr>
        <w:pStyle w:val="CitaviBibliographyEntry"/>
      </w:pPr>
      <w:bookmarkStart w:id="380" w:name="_CTVL0019ab3008107504d988c23b40c0738d118"/>
      <w:bookmarkEnd w:id="379"/>
      <w:r>
        <w:t>ABDA - Bundesvereinigung Deutscher Apothekerverbände e. V. (2007): Non-Compliance kostet 10 Millarden Euro. Apotheker verbessern Therapietreue. Online verfügbar unter https://www.abda.de/index.php?id=303, zuletzt geprüft am 02.10.2016.</w:t>
      </w:r>
    </w:p>
    <w:p w14:paraId="17798A2D" w14:textId="77777777" w:rsidR="007322AC" w:rsidRDefault="007322AC" w:rsidP="007322AC">
      <w:pPr>
        <w:pStyle w:val="CitaviBibliographyEntry"/>
      </w:pPr>
      <w:bookmarkStart w:id="381" w:name="_CTVL0014d1b7c83920f4048970555a4eefc6ffa"/>
      <w:bookmarkEnd w:id="380"/>
      <w:r>
        <w:t>Abiogenix (2016a): My uBox. Online verfügbar unter https://my-ubox.com, zuletzt geprüft am 05.10.2016.</w:t>
      </w:r>
    </w:p>
    <w:p w14:paraId="5C367966" w14:textId="77777777" w:rsidR="007322AC" w:rsidRDefault="007322AC" w:rsidP="007322AC">
      <w:pPr>
        <w:pStyle w:val="CitaviBibliographyEntry"/>
      </w:pPr>
      <w:bookmarkStart w:id="382" w:name="_CTVL001ae704835c8814846b8653727db6d0998"/>
      <w:bookmarkEnd w:id="381"/>
      <w:r>
        <w:t>Abiogenix (2016b): The uBox team. Online verfügbar unter https://my-ubox.com/uBox-team/, zuletzt geprüft am 05.10.2016.</w:t>
      </w:r>
    </w:p>
    <w:p w14:paraId="10A3BDBE" w14:textId="77777777" w:rsidR="007322AC" w:rsidRDefault="007322AC" w:rsidP="007322AC">
      <w:pPr>
        <w:pStyle w:val="CitaviBibliographyEntry"/>
      </w:pPr>
      <w:bookmarkStart w:id="383" w:name="_CTVL001fa6642972f2540079df67edee63d8147"/>
      <w:bookmarkEnd w:id="382"/>
      <w:r>
        <w:t>AdhereTech Inc. (2015): Smart Wireless Pill Bottles. Track and Improve Adherence in Real-Time. Online verfügbar unter https://www.adheretech.com, zuletzt geprüft am 05.10.2016.</w:t>
      </w:r>
    </w:p>
    <w:p w14:paraId="654262BA" w14:textId="77777777" w:rsidR="007322AC" w:rsidRDefault="007322AC" w:rsidP="007322AC">
      <w:pPr>
        <w:pStyle w:val="CitaviBibliographyEntry"/>
      </w:pPr>
      <w:bookmarkStart w:id="384" w:name="_CTVL00114d4c3eee7b64792bf2e5f216e72724b"/>
      <w:bookmarkEnd w:id="383"/>
      <w:r>
        <w:t>Andreae, S.; Hayek, D. von; Weniger, J. (2006): Krankheitslehre / Altenpflege professionell: Thieme. Online verfügbar unter https://books.google.de/books?id=juTNRLyjL0cC.</w:t>
      </w:r>
    </w:p>
    <w:p w14:paraId="2FD9AE67" w14:textId="77777777" w:rsidR="007322AC" w:rsidRDefault="007322AC" w:rsidP="007322AC">
      <w:pPr>
        <w:pStyle w:val="CitaviBibliographyEntry"/>
      </w:pPr>
      <w:bookmarkStart w:id="385" w:name="_CTVL001760894a9753a48e28b861c8a4272420c"/>
      <w:bookmarkEnd w:id="384"/>
      <w:r>
        <w:t>Backes, Gertrud M.; Clemens, Wolfgang (2013): Lebensphase Alter. Eine Einführung in die sozialwissenschaftliche Alternsforschung. 4., überarb. und erw. Aufl. Weinheim: Beltz Juventa (Grundlagentexte Soziologie). Online verfügbar unter http://www.socialnet.de/rezensionen/isbn.php?isbn=978-3-7799-2603-0.</w:t>
      </w:r>
    </w:p>
    <w:p w14:paraId="39E9A927" w14:textId="77777777" w:rsidR="007322AC" w:rsidRDefault="007322AC" w:rsidP="007322AC">
      <w:pPr>
        <w:pStyle w:val="CitaviBibliographyEntry"/>
      </w:pPr>
      <w:bookmarkStart w:id="386" w:name="_CTVL0012447d6db4e254925b2a23ccf2ab440d8"/>
      <w:bookmarkEnd w:id="385"/>
      <w:r>
        <w:t xml:space="preserve">Blackman, Stephanie; Matlo, Claudine; Bobrovitskiy, Charisse; Waldoch, Ashley; Fang, Mei Lan; Jackson, Piper et al. (2016): Ambient Assisted Living Technologies for Aging Well. A Scoping Review. In: </w:t>
      </w:r>
      <w:bookmarkEnd w:id="386"/>
      <w:r w:rsidRPr="007322AC">
        <w:rPr>
          <w:i/>
        </w:rPr>
        <w:t xml:space="preserve">Journal of Intelligent Systems </w:t>
      </w:r>
      <w:r w:rsidRPr="007322AC">
        <w:t>25 (1). DOI: 10.1515/jisys-2014-0136.</w:t>
      </w:r>
    </w:p>
    <w:p w14:paraId="40D5B75C" w14:textId="77777777" w:rsidR="007322AC" w:rsidRDefault="007322AC" w:rsidP="007322AC">
      <w:pPr>
        <w:pStyle w:val="CitaviBibliographyEntry"/>
      </w:pPr>
      <w:bookmarkStart w:id="387" w:name="_CTVL001ee9296f17884476f8b8da220da057fa6"/>
      <w:r>
        <w:t>Böhm, Karin; Tesch-Römer, Clemens; Ziese, Thomas (Hg.) (2009): Gesundheit und Krankheit im Alter. Robert-Koch-Institut. Berlin: Robert Koch-Inst (Beiträge zur Gesundheitsberichterstattung des Bundes). Online verfügbar unter http://nbn-resolving.de/urn:nbn:de:0257-1002569.</w:t>
      </w:r>
    </w:p>
    <w:p w14:paraId="1C202E16" w14:textId="77777777" w:rsidR="007322AC" w:rsidRDefault="007322AC" w:rsidP="007322AC">
      <w:pPr>
        <w:pStyle w:val="CitaviBibliographyEntry"/>
      </w:pPr>
      <w:bookmarkStart w:id="388" w:name="_CTVL0014afa4122ac4140299adfe5a93fb275c0"/>
      <w:bookmarkEnd w:id="387"/>
      <w:r>
        <w:t>Borrmann, Julia (2012): DAS ÖKONOMISCHE POTENTIAL VON AMBIENT ASSISTED LIVING ODER IT-BASIERTEN ASSISTENZSYSTEMEN. Hg. v. Economica Institut für Wirtschaftsforschung.</w:t>
      </w:r>
    </w:p>
    <w:p w14:paraId="03B31919" w14:textId="77777777" w:rsidR="007322AC" w:rsidRDefault="007322AC" w:rsidP="007322AC">
      <w:pPr>
        <w:pStyle w:val="CitaviBibliographyEntry"/>
      </w:pPr>
      <w:bookmarkStart w:id="389" w:name="_CTVL001eb99640cb726495db978cf9dbcba5357"/>
      <w:bookmarkEnd w:id="388"/>
      <w:r>
        <w:t>Brian Benchoff (2016): INTRODUCING THE RASPBERRY PI 3. Online verfügbar unter http://hackaday.com/2016/02/28/introducing-the-raspberry-pi-3/, zuletzt aktualisiert am 2016, zuletzt geprüft am 02.03.2017.</w:t>
      </w:r>
    </w:p>
    <w:p w14:paraId="15AF2AB3" w14:textId="77777777" w:rsidR="007322AC" w:rsidRDefault="007322AC" w:rsidP="007322AC">
      <w:pPr>
        <w:pStyle w:val="CitaviBibliographyEntry"/>
      </w:pPr>
      <w:bookmarkStart w:id="390" w:name="_CTVL00108d33f7b1c6a424881e14c1ed2980930"/>
      <w:bookmarkEnd w:id="389"/>
      <w:r>
        <w:t xml:space="preserve">Chen, K.; Chan, A.H.S.; Chan, S. C. (2012): Gerontechnology acceptance by older Hong Kong people. In: </w:t>
      </w:r>
      <w:bookmarkEnd w:id="390"/>
      <w:r w:rsidRPr="007322AC">
        <w:rPr>
          <w:i/>
        </w:rPr>
        <w:t xml:space="preserve">Gerontechnology </w:t>
      </w:r>
      <w:r w:rsidRPr="007322AC">
        <w:t>11 (2). DOI: 10.4017/gt.2012.11.02.524.00.</w:t>
      </w:r>
    </w:p>
    <w:p w14:paraId="22088E73" w14:textId="77777777" w:rsidR="007322AC" w:rsidRDefault="007322AC" w:rsidP="007322AC">
      <w:pPr>
        <w:pStyle w:val="CitaviBibliographyEntry"/>
      </w:pPr>
      <w:bookmarkStart w:id="391" w:name="_CTVL001130e62fd48b84559a7e34187531aff64"/>
      <w:r>
        <w:t>Circadian Design, Inc. (2016): ROUND Refill. Modernize the medicine cabinet. Online verfügbar unter https://roundhealth.co/refill/, zuletzt geprüft am 05.10.2016.</w:t>
      </w:r>
    </w:p>
    <w:p w14:paraId="43CE2A0E" w14:textId="77777777" w:rsidR="007322AC" w:rsidRDefault="007322AC" w:rsidP="007322AC">
      <w:pPr>
        <w:pStyle w:val="CitaviBibliographyEntry"/>
      </w:pPr>
      <w:bookmarkStart w:id="392" w:name="_CTVL0017d244334e7764a40a18567b28453c319"/>
      <w:bookmarkEnd w:id="391"/>
      <w:r>
        <w:t>Claßen Katrin (2012): Zur Psychologie von Technikakzeptanz im höheren Lebensalter: Die Rolle von Technikgenerationen. Dissertation. Ruprecht-Karls-Universität Heidelberg, Heidelberg. Fakultät für Verhaltens- und Empirische Kulturwissenschaften. Online verfügbar unter http://archiv.ub.uni-heidelberg.de/volltextserver/14295/1/Dissertation%20Classen.pdf.</w:t>
      </w:r>
    </w:p>
    <w:p w14:paraId="7FB3310F" w14:textId="77777777" w:rsidR="007322AC" w:rsidRDefault="007322AC" w:rsidP="007322AC">
      <w:pPr>
        <w:pStyle w:val="CitaviBibliographyEntry"/>
      </w:pPr>
      <w:bookmarkStart w:id="393" w:name="_CTVL001c5a84e9d3b8b4ba9a8d49a6c653a26cc"/>
      <w:bookmarkEnd w:id="392"/>
      <w:r>
        <w:t>Dachverband Adherence e.V. (2011): Compliance vs. Adherence. Online verfügbar unter http://www.dv-adherence.de/index.php/compliance-vs-adherence.html, zuletzt aktualisiert am 08.10.2016.</w:t>
      </w:r>
    </w:p>
    <w:p w14:paraId="3FFCE35E" w14:textId="77777777" w:rsidR="007322AC" w:rsidRDefault="007322AC" w:rsidP="007322AC">
      <w:pPr>
        <w:pStyle w:val="CitaviBibliographyEntry"/>
      </w:pPr>
      <w:bookmarkStart w:id="394" w:name="_CTVL001b609d862b96447bab23544ec0efe7292"/>
      <w:bookmarkEnd w:id="393"/>
      <w:r>
        <w:lastRenderedPageBreak/>
        <w:t>Doh, Michael (2012): Der ältere Mensch und die Mediatisierung – Entwicklungslinien, Potenziale und Barrieren des Internets. Online verfügbar unter http://digitale-chancen.de/assets/includes/sendtext.cfm?aus=11&amp;key=1048.</w:t>
      </w:r>
    </w:p>
    <w:p w14:paraId="607383FC" w14:textId="77777777" w:rsidR="007322AC" w:rsidRDefault="007322AC" w:rsidP="007322AC">
      <w:pPr>
        <w:pStyle w:val="CitaviBibliographyEntry"/>
      </w:pPr>
      <w:bookmarkStart w:id="395" w:name="_CTVL00155f5b78c31364566926dbc0dff477d13"/>
      <w:bookmarkEnd w:id="394"/>
      <w:r>
        <w:t>dr Poket Sp. z o.o. (o. J.): Pillbox by Dr Poket. Online verfügbar unter http://getthepillbox.com, zuletzt geprüft am 05.10.2016.</w:t>
      </w:r>
    </w:p>
    <w:p w14:paraId="1BA907E8" w14:textId="77777777" w:rsidR="007322AC" w:rsidRDefault="007322AC" w:rsidP="007322AC">
      <w:pPr>
        <w:pStyle w:val="CitaviBibliographyEntry"/>
      </w:pPr>
      <w:bookmarkStart w:id="396" w:name="_CTVL0014abda80da3344ed1835f7cbbec54e901"/>
      <w:bookmarkEnd w:id="395"/>
      <w:r>
        <w:t>Ehlert, Ulrike (Hg.) (2016): Verhaltensmedizin. 2., vollständig überarbeitete und aktualisierte Auflage. Berlin, Heidelberg: Springer (Springer-Lehrbuch). Online verfügbar unter http://dx.doi.org/10.1007/978-3-662-48035-9.</w:t>
      </w:r>
    </w:p>
    <w:p w14:paraId="6A8C1FA5" w14:textId="77777777" w:rsidR="007322AC" w:rsidRDefault="007322AC" w:rsidP="007322AC">
      <w:pPr>
        <w:pStyle w:val="CitaviBibliographyEntry"/>
      </w:pPr>
      <w:bookmarkStart w:id="397" w:name="_CTVL0017466af333e0a4a24b06f611624ae9840"/>
      <w:bookmarkEnd w:id="396"/>
      <w:r>
        <w:t>Friesdorf, W.; Heine, A. (2007): sentha - seniorengerechte Technik im häuslichen Alltag: Ein Forschungsbericht mit integriertem Roman: Springer Berlin Heidelberg. Online verfügbar unter https://books.google.de/books?id=RvkmBAAAQBAJ.</w:t>
      </w:r>
    </w:p>
    <w:p w14:paraId="30194B0E" w14:textId="77777777" w:rsidR="007322AC" w:rsidRDefault="007322AC" w:rsidP="007322AC">
      <w:pPr>
        <w:pStyle w:val="CitaviBibliographyEntry"/>
      </w:pPr>
      <w:bookmarkStart w:id="398" w:name="_CTVL00113cacf6c5537499d90831e5a02c3dfd8"/>
      <w:bookmarkEnd w:id="397"/>
      <w:r>
        <w:t>Füeßl, Hermann; Middeke, Martin; Würtemberger, G. (2014): Anamnese und klinische Untersuchung. [Audios zu Herz- und Lungenauskultation plus Untersuchungsfilm online ; + campus.thieme.de]. 5., aktualisierte Auflage. Stuttgart: Thieme (Duale Reihe).</w:t>
      </w:r>
    </w:p>
    <w:p w14:paraId="48F84B9B" w14:textId="77777777" w:rsidR="007322AC" w:rsidRDefault="007322AC" w:rsidP="007322AC">
      <w:pPr>
        <w:pStyle w:val="CitaviBibliographyEntry"/>
      </w:pPr>
      <w:bookmarkStart w:id="399" w:name="_CTVL0019bf619fe71c247a8808c95c14257adef"/>
      <w:bookmarkEnd w:id="398"/>
      <w:r>
        <w:t>Georgieff, Peter (2008): Marktpotenziale IT-unterstützter Pflege für ein selbstbestimmtes Altern: MFG Stiftung Baden-Württemberg.</w:t>
      </w:r>
    </w:p>
    <w:p w14:paraId="5A28C390" w14:textId="77777777" w:rsidR="007322AC" w:rsidRDefault="007322AC" w:rsidP="007322AC">
      <w:pPr>
        <w:pStyle w:val="CitaviBibliographyEntry"/>
      </w:pPr>
      <w:bookmarkStart w:id="400" w:name="_CTVL001889e6f64af384716a310b76830e71846"/>
      <w:bookmarkEnd w:id="399"/>
      <w:r>
        <w:t>Glaeske, Gerd; Schicktanz, Christel (2015a): Barmer GEK - Arzneimittelreport-2015. Hg. v. Barmer GEK. Online verfügbar unter http://presse.barmer-gek.de/barmer/web/Portale/Presseportal/Subportal/Presseinformationen/Archiv/2015/151209-Arzneimittelreport-2015/PDF-Arzneimittelreport-2015,property=Data.pdf.</w:t>
      </w:r>
    </w:p>
    <w:p w14:paraId="77226833" w14:textId="77777777" w:rsidR="007322AC" w:rsidRDefault="007322AC" w:rsidP="007322AC">
      <w:pPr>
        <w:pStyle w:val="CitaviBibliographyEntry"/>
      </w:pPr>
      <w:bookmarkStart w:id="401" w:name="_CTVL0013389f7585f7b499eaf4dce8a447aaf51"/>
      <w:bookmarkEnd w:id="400"/>
      <w:r>
        <w:t>Glaeske, Gerd; Schicktanz, Christel (2015b): Barmer GEK - Infografiken zum Arzneimittelreport 2015. Hg. v. Barmer GEK. Online verfügbar unter http://presse.barmer-gek.de/barmer/web/Portale/Presseportal/Subportal/Presseinformationen/Archiv/2015/151209-Arzneimittelreport-2015/PDF-Infografiken-Arzneimittelreport-2015,property=Data.pdf.</w:t>
      </w:r>
    </w:p>
    <w:p w14:paraId="0D76DDB9" w14:textId="77777777" w:rsidR="007322AC" w:rsidRDefault="007322AC" w:rsidP="007322AC">
      <w:pPr>
        <w:pStyle w:val="CitaviBibliographyEntry"/>
      </w:pPr>
      <w:bookmarkStart w:id="402" w:name="_CTVL00159cbe27619de4488bf4ca4861a97df7b"/>
      <w:bookmarkEnd w:id="401"/>
      <w:r>
        <w:t>Gould, Odette N.; Todd, Laura; Irvine-Meek, Janice (2009): Adherence devices in a community sample. How are pillboxes used? (1).</w:t>
      </w:r>
    </w:p>
    <w:p w14:paraId="14D115F0" w14:textId="77777777" w:rsidR="007322AC" w:rsidRDefault="007322AC" w:rsidP="007322AC">
      <w:pPr>
        <w:pStyle w:val="CitaviBibliographyEntry"/>
      </w:pPr>
      <w:bookmarkStart w:id="403" w:name="_CTVL00162a0b79b93b741cdb0f09d624c4e37e3"/>
      <w:bookmarkEnd w:id="402"/>
      <w:r>
        <w:t>Grätzel von Grätz, Philipp; Baellensiefen, Wolfgang Phd.; Fersch, Michela; Thürmann, Petra A. (2016): Medikamente im Alter: Welche Wirkstoffe sind ungeeignet. Hg. v. Bundesministerium für Bildung und Forschung. Referat Gesundheitsforschung. Berlin. Online verfügbar unter https://www.bmbf.de/pub/Medikamente_im_Alter.pdf.</w:t>
      </w:r>
    </w:p>
    <w:p w14:paraId="471A5338" w14:textId="77777777" w:rsidR="007322AC" w:rsidRDefault="007322AC" w:rsidP="007322AC">
      <w:pPr>
        <w:pStyle w:val="CitaviBibliographyEntry"/>
      </w:pPr>
      <w:bookmarkStart w:id="404" w:name="_CTVL001f83b88341bee495e8a7717b0767c220a"/>
      <w:bookmarkEnd w:id="403"/>
      <w:r>
        <w:t>Hagan, Pat (2015): THE TRUE COST OF MEDICATION NON-ADHERENCE. Online verfügbar unter http://www.letstakecareofit.com/wp-content/uploads/2015/10/The-True-Cost-of-Medication-Non-Adherence-Report.pdf.</w:t>
      </w:r>
    </w:p>
    <w:p w14:paraId="5A3E5007" w14:textId="77777777" w:rsidR="007322AC" w:rsidRDefault="007322AC" w:rsidP="007322AC">
      <w:pPr>
        <w:pStyle w:val="CitaviBibliographyEntry"/>
      </w:pPr>
      <w:bookmarkStart w:id="405" w:name="_CTVL001a7680e004c3c4c699743099fa4acb028"/>
      <w:bookmarkEnd w:id="404"/>
      <w:r>
        <w:t>Hayes, Tamara L.; Cobbinah, Kofi; Dishongh, Terry; Kaye, Jeffrey A.; Kimel, Janna; Labhard, Michael et al. (2009): A study of medication-taking and unobtrusive, intelligent reminding (8).</w:t>
      </w:r>
    </w:p>
    <w:p w14:paraId="37095405" w14:textId="77777777" w:rsidR="007322AC" w:rsidRDefault="007322AC" w:rsidP="007322AC">
      <w:pPr>
        <w:pStyle w:val="CitaviBibliographyEntry"/>
      </w:pPr>
      <w:bookmarkStart w:id="406" w:name="_CTVL001df284c37d4ca4ee09f1a3ae236a224a8"/>
      <w:bookmarkEnd w:id="405"/>
      <w:r>
        <w:t>HERO Health LLC (2016): Hero. Online verfügbar unter https://herohealth.com, zuletzt geprüft am 05.10.2016.</w:t>
      </w:r>
    </w:p>
    <w:p w14:paraId="62266BBF" w14:textId="77777777" w:rsidR="007322AC" w:rsidRDefault="007322AC" w:rsidP="007322AC">
      <w:pPr>
        <w:pStyle w:val="CitaviBibliographyEntry"/>
      </w:pPr>
      <w:bookmarkStart w:id="407" w:name="_CTVL0019756b140bb4948f79950206949a31b73"/>
      <w:bookmarkEnd w:id="406"/>
      <w:r>
        <w:t>Hoffmann, Elke; Gordo, Laura Romeu; Nowossadeck, Sonja (2014): Lebenssituation älterer Menschen in Deutschland. Hg. v. Deutsches Zentrum für Altersfragen.</w:t>
      </w:r>
    </w:p>
    <w:p w14:paraId="4E84CABE" w14:textId="77777777" w:rsidR="007322AC" w:rsidRDefault="007322AC" w:rsidP="007322AC">
      <w:pPr>
        <w:pStyle w:val="CitaviBibliographyEntry"/>
      </w:pPr>
      <w:bookmarkStart w:id="408" w:name="_CTVL001b2b2ea6be52b4f22b1c5cacc070211a8"/>
      <w:bookmarkEnd w:id="407"/>
      <w:r>
        <w:t>Joyce A. Cramer; Richard H. Mattson, M. D.; Mary L. Prevey, PhD; Richard D. Scheyer, M. D.; Valinda L. Ouellette, R. N. (1989): How Often Is Medication Taken as Prescribed? A Novel Assessment Technique. In: JAMA (Hg.): The Journal of the American Medical Association. 262. Aufl. (11).</w:t>
      </w:r>
    </w:p>
    <w:p w14:paraId="05F20686" w14:textId="77777777" w:rsidR="007322AC" w:rsidRDefault="007322AC" w:rsidP="007322AC">
      <w:pPr>
        <w:pStyle w:val="CitaviBibliographyEntry"/>
      </w:pPr>
      <w:bookmarkStart w:id="409" w:name="_CTVL00112d50ec64d90464482f8d1736cd63dd1"/>
      <w:bookmarkEnd w:id="408"/>
      <w:r>
        <w:lastRenderedPageBreak/>
        <w:t>Keding, Hannah; Eggen, Bernd (2011): Wohnsituation älterer Menschen in BadenWürttemberg und Deutschland. In: Statistisches Landesamt Baden-Württemberg (Hg.): Statistisches Monatsheft Baden-Württemberg. Stuttgart, S. 12–19.</w:t>
      </w:r>
    </w:p>
    <w:p w14:paraId="10B0D700" w14:textId="77777777" w:rsidR="007322AC" w:rsidRDefault="007322AC" w:rsidP="007322AC">
      <w:pPr>
        <w:pStyle w:val="CitaviBibliographyEntry"/>
      </w:pPr>
      <w:bookmarkStart w:id="410" w:name="_CTVL0016b8b5fc0ce7e4566a8c8f741077b25e4"/>
      <w:bookmarkEnd w:id="409"/>
      <w:r>
        <w:t>Kirch, Wilhelm; Hoffmann, Thomas; Pfaff, Holger (2012): Prävention und Versorgung. 1. Aufl. s.l.: Georg Thieme Verlag KG. Online verfügbar unter http://ebooks.thieme.de/9783131694515.</w:t>
      </w:r>
    </w:p>
    <w:p w14:paraId="22DDF07A" w14:textId="77777777" w:rsidR="007322AC" w:rsidRDefault="007322AC" w:rsidP="007322AC">
      <w:pPr>
        <w:pStyle w:val="CitaviBibliographyEntry"/>
      </w:pPr>
      <w:bookmarkStart w:id="411" w:name="_CTVL001f0fb989e721842b89a669301ae019e11"/>
      <w:bookmarkEnd w:id="410"/>
      <w:r>
        <w:t>Köther, I. (2007): Thiemes Altenpflege: Thieme.</w:t>
      </w:r>
    </w:p>
    <w:p w14:paraId="4F3B91CA" w14:textId="77777777" w:rsidR="007322AC" w:rsidRDefault="007322AC" w:rsidP="007322AC">
      <w:pPr>
        <w:pStyle w:val="CitaviBibliographyEntry"/>
      </w:pPr>
      <w:bookmarkStart w:id="412" w:name="_CTVL001b248b480bd2c4574969f261c0030da0b"/>
      <w:bookmarkEnd w:id="411"/>
      <w:r>
        <w:t>Luga, Aurel O.; McGuire, Maura (2014): Adherence and health care costs. In: Dove Press (Hg.): Journal of Risk Management and Healthcare Policy, S. 35–44. Online verfügbar unter http://www.ncbi.nlm.nih.gov/pmc/articles/PMC3934668/pdf/rmhp-7-035.pdf.</w:t>
      </w:r>
    </w:p>
    <w:p w14:paraId="0D997CBC" w14:textId="77777777" w:rsidR="007322AC" w:rsidRDefault="007322AC" w:rsidP="007322AC">
      <w:pPr>
        <w:pStyle w:val="CitaviBibliographyEntry"/>
      </w:pPr>
      <w:bookmarkStart w:id="413" w:name="_CTVL001b363576cc49e4699b92ca2e329b73a4b"/>
      <w:bookmarkEnd w:id="412"/>
      <w:r>
        <w:t>Lundell, Jay; Kimel, Janna; Dishongh, Terry; Hayes, Tamara L.; Pavel, Misha; Kaye, Jeffrey A. (2010): Why Elders Forget to Take Their Meds: AProbe Study to Inform a Smart Reminding System. In: Chris D. Nugent und Juan Carlos Augusto (Hg.): Smart homes and beyond. ICOST 2006 : 4th International Conference on Smart Homes and Health Telematics. Amsterdam, Washington, DC: IOS Press (Assistive technology research series 1383-813X, v. 19), S. 98–105.</w:t>
      </w:r>
    </w:p>
    <w:p w14:paraId="3616EFD4" w14:textId="77777777" w:rsidR="007322AC" w:rsidRDefault="007322AC" w:rsidP="007322AC">
      <w:pPr>
        <w:pStyle w:val="CitaviBibliographyEntry"/>
      </w:pPr>
      <w:bookmarkStart w:id="414" w:name="_CTVL00172390d328ea043f491f0e1107720a4cf"/>
      <w:bookmarkEnd w:id="413"/>
      <w:r>
        <w:t>Medminder (o. J.): Jon – Locked Pill Dispenser. Online verfügbar unter https://www.medminder.com/pill-dispensers-2/jon-locked-pill-dispenser/, zuletzt geprüft am 06.10.2016.</w:t>
      </w:r>
    </w:p>
    <w:p w14:paraId="0B019784" w14:textId="77777777" w:rsidR="007322AC" w:rsidRDefault="007322AC" w:rsidP="007322AC">
      <w:pPr>
        <w:pStyle w:val="CitaviBibliographyEntry"/>
      </w:pPr>
      <w:bookmarkStart w:id="415" w:name="_CTVL001a8aa7f5d99bb4059a109cfc223362a96"/>
      <w:bookmarkEnd w:id="414"/>
      <w:r>
        <w:t>MedSignals / VitalSignals LLC (2014): MedSignals® Pill Case/Monitor. Online verfügbar unter http://www.medsignals.com/medsignals-pill-case, zuletzt geprüft am 05.10.2016.</w:t>
      </w:r>
    </w:p>
    <w:p w14:paraId="586653A0" w14:textId="77777777" w:rsidR="007322AC" w:rsidRDefault="007322AC" w:rsidP="007322AC">
      <w:pPr>
        <w:pStyle w:val="CitaviBibliographyEntry"/>
      </w:pPr>
      <w:bookmarkStart w:id="416" w:name="_CTVL001d0aac8f2dce148609d0217582768d148"/>
      <w:bookmarkEnd w:id="415"/>
      <w:r>
        <w:t>micropik (o. J.): SG90 9 g Micro Servo. Online verfügbar unter http://www.micropik.com/PDF/SG90Servo.pdf, zuletzt geprüft am 02.03.2017.</w:t>
      </w:r>
    </w:p>
    <w:p w14:paraId="1ABBECBB" w14:textId="77777777" w:rsidR="007322AC" w:rsidRDefault="007322AC" w:rsidP="007322AC">
      <w:pPr>
        <w:pStyle w:val="CitaviBibliographyEntry"/>
      </w:pPr>
      <w:bookmarkStart w:id="417" w:name="_CTVL001e001c1bce9e646df9b862849b6016ddf"/>
      <w:bookmarkEnd w:id="416"/>
      <w:r>
        <w:t>Müller, Lotti; Petzold, Hilarion G. (2009): Resilienz und protektive Faktoren im Alter und ihre Bedeutung für den Social Support und die Psychotherapie bei älteren Menschen. Hg. v. Europäische Akademie für psychosoziale Gesundheit.</w:t>
      </w:r>
    </w:p>
    <w:p w14:paraId="24D0A8D0" w14:textId="77777777" w:rsidR="007322AC" w:rsidRDefault="007322AC" w:rsidP="007322AC">
      <w:pPr>
        <w:pStyle w:val="CitaviBibliographyEntry"/>
      </w:pPr>
      <w:bookmarkStart w:id="418" w:name="_CTVL00151a65ecac26342269711b00ad809971b"/>
      <w:bookmarkEnd w:id="417"/>
      <w:r>
        <w:t>Nadhem Kachroudi: Ambient Assisted Living.</w:t>
      </w:r>
    </w:p>
    <w:p w14:paraId="6823AE42" w14:textId="77777777" w:rsidR="007322AC" w:rsidRDefault="007322AC" w:rsidP="007322AC">
      <w:pPr>
        <w:pStyle w:val="CitaviBibliographyEntry"/>
      </w:pPr>
      <w:bookmarkStart w:id="419" w:name="_CTVL001ee77c3c7467849f2982e5fae2293d35d"/>
      <w:bookmarkEnd w:id="418"/>
      <w:r>
        <w:t>Pack, Jochen (2000): Zukunftsreport demographischer Wandel. Innovationsfähigkeit in einer alternden Gesellschaft. Bonn: bmb+f, Bundesministerium für Bildung und Forschung.</w:t>
      </w:r>
    </w:p>
    <w:p w14:paraId="65524575" w14:textId="77777777" w:rsidR="007322AC" w:rsidRDefault="007322AC" w:rsidP="007322AC">
      <w:pPr>
        <w:pStyle w:val="CitaviBibliographyEntry"/>
      </w:pPr>
      <w:bookmarkStart w:id="420" w:name="_CTVL0015204873007f141879e0245c1ff49e189"/>
      <w:bookmarkEnd w:id="419"/>
      <w:r>
        <w:t>Peter Georgieff (2009): Aktives Alter(n) und Technik. Nutzung der Informations- und Kommunikationstechnik (IKT) zur Erhaltung und Betreuung der Gesundheit älterer Menschen zu Hause. Hg. v. Fraunhofer-Institut für System- und Innovationsforschung.</w:t>
      </w:r>
    </w:p>
    <w:p w14:paraId="5686F518" w14:textId="77777777" w:rsidR="007322AC" w:rsidRDefault="007322AC" w:rsidP="007322AC">
      <w:pPr>
        <w:pStyle w:val="CitaviBibliographyEntry"/>
      </w:pPr>
      <w:bookmarkStart w:id="421" w:name="_CTVL00103665879cc2544cb99e76aae26cf17ed"/>
      <w:bookmarkEnd w:id="420"/>
      <w:r>
        <w:t>Redaktionsteam Hannoversche (2016): STEIGENDE LEBENSERWARTUNG – WAS SIND GRÜNDE UND FOLGEN? Hg. v. Hannoversche Lebensversicherung AG / Hannoversche Direktversicherung AG. Online verfügbar unter https://www.hannoversche.de/aktuelles/steigende-lebenserwartung-was-sind-gruende-und-folgen.htm, zuletzt geprüft am 07.10.2016.</w:t>
      </w:r>
    </w:p>
    <w:p w14:paraId="0B26F717" w14:textId="77777777" w:rsidR="007322AC" w:rsidRDefault="007322AC" w:rsidP="007322AC">
      <w:pPr>
        <w:pStyle w:val="CitaviBibliographyEntry"/>
      </w:pPr>
      <w:bookmarkStart w:id="422" w:name="_CTVL0010ab5d93200024ef080b539bb05ea4e5c"/>
      <w:bookmarkEnd w:id="421"/>
      <w:r>
        <w:t>Renteln-Kruse, W.; Frilling, B.; Neumann, L.; Kuhlmey, A. (2014): Arzneimittel im Alter: De Gruyter.</w:t>
      </w:r>
    </w:p>
    <w:p w14:paraId="60C58BD5" w14:textId="77777777" w:rsidR="007322AC" w:rsidRDefault="007322AC" w:rsidP="007322AC">
      <w:pPr>
        <w:pStyle w:val="CitaviBibliographyEntry"/>
      </w:pPr>
      <w:bookmarkStart w:id="423" w:name="_CTVL00161109b8704304c9ab772060dded12a78"/>
      <w:bookmarkEnd w:id="422"/>
      <w:r>
        <w:t>Rödel, Susanne (2012): Adhärenz in Zahlen: großes Problem, großes Potenzial. Online verfügbar unter http://www.healthcaremarketingblog.de/non-adhaerenz-kosten-folgen-potenzial, zuletzt geprüft am 08.10.2016.</w:t>
      </w:r>
    </w:p>
    <w:p w14:paraId="6331BFC1" w14:textId="77777777" w:rsidR="007322AC" w:rsidRDefault="007322AC" w:rsidP="007322AC">
      <w:pPr>
        <w:pStyle w:val="CitaviBibliographyEntry"/>
      </w:pPr>
      <w:bookmarkStart w:id="424" w:name="_CTVL0013576f2aade584cf7b22c317ea1003249"/>
      <w:bookmarkEnd w:id="423"/>
      <w:r>
        <w:t>Sackmann, Reinhold (2007): Lebenslaufanalyse und Biografieforschung. Eine Einführung. 1. Aufl. Wiesbaden: VS Verlag für Sozialwissenschaften / GWV Fachverlage GmbH Wiesbaden (Studienskripten zur Soziologie). Online verfügbar unter http://dx.doi.org/10.1007/978-3-531-90606-5.</w:t>
      </w:r>
    </w:p>
    <w:p w14:paraId="00EA16C6" w14:textId="77777777" w:rsidR="007322AC" w:rsidRDefault="007322AC" w:rsidP="007322AC">
      <w:pPr>
        <w:pStyle w:val="CitaviBibliographyEntry"/>
      </w:pPr>
      <w:bookmarkStart w:id="425" w:name="_CTVL001582481cde3d8446d9732b85342f85cb0"/>
      <w:bookmarkEnd w:id="424"/>
      <w:r>
        <w:lastRenderedPageBreak/>
        <w:t xml:space="preserve">Salgia, Aakash Sunil; Ganesan, K.; Raghunath, Ashwin (2015): Smart Pill Box. In: </w:t>
      </w:r>
      <w:bookmarkEnd w:id="425"/>
      <w:r w:rsidRPr="007322AC">
        <w:rPr>
          <w:i/>
        </w:rPr>
        <w:t xml:space="preserve">Indian Journal of Science and Technology </w:t>
      </w:r>
      <w:r w:rsidRPr="007322AC">
        <w:t>8 (S2), S. 95. DOI: 10.17485/ijst/2015/v8iS2/58744.</w:t>
      </w:r>
    </w:p>
    <w:p w14:paraId="6486EC9D" w14:textId="77777777" w:rsidR="007322AC" w:rsidRDefault="007322AC" w:rsidP="007322AC">
      <w:pPr>
        <w:pStyle w:val="CitaviBibliographyEntry"/>
      </w:pPr>
      <w:bookmarkStart w:id="426" w:name="_CTVL001ca0b04c9131f4d6389b1b393d1bff40c"/>
      <w:r>
        <w:t>Schneekloth, U.; Wahl, H. W. (2008): Selbständigkeit und Hilfebedarf bei älteren Menschen in Privathaushalten: Pflegearrangements, Demenz, Versorgungsangebote: Kohlhammer. Online verfügbar unter https://books.google.de/books?id=jyu-Os6LcnoC.</w:t>
      </w:r>
    </w:p>
    <w:p w14:paraId="25DA4D5F" w14:textId="77777777" w:rsidR="007322AC" w:rsidRDefault="007322AC" w:rsidP="007322AC">
      <w:pPr>
        <w:pStyle w:val="CitaviBibliographyEntry"/>
      </w:pPr>
      <w:bookmarkStart w:id="427" w:name="_CTVL001357d9b9957e04c8086afe33b4812f37e"/>
      <w:bookmarkEnd w:id="426"/>
      <w:r>
        <w:t>SMRXT INC (2015): SMRxT. Online verfügbar unter https://www.smrxt.com, zuletzt geprüft am 06.10.2016.</w:t>
      </w:r>
    </w:p>
    <w:p w14:paraId="65E187F3" w14:textId="77777777" w:rsidR="007322AC" w:rsidRDefault="007322AC" w:rsidP="007322AC">
      <w:pPr>
        <w:pStyle w:val="CitaviBibliographyEntry"/>
      </w:pPr>
      <w:bookmarkStart w:id="428" w:name="_CTVL00154d7019342664800be5d0e4067963b73"/>
      <w:bookmarkEnd w:id="427"/>
      <w:r>
        <w:t>Statista (2016): Anzahl der Geburten und der Sterbefälle in Deutschland in den Jahren von 1950 bis 2015. Online verfügbar unter http://images.google.de/imgres?imgurl=http%3A%2F%2Fde.statista.com%2Fgraphic%2F1%2F161831%2Fgegenueberstellung-von-geburten-und-todesfaellen-in-deutschland.jpg&amp;imgrefurl=http%3A%2F%2Fde.statista.com%2Fstatistik%2Fdaten%2Fstudie%2F161831%2Fumfrage%2Fgegenueberstellung-von-geburten-und-todesfaellen-in-deutschland%2F&amp;h=716&amp;w=1000&amp;tbnid=cJoSdPuElgcObM%3A&amp;docid=AoMaBUWUkNfMxM&amp;ei=HyflV5vJAcLlUfPxuIAK&amp;tbm=isch&amp;client=opera&amp;iact=rc&amp;uact=3&amp;dur=699&amp;page=0&amp;start=0&amp;ndsp=16&amp;ved=0ahUKEwjb1MTBxaXPAhXCchQKHfM4DqAQMwgpKAswCw&amp;bih=630&amp;biw=1366, zuletzt geprüft am 07.10.2016.</w:t>
      </w:r>
    </w:p>
    <w:p w14:paraId="1FBF1F55" w14:textId="77777777" w:rsidR="007322AC" w:rsidRDefault="007322AC" w:rsidP="007322AC">
      <w:pPr>
        <w:pStyle w:val="CitaviBibliographyEntry"/>
      </w:pPr>
      <w:bookmarkStart w:id="429" w:name="_CTVL001d8b7b6bab52c4b269523fc4682bd88cf"/>
      <w:bookmarkEnd w:id="428"/>
      <w:r>
        <w:t>Statistisches Bundesamt (2015): Koordinierte Bevölkerungsvoruasberechnung für Deutschland. Online verfügbar unter http://www.destatis.de/bevoelkerungspyramide/, zuletzt geprüft am 02.10.2016.</w:t>
      </w:r>
    </w:p>
    <w:p w14:paraId="24C166BD" w14:textId="77777777" w:rsidR="007322AC" w:rsidRDefault="007322AC" w:rsidP="007322AC">
      <w:pPr>
        <w:pStyle w:val="CitaviBibliographyEntry"/>
      </w:pPr>
      <w:bookmarkStart w:id="430" w:name="_CTVL001e04693e9b6c0486b9d9ef4c70eeb58e8"/>
      <w:bookmarkEnd w:id="429"/>
      <w:r>
        <w:t>Statistisches Landesamt Baden-Württemberg (Hg.) (2011): Statistisches Monatsheft Baden-Württemberg. Stuttgart.</w:t>
      </w:r>
    </w:p>
    <w:p w14:paraId="603A3AC1" w14:textId="77777777" w:rsidR="007322AC" w:rsidRDefault="007322AC" w:rsidP="007322AC">
      <w:pPr>
        <w:pStyle w:val="CitaviBibliographyEntry"/>
      </w:pPr>
      <w:bookmarkStart w:id="431" w:name="_CTVL00187d67e6315b44b1f9a5da39ed4e2c6f1"/>
      <w:bookmarkEnd w:id="430"/>
      <w:r>
        <w:t>Strese, Hartmut (2010): Ambient Assisted Living - ein zu hebender Schatz für Dienstleister. Hg. v. VDI/VDE Innovation + Technik GmbH. Online verfügbar unter http://www.vdivde-it.de/ips/archiv/mai-2010/ambient-assisted-living-ein-zu-hebender-schatz-fuer-dienstleister, zuletzt geprüft am 24.10.2016.</w:t>
      </w:r>
    </w:p>
    <w:p w14:paraId="03CC7649" w14:textId="77777777" w:rsidR="007322AC" w:rsidRDefault="007322AC" w:rsidP="007322AC">
      <w:pPr>
        <w:pStyle w:val="CitaviBibliographyEntry"/>
      </w:pPr>
      <w:bookmarkStart w:id="432" w:name="_CTVL001fdf64d49c0374fbb9f6be55e60e0e008"/>
      <w:bookmarkEnd w:id="431"/>
      <w:r>
        <w:t>Theussig, Sören (2012): AAL für ALLE? Nutzerakzeptanz-Steigerung von altersgerechten Assistenzsystemen (AAL) durch den Ansatz des Universal Design und Nutzerintegration. Online verfügbar unter http://nullbarriere.de/aal-fuer-alle.htm, zuletzt geprüft am 14.10.2016.</w:t>
      </w:r>
    </w:p>
    <w:p w14:paraId="777E7CB6" w14:textId="77777777" w:rsidR="007322AC" w:rsidRDefault="007322AC" w:rsidP="007322AC">
      <w:pPr>
        <w:pStyle w:val="CitaviBibliographyEntry"/>
      </w:pPr>
      <w:bookmarkStart w:id="433" w:name="_CTVL0015b250e0c8efb46ae892ed3b68e8b73c7"/>
      <w:bookmarkEnd w:id="432"/>
      <w:r>
        <w:t>Thyrolf, Anja (2013): Ambient Assisted Living. Möglichkeiten, Grenzen und Voraussetzungen einer gerechten Verteilung altersgerechter Assistenzsysteme. Halle (Saale): Martin-Luther-Univ. Halle-Wittenberg Interdisziplinäres Zentrum Medizin-Ethik-Recht (Schriftenreihe Medizin - Ethik - Recht, 45).</w:t>
      </w:r>
    </w:p>
    <w:p w14:paraId="38F8F900" w14:textId="77777777" w:rsidR="007322AC" w:rsidRDefault="007322AC" w:rsidP="007322AC">
      <w:pPr>
        <w:pStyle w:val="CitaviBibliographyEntry"/>
      </w:pPr>
      <w:bookmarkStart w:id="434" w:name="_CTVL0013febbee27294488d9e98827bfba96e01"/>
      <w:bookmarkEnd w:id="433"/>
      <w:r>
        <w:t xml:space="preserve">Tomita, Machiko R.; Mann, William C.; Fraas, Linda F.; Stanton, Kathleen M. (2004): Predictors of the Use of Assistive Devices that Address Physical Impairments Among Community-Based Frail Elders. In: </w:t>
      </w:r>
      <w:bookmarkEnd w:id="434"/>
      <w:r w:rsidRPr="007322AC">
        <w:rPr>
          <w:i/>
        </w:rPr>
        <w:t xml:space="preserve">j appl gerontol </w:t>
      </w:r>
      <w:r w:rsidRPr="007322AC">
        <w:t>23 (2), S. 141–155. DOI: 10.1177/0733464804265606.</w:t>
      </w:r>
    </w:p>
    <w:p w14:paraId="1AEB9D42" w14:textId="77777777" w:rsidR="007322AC" w:rsidRDefault="007322AC" w:rsidP="007322AC">
      <w:pPr>
        <w:pStyle w:val="CitaviBibliographyEntry"/>
      </w:pPr>
      <w:bookmarkStart w:id="435" w:name="_CTVL00112c44df0467e4de1976b0abfa24e2f3b"/>
      <w:r>
        <w:t>Tricella Inc. (2015): Pillbox by Tricella. Online verfügbar unter http://www.tricella.com, zuletzt geprüft am 06.10.2016.</w:t>
      </w:r>
    </w:p>
    <w:p w14:paraId="23594FE3" w14:textId="77777777" w:rsidR="007322AC" w:rsidRDefault="007322AC" w:rsidP="007322AC">
      <w:pPr>
        <w:pStyle w:val="CitaviBibliographyEntry"/>
      </w:pPr>
      <w:bookmarkStart w:id="436" w:name="_CTVL00176b99440310d4b12bdcdd447df8f14f6"/>
      <w:bookmarkEnd w:id="435"/>
      <w:r>
        <w:t xml:space="preserve">van den Boogaard, Jossy; Lyimo, Ramsey A.; Boeree, Martin J.; Kibiki, Gibson S.; Aarnoutse, Rob E. (2011): Electronic monitoring of treatment adherence and validation of alternative adherence measures in tuberculosis patients: a pilot study. In: </w:t>
      </w:r>
      <w:bookmarkEnd w:id="436"/>
      <w:r w:rsidRPr="007322AC">
        <w:rPr>
          <w:i/>
        </w:rPr>
        <w:t xml:space="preserve">Bulletin of the World Health Organization </w:t>
      </w:r>
      <w:r w:rsidRPr="007322AC">
        <w:t>89 (9), S. 632–639. DOI: 10.2471/BLT.11.086462.</w:t>
      </w:r>
    </w:p>
    <w:p w14:paraId="4B742434" w14:textId="77777777" w:rsidR="007322AC" w:rsidRDefault="007322AC" w:rsidP="007322AC">
      <w:pPr>
        <w:pStyle w:val="CitaviBibliographyEntry"/>
      </w:pPr>
      <w:bookmarkStart w:id="437" w:name="_CTVL001e0dd47101c9d426ebc131b0187a3925a"/>
      <w:r>
        <w:t>Waveshare (2016): 5inch HDMI LCD. Online verfügbar unter http://www.waveshare.com/wiki/5inch_HDMI_LCD, zuletzt geprüft am 11.03.2017.</w:t>
      </w:r>
    </w:p>
    <w:p w14:paraId="61CDB120" w14:textId="77777777" w:rsidR="007322AC" w:rsidRDefault="007322AC" w:rsidP="007322AC">
      <w:pPr>
        <w:pStyle w:val="CitaviBibliographyEntry"/>
      </w:pPr>
      <w:bookmarkStart w:id="438" w:name="_CTVL001a3e301fa733f4818ac48c6d44a177d19"/>
      <w:bookmarkEnd w:id="437"/>
      <w:r>
        <w:lastRenderedPageBreak/>
        <w:t>WEALTHTAXI (o. J.): Product Description. Online verfügbar unter http://www.getiremember.com/Home/Description?Length=4, zuletzt geprüft am 06.10.2016.</w:t>
      </w:r>
    </w:p>
    <w:p w14:paraId="2940D2D6" w14:textId="036D5DC3" w:rsidR="009D42D9" w:rsidRPr="009C5835" w:rsidRDefault="007322AC" w:rsidP="007322AC">
      <w:pPr>
        <w:pStyle w:val="CitaviBibliographyEntry"/>
      </w:pPr>
      <w:bookmarkStart w:id="439" w:name="_CTVL001158081f0142542deafaecc3d5386ad04"/>
      <w:bookmarkEnd w:id="438"/>
      <w:r>
        <w:t>Weineck, Jürgen (2004): Sportbiologie. 9. Aufl. Balingen: Spitta-Verl.</w:t>
      </w:r>
      <w:bookmarkEnd w:id="439"/>
      <w:r w:rsidR="009D42D9" w:rsidRPr="009C5835">
        <w:fldChar w:fldCharType="end"/>
      </w:r>
    </w:p>
    <w:p w14:paraId="0661C58A" w14:textId="77777777" w:rsidR="009D42D9" w:rsidRPr="009C5835" w:rsidRDefault="009D42D9" w:rsidP="009D42D9">
      <w:pPr>
        <w:rPr>
          <w:rFonts w:ascii="Arial" w:hAnsi="Arial" w:cs="Arial"/>
        </w:rPr>
      </w:pPr>
    </w:p>
    <w:p w14:paraId="5318078C" w14:textId="77777777" w:rsidR="009D42D9" w:rsidRPr="009C5835" w:rsidRDefault="009D42D9" w:rsidP="009D42D9">
      <w:pPr>
        <w:pStyle w:val="CitaviBibliographyEntry"/>
        <w:rPr>
          <w:rFonts w:ascii="Arial" w:hAnsi="Arial" w:cs="Arial"/>
          <w:b/>
        </w:rPr>
      </w:pPr>
      <w:bookmarkStart w:id="440" w:name="_CTVL001cb0080da91454f4e903a83699d3e23b8"/>
    </w:p>
    <w:bookmarkEnd w:id="440"/>
    <w:p w14:paraId="1642AB8C" w14:textId="2F8266F6" w:rsidR="000038CA" w:rsidRPr="009C5835" w:rsidRDefault="000038CA">
      <w:pPr>
        <w:spacing w:after="200" w:line="276" w:lineRule="auto"/>
        <w:rPr>
          <w:rFonts w:ascii="Arial" w:eastAsiaTheme="majorEastAsia" w:hAnsi="Arial" w:cs="Arial"/>
          <w:b/>
          <w:bCs/>
          <w:color w:val="4F81BD" w:themeColor="accent1"/>
          <w:sz w:val="26"/>
          <w:szCs w:val="26"/>
        </w:rPr>
      </w:pPr>
      <w:r w:rsidRPr="009C5835">
        <w:rPr>
          <w:rFonts w:ascii="Arial" w:hAnsi="Arial" w:cs="Arial"/>
        </w:rPr>
        <w:br w:type="page"/>
      </w:r>
    </w:p>
    <w:p w14:paraId="57A7C7CE" w14:textId="77777777" w:rsidR="000038CA" w:rsidRPr="009C5835" w:rsidRDefault="000038CA" w:rsidP="000038CA">
      <w:pPr>
        <w:pStyle w:val="berschrift1"/>
        <w:rPr>
          <w:rFonts w:ascii="Arial" w:hAnsi="Arial" w:cs="Arial"/>
          <w:color w:val="4F81BD" w:themeColor="accent1"/>
        </w:rPr>
      </w:pPr>
      <w:bookmarkStart w:id="441" w:name="_Toc314399566"/>
      <w:bookmarkStart w:id="442" w:name="_Toc428201629"/>
      <w:bookmarkStart w:id="443" w:name="_Toc462231048"/>
      <w:bookmarkStart w:id="444" w:name="_Toc477029961"/>
      <w:r w:rsidRPr="009C5835">
        <w:rPr>
          <w:rFonts w:ascii="Arial" w:hAnsi="Arial" w:cs="Arial"/>
          <w:color w:val="4F81BD" w:themeColor="accent1"/>
        </w:rPr>
        <w:lastRenderedPageBreak/>
        <w:t>Ehrenwörtliche Erklärung</w:t>
      </w:r>
      <w:bookmarkEnd w:id="441"/>
      <w:bookmarkEnd w:id="442"/>
      <w:bookmarkEnd w:id="443"/>
      <w:bookmarkEnd w:id="444"/>
    </w:p>
    <w:p w14:paraId="5AA908EB" w14:textId="77777777" w:rsidR="000038CA" w:rsidRPr="009C5835" w:rsidRDefault="000038CA" w:rsidP="000038CA">
      <w:pPr>
        <w:rPr>
          <w:rFonts w:ascii="Arial" w:hAnsi="Arial" w:cs="Arial"/>
        </w:rPr>
      </w:pPr>
    </w:p>
    <w:p w14:paraId="21C80C78"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12931D0E"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r w:rsidRPr="009C5835">
        <w:rPr>
          <w:rFonts w:ascii="Arial" w:hAnsi="Arial" w:cs="Arial"/>
        </w:rPr>
        <w:t>„Ich versichere, dass ich die beiliegende Arbeit ohne Hilfe Dritter und ohne Benutzung anderer als der angegebenen Quellen und Hilfsmittel angefertigt und die den benutzten Quellen wörtlich und inhaltlich entnommenen Stellen als solche kenntlich gemacht habe. Diese Arbeit hat in gleicher oder ähnlicher Form noch keiner Prüfungsbehörde vorgelegen.“</w:t>
      </w:r>
    </w:p>
    <w:p w14:paraId="30CE642D"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78E5CDC3"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2313B39E"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45DE7EF4"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03B92638"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r w:rsidRPr="009C5835">
        <w:rPr>
          <w:rFonts w:ascii="Arial" w:hAnsi="Arial" w:cs="Arial"/>
        </w:rPr>
        <w:t xml:space="preserve">Ort, Datum </w:t>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t>Unterschrift</w:t>
      </w:r>
    </w:p>
    <w:p w14:paraId="70FBE212"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0A1CC16E" w14:textId="77777777" w:rsidR="000038CA" w:rsidRPr="009C5835" w:rsidRDefault="000038CA" w:rsidP="000038CA">
      <w:pPr>
        <w:pStyle w:val="Listenabsatz"/>
        <w:ind w:left="0"/>
        <w:rPr>
          <w:rFonts w:ascii="Arial" w:hAnsi="Arial" w:cs="Arial"/>
        </w:rPr>
      </w:pPr>
    </w:p>
    <w:sectPr w:rsidR="000038CA" w:rsidRPr="009C5835" w:rsidSect="00A0475D">
      <w:footerReference w:type="default" r:id="rId78"/>
      <w:pgSz w:w="11906" w:h="16838"/>
      <w:pgMar w:top="1418" w:right="851" w:bottom="1418" w:left="1701" w:header="709" w:footer="709" w:gutter="0"/>
      <w:pgNumType w:fmt="upperRoman" w:start="7"/>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98" w:author="Waldemar Jaufmann" w:date="2017-03-11T14:14:00Z" w:initials="WJ">
    <w:p w14:paraId="50597BAF" w14:textId="64F0CAB9" w:rsidR="007316ED" w:rsidRDefault="007316ED">
      <w:pPr>
        <w:pStyle w:val="Kommentartext"/>
      </w:pPr>
      <w:r>
        <w:rPr>
          <w:rStyle w:val="Kommentarzeichen"/>
        </w:rPr>
        <w:annotationRef/>
      </w:r>
      <w:r>
        <w:t>In Gänsefüsschen oder Klammern?</w:t>
      </w:r>
    </w:p>
  </w:comment>
  <w:comment w:id="202" w:author="Waldemar Jaufmann" w:date="2017-03-11T14:17:00Z" w:initials="WJ">
    <w:p w14:paraId="3708EC74" w14:textId="25B908A1" w:rsidR="007316ED" w:rsidRDefault="007316ED">
      <w:pPr>
        <w:pStyle w:val="Kommentartext"/>
      </w:pPr>
      <w:r>
        <w:rPr>
          <w:rStyle w:val="Kommentarzeichen"/>
        </w:rPr>
        <w:annotationRef/>
      </w:r>
      <w:r>
        <w:t>Schreibweise?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0597BAF" w15:done="0"/>
  <w15:commentEx w15:paraId="3708EC74"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FF095F" w14:textId="77777777" w:rsidR="0030338A" w:rsidRDefault="0030338A" w:rsidP="00AD0E32">
      <w:r>
        <w:separator/>
      </w:r>
    </w:p>
  </w:endnote>
  <w:endnote w:type="continuationSeparator" w:id="0">
    <w:p w14:paraId="236930C5" w14:textId="77777777" w:rsidR="0030338A" w:rsidRDefault="0030338A" w:rsidP="00AD0E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BA2E42" w14:textId="12C31E78" w:rsidR="007316ED" w:rsidRPr="00451896" w:rsidRDefault="007316ED"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1F4EC2" w:rsidRPr="001F4EC2">
      <w:rPr>
        <w:rFonts w:ascii="Arial" w:eastAsiaTheme="majorEastAsia" w:hAnsi="Arial" w:cs="Arial"/>
        <w:noProof/>
        <w:sz w:val="20"/>
      </w:rPr>
      <w:t>XI</w:t>
    </w:r>
    <w:r w:rsidRPr="00451896">
      <w:rPr>
        <w:rFonts w:ascii="Arial" w:eastAsiaTheme="majorEastAsia" w:hAnsi="Arial" w:cs="Arial"/>
        <w:sz w:val="20"/>
      </w:rPr>
      <w:fldChar w:fldCharType="end"/>
    </w:r>
  </w:p>
  <w:p w14:paraId="7B8D6833" w14:textId="77777777" w:rsidR="007316ED" w:rsidRPr="00451896" w:rsidRDefault="007316ED">
    <w:pPr>
      <w:pStyle w:val="Fuzeile"/>
      <w:rPr>
        <w:rFonts w:ascii="Arial" w:hAnsi="Arial" w:cs="Arial"/>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16C0F6" w14:textId="066240D5" w:rsidR="007316ED" w:rsidRPr="00451896" w:rsidRDefault="007316ED"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EA2925" w:rsidRPr="00EA2925">
      <w:rPr>
        <w:rFonts w:ascii="Arial" w:eastAsiaTheme="majorEastAsia" w:hAnsi="Arial" w:cs="Arial"/>
        <w:noProof/>
        <w:sz w:val="20"/>
      </w:rPr>
      <w:t>27</w:t>
    </w:r>
    <w:r w:rsidRPr="00451896">
      <w:rPr>
        <w:rFonts w:ascii="Arial" w:eastAsiaTheme="majorEastAsia" w:hAnsi="Arial" w:cs="Arial"/>
        <w:sz w:val="20"/>
      </w:rPr>
      <w:fldChar w:fldCharType="end"/>
    </w:r>
  </w:p>
  <w:p w14:paraId="54F5612D" w14:textId="77777777" w:rsidR="007316ED" w:rsidRPr="00451896" w:rsidRDefault="007316ED">
    <w:pPr>
      <w:pStyle w:val="Fuzeile"/>
      <w:rPr>
        <w:rFonts w:ascii="Arial" w:hAnsi="Arial" w:cs="Arial"/>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3EAAA3" w14:textId="02D76C2A" w:rsidR="007316ED" w:rsidRPr="00451896" w:rsidRDefault="007316ED" w:rsidP="007838EF">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EA2925" w:rsidRPr="00EA2925">
      <w:rPr>
        <w:rFonts w:ascii="Arial" w:eastAsiaTheme="majorEastAsia" w:hAnsi="Arial" w:cs="Arial"/>
        <w:noProof/>
        <w:sz w:val="20"/>
      </w:rPr>
      <w:t>XII</w:t>
    </w:r>
    <w:r w:rsidRPr="00451896">
      <w:rPr>
        <w:rFonts w:ascii="Arial" w:eastAsiaTheme="majorEastAsia" w:hAnsi="Arial" w:cs="Arial"/>
        <w:sz w:val="20"/>
      </w:rPr>
      <w:fldChar w:fldCharType="end"/>
    </w:r>
  </w:p>
  <w:p w14:paraId="3724DC06" w14:textId="77777777" w:rsidR="007316ED" w:rsidRPr="00451896" w:rsidRDefault="007316ED">
    <w:pPr>
      <w:pStyle w:val="Fuzeile"/>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8CC60C" w14:textId="77777777" w:rsidR="0030338A" w:rsidRDefault="0030338A" w:rsidP="00AD0E32">
      <w:r>
        <w:separator/>
      </w:r>
    </w:p>
  </w:footnote>
  <w:footnote w:type="continuationSeparator" w:id="0">
    <w:p w14:paraId="5CB1AF56" w14:textId="77777777" w:rsidR="0030338A" w:rsidRDefault="0030338A" w:rsidP="00AD0E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7A0E8" w14:textId="11B2ED99" w:rsidR="007316ED" w:rsidRPr="00451896" w:rsidRDefault="007316ED" w:rsidP="004744C8">
    <w:pPr>
      <w:pStyle w:val="Kopfzeile"/>
      <w:pBdr>
        <w:bottom w:val="single" w:sz="4" w:space="1" w:color="auto"/>
      </w:pBdr>
      <w:rPr>
        <w:rFonts w:ascii="Arial"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sidR="001F4EC2">
      <w:rPr>
        <w:rFonts w:ascii="Arial" w:eastAsiaTheme="majorEastAsia" w:hAnsi="Arial" w:cs="Arial"/>
        <w:sz w:val="20"/>
      </w:rPr>
      <w:fldChar w:fldCharType="separate"/>
    </w:r>
    <w:r w:rsidR="001F4EC2">
      <w:rPr>
        <w:rFonts w:ascii="Arial" w:eastAsiaTheme="majorEastAsia" w:hAnsi="Arial" w:cs="Arial"/>
        <w:noProof/>
        <w:sz w:val="20"/>
      </w:rPr>
      <w:t>Abstract</w:t>
    </w:r>
    <w:r>
      <w:rPr>
        <w:rFonts w:ascii="Arial" w:eastAsiaTheme="majorEastAsia" w:hAnsi="Arial" w:cs="Arial"/>
        <w:sz w:val="20"/>
      </w:rPr>
      <w:fldChar w:fldCharType="end"/>
    </w:r>
  </w:p>
  <w:p w14:paraId="3B439F52" w14:textId="4C14D7A5" w:rsidR="007316ED" w:rsidRPr="004744C8" w:rsidRDefault="007316ED" w:rsidP="004744C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7D1734" w14:textId="7627F35E" w:rsidR="007316ED" w:rsidRPr="00C8219C" w:rsidRDefault="007316ED" w:rsidP="00845AE0">
    <w:pPr>
      <w:pStyle w:val="Kopfzeile"/>
      <w:pBdr>
        <w:bottom w:val="single" w:sz="4" w:space="1" w:color="auto"/>
      </w:pBdr>
      <w:tabs>
        <w:tab w:val="clear" w:pos="4536"/>
        <w:tab w:val="clear" w:pos="9072"/>
        <w:tab w:val="left" w:pos="5985"/>
      </w:tabs>
      <w:rPr>
        <w:rFonts w:ascii="Arial" w:eastAsiaTheme="majorEastAsia"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sidR="00EA2925">
      <w:rPr>
        <w:rFonts w:ascii="Arial" w:eastAsiaTheme="majorEastAsia" w:hAnsi="Arial" w:cs="Arial"/>
        <w:sz w:val="20"/>
      </w:rPr>
      <w:fldChar w:fldCharType="separate"/>
    </w:r>
    <w:r w:rsidR="00EA2925">
      <w:rPr>
        <w:rFonts w:ascii="Arial" w:eastAsiaTheme="majorEastAsia" w:hAnsi="Arial" w:cs="Arial"/>
        <w:noProof/>
        <w:sz w:val="20"/>
      </w:rPr>
      <w:t>Kategorien von Medikamentenverwaltungssystemen</w:t>
    </w:r>
    <w:r>
      <w:rPr>
        <w:rFonts w:ascii="Arial" w:eastAsiaTheme="majorEastAsia" w:hAnsi="Arial" w:cs="Arial"/>
        <w:sz w:val="20"/>
      </w:rPr>
      <w:fldChar w:fldCharType="end"/>
    </w:r>
    <w:r w:rsidRPr="00C8219C">
      <w:rPr>
        <w:rFonts w:ascii="Arial" w:eastAsiaTheme="majorEastAsia" w:hAnsi="Arial" w:cs="Arial"/>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24DC7B9C"/>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E15AE2C4"/>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804C7A2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591E5FC6"/>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1ECE21C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31E1574"/>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9744F3A"/>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B36B13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E0653A"/>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3423B12"/>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10C5DE5"/>
    <w:multiLevelType w:val="multilevel"/>
    <w:tmpl w:val="BD58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403059"/>
    <w:multiLevelType w:val="hybridMultilevel"/>
    <w:tmpl w:val="4EBCDC28"/>
    <w:lvl w:ilvl="0" w:tplc="EE7A59D8">
      <w:start w:val="5"/>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A6D30E5"/>
    <w:multiLevelType w:val="hybridMultilevel"/>
    <w:tmpl w:val="C422FBEE"/>
    <w:lvl w:ilvl="0" w:tplc="648EFDC6">
      <w:start w:val="1"/>
      <w:numFmt w:val="decimal"/>
      <w:lvlText w:val="[%1]"/>
      <w:lvlJc w:val="left"/>
      <w:pPr>
        <w:ind w:left="36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A8127DB"/>
    <w:multiLevelType w:val="multilevel"/>
    <w:tmpl w:val="BD4A6F98"/>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0B8236E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E5808F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22722BF"/>
    <w:multiLevelType w:val="hybridMultilevel"/>
    <w:tmpl w:val="547C7E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159A6DD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525488E"/>
    <w:multiLevelType w:val="hybridMultilevel"/>
    <w:tmpl w:val="25F22C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5AD2286"/>
    <w:multiLevelType w:val="hybridMultilevel"/>
    <w:tmpl w:val="5C6C326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DCC2D63"/>
    <w:multiLevelType w:val="hybridMultilevel"/>
    <w:tmpl w:val="D7428DB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1" w15:restartNumberingAfterBreak="0">
    <w:nsid w:val="2DEA2FB4"/>
    <w:multiLevelType w:val="hybridMultilevel"/>
    <w:tmpl w:val="F1D6468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38BC4566"/>
    <w:multiLevelType w:val="hybridMultilevel"/>
    <w:tmpl w:val="43882C8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41AC2A5D"/>
    <w:multiLevelType w:val="multilevel"/>
    <w:tmpl w:val="0407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4" w15:restartNumberingAfterBreak="0">
    <w:nsid w:val="43846448"/>
    <w:multiLevelType w:val="hybridMultilevel"/>
    <w:tmpl w:val="C99C012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49214D7F"/>
    <w:multiLevelType w:val="hybridMultilevel"/>
    <w:tmpl w:val="776CE8D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4A585040"/>
    <w:multiLevelType w:val="multilevel"/>
    <w:tmpl w:val="DBFA8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D95EC0"/>
    <w:multiLevelType w:val="hybridMultilevel"/>
    <w:tmpl w:val="714CEA1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8" w15:restartNumberingAfterBreak="0">
    <w:nsid w:val="531B0981"/>
    <w:multiLevelType w:val="hybridMultilevel"/>
    <w:tmpl w:val="9E42C03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5DB07BD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0950B7D"/>
    <w:multiLevelType w:val="hybridMultilevel"/>
    <w:tmpl w:val="D688C126"/>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1" w15:restartNumberingAfterBreak="0">
    <w:nsid w:val="62E95C79"/>
    <w:multiLevelType w:val="hybridMultilevel"/>
    <w:tmpl w:val="A69C45B2"/>
    <w:lvl w:ilvl="0" w:tplc="8AE61150">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67B97443"/>
    <w:multiLevelType w:val="hybridMultilevel"/>
    <w:tmpl w:val="C2BEA20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67F61361"/>
    <w:multiLevelType w:val="multilevel"/>
    <w:tmpl w:val="0407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181387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39A27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76E0A0D"/>
    <w:multiLevelType w:val="hybridMultilevel"/>
    <w:tmpl w:val="7AC2F0A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77DC0C99"/>
    <w:multiLevelType w:val="hybridMultilevel"/>
    <w:tmpl w:val="307C4FFE"/>
    <w:lvl w:ilvl="0" w:tplc="2746F1B0">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4"/>
  </w:num>
  <w:num w:numId="2">
    <w:abstractNumId w:val="33"/>
  </w:num>
  <w:num w:numId="3">
    <w:abstractNumId w:val="13"/>
  </w:num>
  <w:num w:numId="4">
    <w:abstractNumId w:val="28"/>
  </w:num>
  <w:num w:numId="5">
    <w:abstractNumId w:val="12"/>
  </w:num>
  <w:num w:numId="6">
    <w:abstractNumId w:val="31"/>
  </w:num>
  <w:num w:numId="7">
    <w:abstractNumId w:val="0"/>
  </w:num>
  <w:num w:numId="8">
    <w:abstractNumId w:val="1"/>
  </w:num>
  <w:num w:numId="9">
    <w:abstractNumId w:val="2"/>
  </w:num>
  <w:num w:numId="10">
    <w:abstractNumId w:val="3"/>
  </w:num>
  <w:num w:numId="11">
    <w:abstractNumId w:val="4"/>
  </w:num>
  <w:num w:numId="12">
    <w:abstractNumId w:val="5"/>
  </w:num>
  <w:num w:numId="13">
    <w:abstractNumId w:val="6"/>
  </w:num>
  <w:num w:numId="14">
    <w:abstractNumId w:val="7"/>
  </w:num>
  <w:num w:numId="15">
    <w:abstractNumId w:val="8"/>
  </w:num>
  <w:num w:numId="16">
    <w:abstractNumId w:val="9"/>
  </w:num>
  <w:num w:numId="17">
    <w:abstractNumId w:val="27"/>
  </w:num>
  <w:num w:numId="18">
    <w:abstractNumId w:val="20"/>
  </w:num>
  <w:num w:numId="19">
    <w:abstractNumId w:val="17"/>
  </w:num>
  <w:num w:numId="20">
    <w:abstractNumId w:val="29"/>
  </w:num>
  <w:num w:numId="21">
    <w:abstractNumId w:val="14"/>
  </w:num>
  <w:num w:numId="22">
    <w:abstractNumId w:val="34"/>
  </w:num>
  <w:num w:numId="23">
    <w:abstractNumId w:val="19"/>
  </w:num>
  <w:num w:numId="24">
    <w:abstractNumId w:val="22"/>
  </w:num>
  <w:num w:numId="25">
    <w:abstractNumId w:val="15"/>
  </w:num>
  <w:num w:numId="26">
    <w:abstractNumId w:val="35"/>
  </w:num>
  <w:num w:numId="27">
    <w:abstractNumId w:val="37"/>
  </w:num>
  <w:num w:numId="28">
    <w:abstractNumId w:val="16"/>
  </w:num>
  <w:num w:numId="29">
    <w:abstractNumId w:val="23"/>
  </w:num>
  <w:num w:numId="30">
    <w:abstractNumId w:val="11"/>
  </w:num>
  <w:num w:numId="31">
    <w:abstractNumId w:val="10"/>
  </w:num>
  <w:num w:numId="32">
    <w:abstractNumId w:val="26"/>
  </w:num>
  <w:num w:numId="33">
    <w:abstractNumId w:val="32"/>
  </w:num>
  <w:num w:numId="34">
    <w:abstractNumId w:val="30"/>
  </w:num>
  <w:num w:numId="35">
    <w:abstractNumId w:val="25"/>
  </w:num>
  <w:num w:numId="36">
    <w:abstractNumId w:val="21"/>
  </w:num>
  <w:num w:numId="37">
    <w:abstractNumId w:val="36"/>
  </w:num>
  <w:num w:numId="38">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aldemar Jaufmann">
    <w15:presenceInfo w15:providerId="None" w15:userId="Waldemar Jaufman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de-DE" w:vendorID="64" w:dllVersion="0"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23BD"/>
    <w:rsid w:val="000008F5"/>
    <w:rsid w:val="000015D4"/>
    <w:rsid w:val="000019DF"/>
    <w:rsid w:val="00002579"/>
    <w:rsid w:val="000038CA"/>
    <w:rsid w:val="00003BB0"/>
    <w:rsid w:val="00004506"/>
    <w:rsid w:val="00004E6B"/>
    <w:rsid w:val="00005748"/>
    <w:rsid w:val="0000747B"/>
    <w:rsid w:val="000100C2"/>
    <w:rsid w:val="00010388"/>
    <w:rsid w:val="00010A7C"/>
    <w:rsid w:val="00011000"/>
    <w:rsid w:val="000111F0"/>
    <w:rsid w:val="0001250A"/>
    <w:rsid w:val="00012875"/>
    <w:rsid w:val="0001487F"/>
    <w:rsid w:val="000159EB"/>
    <w:rsid w:val="00020AE0"/>
    <w:rsid w:val="00020D87"/>
    <w:rsid w:val="000219F4"/>
    <w:rsid w:val="00022590"/>
    <w:rsid w:val="000249C8"/>
    <w:rsid w:val="00024D8D"/>
    <w:rsid w:val="00024E16"/>
    <w:rsid w:val="000253E5"/>
    <w:rsid w:val="00025D6B"/>
    <w:rsid w:val="00027386"/>
    <w:rsid w:val="000274E1"/>
    <w:rsid w:val="00027878"/>
    <w:rsid w:val="000303C1"/>
    <w:rsid w:val="0003040A"/>
    <w:rsid w:val="00031E32"/>
    <w:rsid w:val="000327F6"/>
    <w:rsid w:val="0003357B"/>
    <w:rsid w:val="000344FD"/>
    <w:rsid w:val="000369BD"/>
    <w:rsid w:val="00036A98"/>
    <w:rsid w:val="00037C13"/>
    <w:rsid w:val="00041C22"/>
    <w:rsid w:val="00041CB9"/>
    <w:rsid w:val="00042611"/>
    <w:rsid w:val="00044940"/>
    <w:rsid w:val="00046438"/>
    <w:rsid w:val="000471CE"/>
    <w:rsid w:val="0004779D"/>
    <w:rsid w:val="000507D0"/>
    <w:rsid w:val="00050999"/>
    <w:rsid w:val="00053EA8"/>
    <w:rsid w:val="000546EA"/>
    <w:rsid w:val="00056945"/>
    <w:rsid w:val="00056C7C"/>
    <w:rsid w:val="00057AE6"/>
    <w:rsid w:val="00060344"/>
    <w:rsid w:val="0006262F"/>
    <w:rsid w:val="00065A4A"/>
    <w:rsid w:val="000672E9"/>
    <w:rsid w:val="0006733D"/>
    <w:rsid w:val="000677EF"/>
    <w:rsid w:val="00067C56"/>
    <w:rsid w:val="00067C97"/>
    <w:rsid w:val="00070A6E"/>
    <w:rsid w:val="000714B6"/>
    <w:rsid w:val="00071554"/>
    <w:rsid w:val="00072CB2"/>
    <w:rsid w:val="00074800"/>
    <w:rsid w:val="000756D1"/>
    <w:rsid w:val="000775A3"/>
    <w:rsid w:val="00080135"/>
    <w:rsid w:val="000805A7"/>
    <w:rsid w:val="00080CA0"/>
    <w:rsid w:val="00083A96"/>
    <w:rsid w:val="00084782"/>
    <w:rsid w:val="00084F65"/>
    <w:rsid w:val="0008698F"/>
    <w:rsid w:val="00087FDA"/>
    <w:rsid w:val="0009041A"/>
    <w:rsid w:val="00092022"/>
    <w:rsid w:val="00093A60"/>
    <w:rsid w:val="00096801"/>
    <w:rsid w:val="000A1646"/>
    <w:rsid w:val="000A1F21"/>
    <w:rsid w:val="000A3A69"/>
    <w:rsid w:val="000A4662"/>
    <w:rsid w:val="000B0804"/>
    <w:rsid w:val="000B0BEA"/>
    <w:rsid w:val="000B0D45"/>
    <w:rsid w:val="000B334F"/>
    <w:rsid w:val="000B3782"/>
    <w:rsid w:val="000B4D23"/>
    <w:rsid w:val="000B73FF"/>
    <w:rsid w:val="000B7BB6"/>
    <w:rsid w:val="000B7CDC"/>
    <w:rsid w:val="000C1C92"/>
    <w:rsid w:val="000C3630"/>
    <w:rsid w:val="000C3B96"/>
    <w:rsid w:val="000C544A"/>
    <w:rsid w:val="000C716E"/>
    <w:rsid w:val="000C7D5C"/>
    <w:rsid w:val="000D0733"/>
    <w:rsid w:val="000D1736"/>
    <w:rsid w:val="000D2031"/>
    <w:rsid w:val="000D4402"/>
    <w:rsid w:val="000D4D8A"/>
    <w:rsid w:val="000D4EBC"/>
    <w:rsid w:val="000D6DAF"/>
    <w:rsid w:val="000D720E"/>
    <w:rsid w:val="000E10B4"/>
    <w:rsid w:val="000E32BE"/>
    <w:rsid w:val="000E4469"/>
    <w:rsid w:val="000E5945"/>
    <w:rsid w:val="000E5F99"/>
    <w:rsid w:val="000E6B57"/>
    <w:rsid w:val="000E78C8"/>
    <w:rsid w:val="000F0B60"/>
    <w:rsid w:val="000F12DB"/>
    <w:rsid w:val="000F2AC4"/>
    <w:rsid w:val="000F4120"/>
    <w:rsid w:val="000F429C"/>
    <w:rsid w:val="000F470E"/>
    <w:rsid w:val="000F65F8"/>
    <w:rsid w:val="000F660C"/>
    <w:rsid w:val="000F7223"/>
    <w:rsid w:val="00100ADC"/>
    <w:rsid w:val="00102987"/>
    <w:rsid w:val="00105B23"/>
    <w:rsid w:val="00105F7C"/>
    <w:rsid w:val="00107DA0"/>
    <w:rsid w:val="00110D72"/>
    <w:rsid w:val="00111605"/>
    <w:rsid w:val="00113DCC"/>
    <w:rsid w:val="00113EA8"/>
    <w:rsid w:val="00114F3C"/>
    <w:rsid w:val="00116D0B"/>
    <w:rsid w:val="00117312"/>
    <w:rsid w:val="001173BF"/>
    <w:rsid w:val="00117B55"/>
    <w:rsid w:val="00117FC4"/>
    <w:rsid w:val="00121276"/>
    <w:rsid w:val="001214BD"/>
    <w:rsid w:val="00124791"/>
    <w:rsid w:val="00124B71"/>
    <w:rsid w:val="00125701"/>
    <w:rsid w:val="001258ED"/>
    <w:rsid w:val="001264D1"/>
    <w:rsid w:val="001274F5"/>
    <w:rsid w:val="001274FE"/>
    <w:rsid w:val="0012784E"/>
    <w:rsid w:val="001316B0"/>
    <w:rsid w:val="00132A02"/>
    <w:rsid w:val="00136666"/>
    <w:rsid w:val="00137ADC"/>
    <w:rsid w:val="00140DCB"/>
    <w:rsid w:val="0014202D"/>
    <w:rsid w:val="001421C9"/>
    <w:rsid w:val="001424A0"/>
    <w:rsid w:val="001425E2"/>
    <w:rsid w:val="00144419"/>
    <w:rsid w:val="00145E5C"/>
    <w:rsid w:val="00146278"/>
    <w:rsid w:val="0014647E"/>
    <w:rsid w:val="00146A24"/>
    <w:rsid w:val="00153E1D"/>
    <w:rsid w:val="001568EA"/>
    <w:rsid w:val="001578EC"/>
    <w:rsid w:val="001658FC"/>
    <w:rsid w:val="001660D1"/>
    <w:rsid w:val="00167695"/>
    <w:rsid w:val="00173516"/>
    <w:rsid w:val="00173F50"/>
    <w:rsid w:val="00175EC5"/>
    <w:rsid w:val="00176FE1"/>
    <w:rsid w:val="00177361"/>
    <w:rsid w:val="0017736F"/>
    <w:rsid w:val="00177BB9"/>
    <w:rsid w:val="00177E2C"/>
    <w:rsid w:val="0018033D"/>
    <w:rsid w:val="00181559"/>
    <w:rsid w:val="00182A58"/>
    <w:rsid w:val="00183866"/>
    <w:rsid w:val="00183DBB"/>
    <w:rsid w:val="0018585B"/>
    <w:rsid w:val="001877A4"/>
    <w:rsid w:val="00187847"/>
    <w:rsid w:val="0019090C"/>
    <w:rsid w:val="001914E7"/>
    <w:rsid w:val="00191A52"/>
    <w:rsid w:val="00191AD5"/>
    <w:rsid w:val="0019204C"/>
    <w:rsid w:val="00192DFD"/>
    <w:rsid w:val="001932E2"/>
    <w:rsid w:val="00193FE1"/>
    <w:rsid w:val="0019405C"/>
    <w:rsid w:val="00194108"/>
    <w:rsid w:val="00194A20"/>
    <w:rsid w:val="00196004"/>
    <w:rsid w:val="001979B7"/>
    <w:rsid w:val="00197FF3"/>
    <w:rsid w:val="001A1BFA"/>
    <w:rsid w:val="001A2DFD"/>
    <w:rsid w:val="001A2F14"/>
    <w:rsid w:val="001A44F3"/>
    <w:rsid w:val="001A7B42"/>
    <w:rsid w:val="001B1C4A"/>
    <w:rsid w:val="001B2B67"/>
    <w:rsid w:val="001B2D14"/>
    <w:rsid w:val="001B4049"/>
    <w:rsid w:val="001B4302"/>
    <w:rsid w:val="001B7443"/>
    <w:rsid w:val="001C0F68"/>
    <w:rsid w:val="001C3D8C"/>
    <w:rsid w:val="001C49B6"/>
    <w:rsid w:val="001C4FB7"/>
    <w:rsid w:val="001C5C77"/>
    <w:rsid w:val="001C69C0"/>
    <w:rsid w:val="001C7272"/>
    <w:rsid w:val="001D1781"/>
    <w:rsid w:val="001D1D3E"/>
    <w:rsid w:val="001D1D42"/>
    <w:rsid w:val="001D215C"/>
    <w:rsid w:val="001D3D3D"/>
    <w:rsid w:val="001D4522"/>
    <w:rsid w:val="001D577F"/>
    <w:rsid w:val="001D622F"/>
    <w:rsid w:val="001D63A3"/>
    <w:rsid w:val="001D6895"/>
    <w:rsid w:val="001D79E3"/>
    <w:rsid w:val="001E0E3F"/>
    <w:rsid w:val="001E181D"/>
    <w:rsid w:val="001E20E2"/>
    <w:rsid w:val="001E2B42"/>
    <w:rsid w:val="001E2DA1"/>
    <w:rsid w:val="001E2F78"/>
    <w:rsid w:val="001E4021"/>
    <w:rsid w:val="001E5D28"/>
    <w:rsid w:val="001E6368"/>
    <w:rsid w:val="001E6889"/>
    <w:rsid w:val="001E6D85"/>
    <w:rsid w:val="001F331E"/>
    <w:rsid w:val="001F37C7"/>
    <w:rsid w:val="001F3DEF"/>
    <w:rsid w:val="001F4B1F"/>
    <w:rsid w:val="001F4EC2"/>
    <w:rsid w:val="002013D0"/>
    <w:rsid w:val="002037D8"/>
    <w:rsid w:val="00203C65"/>
    <w:rsid w:val="00203FE2"/>
    <w:rsid w:val="00204D02"/>
    <w:rsid w:val="00206640"/>
    <w:rsid w:val="00206B97"/>
    <w:rsid w:val="002074ED"/>
    <w:rsid w:val="00207ADA"/>
    <w:rsid w:val="00207ED4"/>
    <w:rsid w:val="002109D0"/>
    <w:rsid w:val="00212312"/>
    <w:rsid w:val="00212724"/>
    <w:rsid w:val="00215E23"/>
    <w:rsid w:val="00215FA9"/>
    <w:rsid w:val="002169F4"/>
    <w:rsid w:val="002219A4"/>
    <w:rsid w:val="00224AD0"/>
    <w:rsid w:val="00225A97"/>
    <w:rsid w:val="00230640"/>
    <w:rsid w:val="002309C1"/>
    <w:rsid w:val="0023211E"/>
    <w:rsid w:val="002323BD"/>
    <w:rsid w:val="00232D28"/>
    <w:rsid w:val="0023315F"/>
    <w:rsid w:val="00234DE2"/>
    <w:rsid w:val="00240741"/>
    <w:rsid w:val="0024089F"/>
    <w:rsid w:val="00240C3B"/>
    <w:rsid w:val="00240C91"/>
    <w:rsid w:val="002425E2"/>
    <w:rsid w:val="00243B40"/>
    <w:rsid w:val="00243C72"/>
    <w:rsid w:val="00244AF1"/>
    <w:rsid w:val="002454EB"/>
    <w:rsid w:val="0024560A"/>
    <w:rsid w:val="00245E00"/>
    <w:rsid w:val="00245FBB"/>
    <w:rsid w:val="002460F3"/>
    <w:rsid w:val="00250EAE"/>
    <w:rsid w:val="002510A9"/>
    <w:rsid w:val="002530E0"/>
    <w:rsid w:val="00253355"/>
    <w:rsid w:val="002539D2"/>
    <w:rsid w:val="002548A3"/>
    <w:rsid w:val="00255A3B"/>
    <w:rsid w:val="00255ECE"/>
    <w:rsid w:val="00257212"/>
    <w:rsid w:val="0026262E"/>
    <w:rsid w:val="0026275B"/>
    <w:rsid w:val="0026321F"/>
    <w:rsid w:val="00263553"/>
    <w:rsid w:val="00264453"/>
    <w:rsid w:val="00264A76"/>
    <w:rsid w:val="00267651"/>
    <w:rsid w:val="00270952"/>
    <w:rsid w:val="00273610"/>
    <w:rsid w:val="00273CB5"/>
    <w:rsid w:val="00273FA1"/>
    <w:rsid w:val="00274A24"/>
    <w:rsid w:val="0027533C"/>
    <w:rsid w:val="0027791F"/>
    <w:rsid w:val="00280A82"/>
    <w:rsid w:val="00280AB2"/>
    <w:rsid w:val="002810DD"/>
    <w:rsid w:val="002836C3"/>
    <w:rsid w:val="002859FC"/>
    <w:rsid w:val="00286DBF"/>
    <w:rsid w:val="00287946"/>
    <w:rsid w:val="002911D3"/>
    <w:rsid w:val="00292168"/>
    <w:rsid w:val="00292549"/>
    <w:rsid w:val="00293B60"/>
    <w:rsid w:val="0029433C"/>
    <w:rsid w:val="00294CD1"/>
    <w:rsid w:val="002959E4"/>
    <w:rsid w:val="00297799"/>
    <w:rsid w:val="002A2B15"/>
    <w:rsid w:val="002A3565"/>
    <w:rsid w:val="002A3DA4"/>
    <w:rsid w:val="002A52EF"/>
    <w:rsid w:val="002A5314"/>
    <w:rsid w:val="002A5F13"/>
    <w:rsid w:val="002A6C8F"/>
    <w:rsid w:val="002B27DE"/>
    <w:rsid w:val="002B330E"/>
    <w:rsid w:val="002B50B7"/>
    <w:rsid w:val="002B5752"/>
    <w:rsid w:val="002B5945"/>
    <w:rsid w:val="002B6692"/>
    <w:rsid w:val="002C018D"/>
    <w:rsid w:val="002C34A7"/>
    <w:rsid w:val="002C3EA8"/>
    <w:rsid w:val="002C43DB"/>
    <w:rsid w:val="002C580B"/>
    <w:rsid w:val="002C5B89"/>
    <w:rsid w:val="002C7B7A"/>
    <w:rsid w:val="002D37B4"/>
    <w:rsid w:val="002D4B8C"/>
    <w:rsid w:val="002D5BEA"/>
    <w:rsid w:val="002D5DD8"/>
    <w:rsid w:val="002D6F44"/>
    <w:rsid w:val="002D745C"/>
    <w:rsid w:val="002E1426"/>
    <w:rsid w:val="002E2C66"/>
    <w:rsid w:val="002E329A"/>
    <w:rsid w:val="002E55AD"/>
    <w:rsid w:val="002F05E3"/>
    <w:rsid w:val="002F071C"/>
    <w:rsid w:val="002F0A46"/>
    <w:rsid w:val="002F246F"/>
    <w:rsid w:val="002F29BE"/>
    <w:rsid w:val="002F3F0C"/>
    <w:rsid w:val="002F52DC"/>
    <w:rsid w:val="00301353"/>
    <w:rsid w:val="0030338A"/>
    <w:rsid w:val="0030457B"/>
    <w:rsid w:val="00306259"/>
    <w:rsid w:val="0030676D"/>
    <w:rsid w:val="00306A3D"/>
    <w:rsid w:val="00310459"/>
    <w:rsid w:val="00310EA2"/>
    <w:rsid w:val="00311F25"/>
    <w:rsid w:val="003122B3"/>
    <w:rsid w:val="00312D9D"/>
    <w:rsid w:val="00313451"/>
    <w:rsid w:val="00314C2A"/>
    <w:rsid w:val="003151F0"/>
    <w:rsid w:val="00320A15"/>
    <w:rsid w:val="00322ACC"/>
    <w:rsid w:val="00324A98"/>
    <w:rsid w:val="00325639"/>
    <w:rsid w:val="00326706"/>
    <w:rsid w:val="00330FA7"/>
    <w:rsid w:val="003315EA"/>
    <w:rsid w:val="00331869"/>
    <w:rsid w:val="003335CF"/>
    <w:rsid w:val="0033511B"/>
    <w:rsid w:val="00335A6C"/>
    <w:rsid w:val="00337CD2"/>
    <w:rsid w:val="0034224F"/>
    <w:rsid w:val="003423F3"/>
    <w:rsid w:val="00342A3A"/>
    <w:rsid w:val="003430D5"/>
    <w:rsid w:val="00344BA0"/>
    <w:rsid w:val="0034552E"/>
    <w:rsid w:val="0034584B"/>
    <w:rsid w:val="00345ABF"/>
    <w:rsid w:val="00345E78"/>
    <w:rsid w:val="003465AE"/>
    <w:rsid w:val="003470B7"/>
    <w:rsid w:val="00352B4C"/>
    <w:rsid w:val="00353A67"/>
    <w:rsid w:val="003561E8"/>
    <w:rsid w:val="00357C1B"/>
    <w:rsid w:val="003615F8"/>
    <w:rsid w:val="00361634"/>
    <w:rsid w:val="003617FC"/>
    <w:rsid w:val="00361A5A"/>
    <w:rsid w:val="00361B71"/>
    <w:rsid w:val="0036267D"/>
    <w:rsid w:val="00362DFB"/>
    <w:rsid w:val="00363B27"/>
    <w:rsid w:val="003642BC"/>
    <w:rsid w:val="00364474"/>
    <w:rsid w:val="003646D3"/>
    <w:rsid w:val="00364851"/>
    <w:rsid w:val="00364D42"/>
    <w:rsid w:val="00365AAE"/>
    <w:rsid w:val="00367E5D"/>
    <w:rsid w:val="0037187B"/>
    <w:rsid w:val="003725FE"/>
    <w:rsid w:val="0037415B"/>
    <w:rsid w:val="003744E5"/>
    <w:rsid w:val="003746CA"/>
    <w:rsid w:val="0037486C"/>
    <w:rsid w:val="00374C61"/>
    <w:rsid w:val="003753A4"/>
    <w:rsid w:val="003757F3"/>
    <w:rsid w:val="00381D8F"/>
    <w:rsid w:val="00382E70"/>
    <w:rsid w:val="003857F9"/>
    <w:rsid w:val="00392484"/>
    <w:rsid w:val="00392F73"/>
    <w:rsid w:val="00393DF7"/>
    <w:rsid w:val="003940D2"/>
    <w:rsid w:val="00395EEB"/>
    <w:rsid w:val="00396493"/>
    <w:rsid w:val="003A0743"/>
    <w:rsid w:val="003A0D72"/>
    <w:rsid w:val="003A1519"/>
    <w:rsid w:val="003A2CEE"/>
    <w:rsid w:val="003A33BE"/>
    <w:rsid w:val="003A49CC"/>
    <w:rsid w:val="003A54F9"/>
    <w:rsid w:val="003A7CC6"/>
    <w:rsid w:val="003B528D"/>
    <w:rsid w:val="003B63CE"/>
    <w:rsid w:val="003C00B6"/>
    <w:rsid w:val="003C0426"/>
    <w:rsid w:val="003C18BA"/>
    <w:rsid w:val="003C227F"/>
    <w:rsid w:val="003C3E87"/>
    <w:rsid w:val="003C4642"/>
    <w:rsid w:val="003C54E3"/>
    <w:rsid w:val="003C57CD"/>
    <w:rsid w:val="003C5E5E"/>
    <w:rsid w:val="003D2DE7"/>
    <w:rsid w:val="003D35DF"/>
    <w:rsid w:val="003D3FA9"/>
    <w:rsid w:val="003D4EB3"/>
    <w:rsid w:val="003D5051"/>
    <w:rsid w:val="003D5563"/>
    <w:rsid w:val="003D63BC"/>
    <w:rsid w:val="003D67F8"/>
    <w:rsid w:val="003E6463"/>
    <w:rsid w:val="003E6518"/>
    <w:rsid w:val="003E7842"/>
    <w:rsid w:val="003F0B62"/>
    <w:rsid w:val="003F0FC7"/>
    <w:rsid w:val="003F22BC"/>
    <w:rsid w:val="003F2E3B"/>
    <w:rsid w:val="003F388C"/>
    <w:rsid w:val="003F3C96"/>
    <w:rsid w:val="003F44FB"/>
    <w:rsid w:val="003F465D"/>
    <w:rsid w:val="003F506B"/>
    <w:rsid w:val="003F53C1"/>
    <w:rsid w:val="003F6CF2"/>
    <w:rsid w:val="00400FEA"/>
    <w:rsid w:val="00401080"/>
    <w:rsid w:val="004012DA"/>
    <w:rsid w:val="00403719"/>
    <w:rsid w:val="004042EA"/>
    <w:rsid w:val="004051C3"/>
    <w:rsid w:val="004056A0"/>
    <w:rsid w:val="0040668C"/>
    <w:rsid w:val="00406E61"/>
    <w:rsid w:val="00407440"/>
    <w:rsid w:val="00407F4F"/>
    <w:rsid w:val="0041043D"/>
    <w:rsid w:val="00410A33"/>
    <w:rsid w:val="0041164D"/>
    <w:rsid w:val="004127ED"/>
    <w:rsid w:val="00412EC5"/>
    <w:rsid w:val="00413577"/>
    <w:rsid w:val="004147EC"/>
    <w:rsid w:val="00415746"/>
    <w:rsid w:val="004159A0"/>
    <w:rsid w:val="00415DF3"/>
    <w:rsid w:val="00415E19"/>
    <w:rsid w:val="004163F4"/>
    <w:rsid w:val="00417108"/>
    <w:rsid w:val="00420AC3"/>
    <w:rsid w:val="00420FBB"/>
    <w:rsid w:val="00422895"/>
    <w:rsid w:val="00423909"/>
    <w:rsid w:val="00424B99"/>
    <w:rsid w:val="00424E36"/>
    <w:rsid w:val="00425FD2"/>
    <w:rsid w:val="0043020D"/>
    <w:rsid w:val="0043029C"/>
    <w:rsid w:val="004329AE"/>
    <w:rsid w:val="00435001"/>
    <w:rsid w:val="00437529"/>
    <w:rsid w:val="0044177E"/>
    <w:rsid w:val="00443851"/>
    <w:rsid w:val="00445CDC"/>
    <w:rsid w:val="00445D5F"/>
    <w:rsid w:val="00451896"/>
    <w:rsid w:val="00452165"/>
    <w:rsid w:val="00454DE8"/>
    <w:rsid w:val="00455B67"/>
    <w:rsid w:val="00455C45"/>
    <w:rsid w:val="00456249"/>
    <w:rsid w:val="00456412"/>
    <w:rsid w:val="00460505"/>
    <w:rsid w:val="00462FE3"/>
    <w:rsid w:val="004630F7"/>
    <w:rsid w:val="004634BC"/>
    <w:rsid w:val="0046398D"/>
    <w:rsid w:val="0046529E"/>
    <w:rsid w:val="00465C54"/>
    <w:rsid w:val="00465F9B"/>
    <w:rsid w:val="004663D8"/>
    <w:rsid w:val="0047013A"/>
    <w:rsid w:val="00470DDE"/>
    <w:rsid w:val="0047174B"/>
    <w:rsid w:val="00472BDC"/>
    <w:rsid w:val="004744C8"/>
    <w:rsid w:val="004751A8"/>
    <w:rsid w:val="004759A0"/>
    <w:rsid w:val="0047709F"/>
    <w:rsid w:val="00481873"/>
    <w:rsid w:val="00482C50"/>
    <w:rsid w:val="00483CA5"/>
    <w:rsid w:val="004866A8"/>
    <w:rsid w:val="004910D5"/>
    <w:rsid w:val="00491957"/>
    <w:rsid w:val="0049211E"/>
    <w:rsid w:val="00495301"/>
    <w:rsid w:val="00495CDA"/>
    <w:rsid w:val="00496891"/>
    <w:rsid w:val="00496DE4"/>
    <w:rsid w:val="004A0C2B"/>
    <w:rsid w:val="004A0E09"/>
    <w:rsid w:val="004A184E"/>
    <w:rsid w:val="004A3AFD"/>
    <w:rsid w:val="004A3D8D"/>
    <w:rsid w:val="004A569F"/>
    <w:rsid w:val="004A5A1A"/>
    <w:rsid w:val="004B00B5"/>
    <w:rsid w:val="004B0E82"/>
    <w:rsid w:val="004B2728"/>
    <w:rsid w:val="004B3059"/>
    <w:rsid w:val="004B4BBB"/>
    <w:rsid w:val="004B5338"/>
    <w:rsid w:val="004C2EF0"/>
    <w:rsid w:val="004C2FD5"/>
    <w:rsid w:val="004C377E"/>
    <w:rsid w:val="004C43E2"/>
    <w:rsid w:val="004C502D"/>
    <w:rsid w:val="004C5C73"/>
    <w:rsid w:val="004C5FEE"/>
    <w:rsid w:val="004D19A7"/>
    <w:rsid w:val="004D19E2"/>
    <w:rsid w:val="004D25DC"/>
    <w:rsid w:val="004D3273"/>
    <w:rsid w:val="004D616E"/>
    <w:rsid w:val="004D76F9"/>
    <w:rsid w:val="004E081D"/>
    <w:rsid w:val="004E09A9"/>
    <w:rsid w:val="004E157A"/>
    <w:rsid w:val="004E3A53"/>
    <w:rsid w:val="004E4245"/>
    <w:rsid w:val="004E582A"/>
    <w:rsid w:val="004E5EF6"/>
    <w:rsid w:val="004F132F"/>
    <w:rsid w:val="004F223E"/>
    <w:rsid w:val="004F2C38"/>
    <w:rsid w:val="004F3C9E"/>
    <w:rsid w:val="004F59CB"/>
    <w:rsid w:val="004F615E"/>
    <w:rsid w:val="004F6BD5"/>
    <w:rsid w:val="004F7C3B"/>
    <w:rsid w:val="004F7F70"/>
    <w:rsid w:val="00501924"/>
    <w:rsid w:val="00501E9D"/>
    <w:rsid w:val="00502384"/>
    <w:rsid w:val="005037D0"/>
    <w:rsid w:val="00503B51"/>
    <w:rsid w:val="00503CB8"/>
    <w:rsid w:val="0050716C"/>
    <w:rsid w:val="00510210"/>
    <w:rsid w:val="00510D5C"/>
    <w:rsid w:val="00511D35"/>
    <w:rsid w:val="00515AD6"/>
    <w:rsid w:val="00515B9D"/>
    <w:rsid w:val="005165B1"/>
    <w:rsid w:val="0051731D"/>
    <w:rsid w:val="00521A34"/>
    <w:rsid w:val="005238DA"/>
    <w:rsid w:val="00527259"/>
    <w:rsid w:val="005311E4"/>
    <w:rsid w:val="005322B9"/>
    <w:rsid w:val="005326DF"/>
    <w:rsid w:val="0053340C"/>
    <w:rsid w:val="005345EA"/>
    <w:rsid w:val="00542389"/>
    <w:rsid w:val="00542AD5"/>
    <w:rsid w:val="00543622"/>
    <w:rsid w:val="00543CD7"/>
    <w:rsid w:val="00544714"/>
    <w:rsid w:val="00546B43"/>
    <w:rsid w:val="005474A1"/>
    <w:rsid w:val="00550CDE"/>
    <w:rsid w:val="0055156E"/>
    <w:rsid w:val="00553A52"/>
    <w:rsid w:val="00553B6B"/>
    <w:rsid w:val="00555047"/>
    <w:rsid w:val="005572B2"/>
    <w:rsid w:val="00557D6A"/>
    <w:rsid w:val="00560018"/>
    <w:rsid w:val="0056026F"/>
    <w:rsid w:val="00560ED7"/>
    <w:rsid w:val="005610E6"/>
    <w:rsid w:val="00561D66"/>
    <w:rsid w:val="00564A0B"/>
    <w:rsid w:val="00565467"/>
    <w:rsid w:val="005654BB"/>
    <w:rsid w:val="00565F04"/>
    <w:rsid w:val="00566F1D"/>
    <w:rsid w:val="00570557"/>
    <w:rsid w:val="00570A3B"/>
    <w:rsid w:val="0057247F"/>
    <w:rsid w:val="0057285D"/>
    <w:rsid w:val="00572CA8"/>
    <w:rsid w:val="005757D2"/>
    <w:rsid w:val="00575A1A"/>
    <w:rsid w:val="0057685A"/>
    <w:rsid w:val="00577024"/>
    <w:rsid w:val="00577457"/>
    <w:rsid w:val="005776F8"/>
    <w:rsid w:val="005801DD"/>
    <w:rsid w:val="0058042D"/>
    <w:rsid w:val="00583753"/>
    <w:rsid w:val="0058523D"/>
    <w:rsid w:val="00587146"/>
    <w:rsid w:val="00590006"/>
    <w:rsid w:val="00590814"/>
    <w:rsid w:val="00591564"/>
    <w:rsid w:val="00593B17"/>
    <w:rsid w:val="0059461A"/>
    <w:rsid w:val="005947A5"/>
    <w:rsid w:val="005950A8"/>
    <w:rsid w:val="005953A9"/>
    <w:rsid w:val="00595D2B"/>
    <w:rsid w:val="00596363"/>
    <w:rsid w:val="00596600"/>
    <w:rsid w:val="005A019D"/>
    <w:rsid w:val="005A137A"/>
    <w:rsid w:val="005A3316"/>
    <w:rsid w:val="005A673A"/>
    <w:rsid w:val="005B06B2"/>
    <w:rsid w:val="005B2DF2"/>
    <w:rsid w:val="005B2E23"/>
    <w:rsid w:val="005B300A"/>
    <w:rsid w:val="005B4870"/>
    <w:rsid w:val="005B71A8"/>
    <w:rsid w:val="005C022E"/>
    <w:rsid w:val="005C2D64"/>
    <w:rsid w:val="005C439C"/>
    <w:rsid w:val="005C5CE5"/>
    <w:rsid w:val="005D130D"/>
    <w:rsid w:val="005D22FD"/>
    <w:rsid w:val="005D3779"/>
    <w:rsid w:val="005D42B1"/>
    <w:rsid w:val="005E18C4"/>
    <w:rsid w:val="005E1AE1"/>
    <w:rsid w:val="005E2C97"/>
    <w:rsid w:val="005E4D55"/>
    <w:rsid w:val="005E5143"/>
    <w:rsid w:val="005E53EF"/>
    <w:rsid w:val="005E6741"/>
    <w:rsid w:val="005E67BE"/>
    <w:rsid w:val="005E68E0"/>
    <w:rsid w:val="005E7358"/>
    <w:rsid w:val="005E75CF"/>
    <w:rsid w:val="005F1633"/>
    <w:rsid w:val="005F20D6"/>
    <w:rsid w:val="005F72EC"/>
    <w:rsid w:val="005F7373"/>
    <w:rsid w:val="006017AF"/>
    <w:rsid w:val="00602C17"/>
    <w:rsid w:val="00603A25"/>
    <w:rsid w:val="00604A32"/>
    <w:rsid w:val="006058C8"/>
    <w:rsid w:val="006061BE"/>
    <w:rsid w:val="00611637"/>
    <w:rsid w:val="0061199B"/>
    <w:rsid w:val="00614EC7"/>
    <w:rsid w:val="00614EC9"/>
    <w:rsid w:val="006164BD"/>
    <w:rsid w:val="0061753E"/>
    <w:rsid w:val="00623451"/>
    <w:rsid w:val="00623758"/>
    <w:rsid w:val="006305AB"/>
    <w:rsid w:val="00630632"/>
    <w:rsid w:val="006319D3"/>
    <w:rsid w:val="00631B25"/>
    <w:rsid w:val="00633058"/>
    <w:rsid w:val="00634CAB"/>
    <w:rsid w:val="00636299"/>
    <w:rsid w:val="00636406"/>
    <w:rsid w:val="00636411"/>
    <w:rsid w:val="0064032B"/>
    <w:rsid w:val="00642049"/>
    <w:rsid w:val="0064392A"/>
    <w:rsid w:val="00643D37"/>
    <w:rsid w:val="00644264"/>
    <w:rsid w:val="00644506"/>
    <w:rsid w:val="00650155"/>
    <w:rsid w:val="0065214D"/>
    <w:rsid w:val="00653CFC"/>
    <w:rsid w:val="00655E1C"/>
    <w:rsid w:val="00660347"/>
    <w:rsid w:val="0066083D"/>
    <w:rsid w:val="00660FC6"/>
    <w:rsid w:val="00661523"/>
    <w:rsid w:val="00661A83"/>
    <w:rsid w:val="00661EE5"/>
    <w:rsid w:val="00663F83"/>
    <w:rsid w:val="00667104"/>
    <w:rsid w:val="00670BE4"/>
    <w:rsid w:val="006721C0"/>
    <w:rsid w:val="006722BF"/>
    <w:rsid w:val="00673A74"/>
    <w:rsid w:val="00674568"/>
    <w:rsid w:val="00675B9A"/>
    <w:rsid w:val="0067682E"/>
    <w:rsid w:val="00681B8F"/>
    <w:rsid w:val="00681E39"/>
    <w:rsid w:val="00684EFC"/>
    <w:rsid w:val="00685FDF"/>
    <w:rsid w:val="006905AB"/>
    <w:rsid w:val="00691526"/>
    <w:rsid w:val="00691567"/>
    <w:rsid w:val="0069239C"/>
    <w:rsid w:val="00693AA5"/>
    <w:rsid w:val="0069534D"/>
    <w:rsid w:val="00695901"/>
    <w:rsid w:val="00697173"/>
    <w:rsid w:val="006976EF"/>
    <w:rsid w:val="006A1622"/>
    <w:rsid w:val="006A32DB"/>
    <w:rsid w:val="006A362E"/>
    <w:rsid w:val="006A47DA"/>
    <w:rsid w:val="006B0293"/>
    <w:rsid w:val="006B1A90"/>
    <w:rsid w:val="006B1CC7"/>
    <w:rsid w:val="006B3533"/>
    <w:rsid w:val="006B394A"/>
    <w:rsid w:val="006B7CA0"/>
    <w:rsid w:val="006C0FEF"/>
    <w:rsid w:val="006C200A"/>
    <w:rsid w:val="006C203F"/>
    <w:rsid w:val="006C353D"/>
    <w:rsid w:val="006C4A98"/>
    <w:rsid w:val="006C4EA6"/>
    <w:rsid w:val="006D1592"/>
    <w:rsid w:val="006D188D"/>
    <w:rsid w:val="006D20E5"/>
    <w:rsid w:val="006D2CD0"/>
    <w:rsid w:val="006D6F1B"/>
    <w:rsid w:val="006D7718"/>
    <w:rsid w:val="006D7A58"/>
    <w:rsid w:val="006E0A89"/>
    <w:rsid w:val="006E143B"/>
    <w:rsid w:val="006E2CA0"/>
    <w:rsid w:val="006E306E"/>
    <w:rsid w:val="006E3088"/>
    <w:rsid w:val="006E30F0"/>
    <w:rsid w:val="006E5548"/>
    <w:rsid w:val="006E74D4"/>
    <w:rsid w:val="006E7BAA"/>
    <w:rsid w:val="006F10B9"/>
    <w:rsid w:val="006F1905"/>
    <w:rsid w:val="006F1AFC"/>
    <w:rsid w:val="006F1E23"/>
    <w:rsid w:val="006F25D3"/>
    <w:rsid w:val="006F4567"/>
    <w:rsid w:val="006F45C0"/>
    <w:rsid w:val="006F5E8A"/>
    <w:rsid w:val="006F7C85"/>
    <w:rsid w:val="006F7C93"/>
    <w:rsid w:val="00701089"/>
    <w:rsid w:val="007011F1"/>
    <w:rsid w:val="007041D3"/>
    <w:rsid w:val="007044DE"/>
    <w:rsid w:val="00705C0A"/>
    <w:rsid w:val="0070778F"/>
    <w:rsid w:val="007110EE"/>
    <w:rsid w:val="00712EBA"/>
    <w:rsid w:val="007134D2"/>
    <w:rsid w:val="007136F7"/>
    <w:rsid w:val="00713EB9"/>
    <w:rsid w:val="00716497"/>
    <w:rsid w:val="00717C29"/>
    <w:rsid w:val="00717FEF"/>
    <w:rsid w:val="00720CAC"/>
    <w:rsid w:val="00722140"/>
    <w:rsid w:val="00722B45"/>
    <w:rsid w:val="00722C50"/>
    <w:rsid w:val="00723ABF"/>
    <w:rsid w:val="00723AD9"/>
    <w:rsid w:val="00730C61"/>
    <w:rsid w:val="007316ED"/>
    <w:rsid w:val="007322AC"/>
    <w:rsid w:val="007333B1"/>
    <w:rsid w:val="00733C25"/>
    <w:rsid w:val="00733EA0"/>
    <w:rsid w:val="00736855"/>
    <w:rsid w:val="00736F9F"/>
    <w:rsid w:val="0073704F"/>
    <w:rsid w:val="00737373"/>
    <w:rsid w:val="007445AB"/>
    <w:rsid w:val="00745A7A"/>
    <w:rsid w:val="00746EE9"/>
    <w:rsid w:val="0074745E"/>
    <w:rsid w:val="0075306F"/>
    <w:rsid w:val="007537F3"/>
    <w:rsid w:val="0075784A"/>
    <w:rsid w:val="00757D35"/>
    <w:rsid w:val="00760F62"/>
    <w:rsid w:val="007624DD"/>
    <w:rsid w:val="007642C6"/>
    <w:rsid w:val="00765249"/>
    <w:rsid w:val="00765E71"/>
    <w:rsid w:val="00771804"/>
    <w:rsid w:val="007722CD"/>
    <w:rsid w:val="00773459"/>
    <w:rsid w:val="00773C2A"/>
    <w:rsid w:val="00774916"/>
    <w:rsid w:val="00776032"/>
    <w:rsid w:val="007775A1"/>
    <w:rsid w:val="00781BC2"/>
    <w:rsid w:val="00781D7B"/>
    <w:rsid w:val="00782243"/>
    <w:rsid w:val="00782A69"/>
    <w:rsid w:val="007831A2"/>
    <w:rsid w:val="0078367D"/>
    <w:rsid w:val="007838EF"/>
    <w:rsid w:val="00786131"/>
    <w:rsid w:val="007862F9"/>
    <w:rsid w:val="00786AAA"/>
    <w:rsid w:val="00787A1A"/>
    <w:rsid w:val="00787B97"/>
    <w:rsid w:val="00787E4B"/>
    <w:rsid w:val="00787F13"/>
    <w:rsid w:val="00791637"/>
    <w:rsid w:val="007937B7"/>
    <w:rsid w:val="00794463"/>
    <w:rsid w:val="00794775"/>
    <w:rsid w:val="00794A5A"/>
    <w:rsid w:val="007952BE"/>
    <w:rsid w:val="007956AF"/>
    <w:rsid w:val="00795E90"/>
    <w:rsid w:val="007A03E3"/>
    <w:rsid w:val="007A2FB6"/>
    <w:rsid w:val="007A3DA1"/>
    <w:rsid w:val="007A52C9"/>
    <w:rsid w:val="007A7348"/>
    <w:rsid w:val="007B04CE"/>
    <w:rsid w:val="007B1D66"/>
    <w:rsid w:val="007B4A5E"/>
    <w:rsid w:val="007B5C67"/>
    <w:rsid w:val="007B7D7C"/>
    <w:rsid w:val="007C1751"/>
    <w:rsid w:val="007C19FF"/>
    <w:rsid w:val="007C6C65"/>
    <w:rsid w:val="007C6F8C"/>
    <w:rsid w:val="007C7495"/>
    <w:rsid w:val="007C7A0F"/>
    <w:rsid w:val="007D07D8"/>
    <w:rsid w:val="007D150C"/>
    <w:rsid w:val="007D1725"/>
    <w:rsid w:val="007D18CD"/>
    <w:rsid w:val="007D2556"/>
    <w:rsid w:val="007D2CC0"/>
    <w:rsid w:val="007D39AE"/>
    <w:rsid w:val="007D4E71"/>
    <w:rsid w:val="007D4EBD"/>
    <w:rsid w:val="007D6007"/>
    <w:rsid w:val="007D6D73"/>
    <w:rsid w:val="007D7F01"/>
    <w:rsid w:val="007E021E"/>
    <w:rsid w:val="007E0FA8"/>
    <w:rsid w:val="007E3083"/>
    <w:rsid w:val="007E3231"/>
    <w:rsid w:val="007E4797"/>
    <w:rsid w:val="007E58DE"/>
    <w:rsid w:val="007E7B31"/>
    <w:rsid w:val="007F0AA8"/>
    <w:rsid w:val="007F1C2A"/>
    <w:rsid w:val="007F2843"/>
    <w:rsid w:val="007F42AC"/>
    <w:rsid w:val="007F6635"/>
    <w:rsid w:val="007F6748"/>
    <w:rsid w:val="007F7191"/>
    <w:rsid w:val="0080006B"/>
    <w:rsid w:val="00800933"/>
    <w:rsid w:val="008013FA"/>
    <w:rsid w:val="0080184A"/>
    <w:rsid w:val="00801F29"/>
    <w:rsid w:val="00802CCD"/>
    <w:rsid w:val="00802CD7"/>
    <w:rsid w:val="00805B3F"/>
    <w:rsid w:val="00805D31"/>
    <w:rsid w:val="008105A1"/>
    <w:rsid w:val="008105C8"/>
    <w:rsid w:val="00810B8E"/>
    <w:rsid w:val="008112B1"/>
    <w:rsid w:val="00812DF0"/>
    <w:rsid w:val="008137A6"/>
    <w:rsid w:val="00813DF7"/>
    <w:rsid w:val="00814352"/>
    <w:rsid w:val="00814EE9"/>
    <w:rsid w:val="00815FBE"/>
    <w:rsid w:val="00816C4B"/>
    <w:rsid w:val="008234F3"/>
    <w:rsid w:val="008267D4"/>
    <w:rsid w:val="0083042F"/>
    <w:rsid w:val="0083105B"/>
    <w:rsid w:val="00831180"/>
    <w:rsid w:val="00835759"/>
    <w:rsid w:val="00835923"/>
    <w:rsid w:val="00835C6B"/>
    <w:rsid w:val="00837388"/>
    <w:rsid w:val="00837A7D"/>
    <w:rsid w:val="008416EE"/>
    <w:rsid w:val="00841D93"/>
    <w:rsid w:val="00842542"/>
    <w:rsid w:val="008435D5"/>
    <w:rsid w:val="0084437C"/>
    <w:rsid w:val="008445C7"/>
    <w:rsid w:val="00845104"/>
    <w:rsid w:val="00845AE0"/>
    <w:rsid w:val="008465F8"/>
    <w:rsid w:val="008473EF"/>
    <w:rsid w:val="00850692"/>
    <w:rsid w:val="00851C49"/>
    <w:rsid w:val="00851E61"/>
    <w:rsid w:val="00851FC0"/>
    <w:rsid w:val="00852897"/>
    <w:rsid w:val="008534FD"/>
    <w:rsid w:val="0085350B"/>
    <w:rsid w:val="0085478A"/>
    <w:rsid w:val="00857CE4"/>
    <w:rsid w:val="008602A8"/>
    <w:rsid w:val="00860F87"/>
    <w:rsid w:val="0086114D"/>
    <w:rsid w:val="008612A3"/>
    <w:rsid w:val="008616EB"/>
    <w:rsid w:val="0086215F"/>
    <w:rsid w:val="00862755"/>
    <w:rsid w:val="0086337B"/>
    <w:rsid w:val="00864B83"/>
    <w:rsid w:val="008665A1"/>
    <w:rsid w:val="008703BA"/>
    <w:rsid w:val="00872251"/>
    <w:rsid w:val="008733C1"/>
    <w:rsid w:val="008736BF"/>
    <w:rsid w:val="0087438D"/>
    <w:rsid w:val="00874A6F"/>
    <w:rsid w:val="0087650C"/>
    <w:rsid w:val="00876FD6"/>
    <w:rsid w:val="00877866"/>
    <w:rsid w:val="00880015"/>
    <w:rsid w:val="00880A2E"/>
    <w:rsid w:val="00880CC7"/>
    <w:rsid w:val="00882142"/>
    <w:rsid w:val="008831CB"/>
    <w:rsid w:val="008833C3"/>
    <w:rsid w:val="00883A72"/>
    <w:rsid w:val="008849B5"/>
    <w:rsid w:val="00885364"/>
    <w:rsid w:val="00885AA6"/>
    <w:rsid w:val="00886EE8"/>
    <w:rsid w:val="008902B3"/>
    <w:rsid w:val="00890BF3"/>
    <w:rsid w:val="0089140B"/>
    <w:rsid w:val="00896667"/>
    <w:rsid w:val="00896C4E"/>
    <w:rsid w:val="00897542"/>
    <w:rsid w:val="008A0753"/>
    <w:rsid w:val="008A0A1C"/>
    <w:rsid w:val="008A2277"/>
    <w:rsid w:val="008A492B"/>
    <w:rsid w:val="008A5FE1"/>
    <w:rsid w:val="008A6055"/>
    <w:rsid w:val="008A6387"/>
    <w:rsid w:val="008A7269"/>
    <w:rsid w:val="008A7BCD"/>
    <w:rsid w:val="008B0C86"/>
    <w:rsid w:val="008B1716"/>
    <w:rsid w:val="008B23CA"/>
    <w:rsid w:val="008B2CEE"/>
    <w:rsid w:val="008B5036"/>
    <w:rsid w:val="008B5475"/>
    <w:rsid w:val="008B5569"/>
    <w:rsid w:val="008C00D7"/>
    <w:rsid w:val="008C0B2C"/>
    <w:rsid w:val="008C14A4"/>
    <w:rsid w:val="008C16F0"/>
    <w:rsid w:val="008C2668"/>
    <w:rsid w:val="008C6A70"/>
    <w:rsid w:val="008C6D7C"/>
    <w:rsid w:val="008D1891"/>
    <w:rsid w:val="008D1FC2"/>
    <w:rsid w:val="008D5402"/>
    <w:rsid w:val="008D5A93"/>
    <w:rsid w:val="008D5C55"/>
    <w:rsid w:val="008D5E62"/>
    <w:rsid w:val="008E25F1"/>
    <w:rsid w:val="008E4A61"/>
    <w:rsid w:val="008E4EF6"/>
    <w:rsid w:val="008E6219"/>
    <w:rsid w:val="008F026A"/>
    <w:rsid w:val="008F21AA"/>
    <w:rsid w:val="008F293F"/>
    <w:rsid w:val="008F2B02"/>
    <w:rsid w:val="008F2B40"/>
    <w:rsid w:val="008F30F4"/>
    <w:rsid w:val="008F3B14"/>
    <w:rsid w:val="008F543B"/>
    <w:rsid w:val="008F772A"/>
    <w:rsid w:val="00900C8C"/>
    <w:rsid w:val="00901CD8"/>
    <w:rsid w:val="00901DF4"/>
    <w:rsid w:val="00903287"/>
    <w:rsid w:val="00903680"/>
    <w:rsid w:val="00903973"/>
    <w:rsid w:val="00905F66"/>
    <w:rsid w:val="00907720"/>
    <w:rsid w:val="00910FE0"/>
    <w:rsid w:val="0091151C"/>
    <w:rsid w:val="00912AB0"/>
    <w:rsid w:val="00912F77"/>
    <w:rsid w:val="00913E32"/>
    <w:rsid w:val="00914A8A"/>
    <w:rsid w:val="00914F23"/>
    <w:rsid w:val="00915291"/>
    <w:rsid w:val="00915A82"/>
    <w:rsid w:val="00916AF7"/>
    <w:rsid w:val="009173F5"/>
    <w:rsid w:val="009179E2"/>
    <w:rsid w:val="00920829"/>
    <w:rsid w:val="00921A91"/>
    <w:rsid w:val="00922034"/>
    <w:rsid w:val="00923B6F"/>
    <w:rsid w:val="009255DD"/>
    <w:rsid w:val="0092568D"/>
    <w:rsid w:val="00925CC6"/>
    <w:rsid w:val="00926A11"/>
    <w:rsid w:val="00930280"/>
    <w:rsid w:val="00930A02"/>
    <w:rsid w:val="009314FC"/>
    <w:rsid w:val="00933FC5"/>
    <w:rsid w:val="009344F0"/>
    <w:rsid w:val="009346FF"/>
    <w:rsid w:val="009357F9"/>
    <w:rsid w:val="00936443"/>
    <w:rsid w:val="0094026A"/>
    <w:rsid w:val="00940564"/>
    <w:rsid w:val="0094091E"/>
    <w:rsid w:val="00943057"/>
    <w:rsid w:val="0094324D"/>
    <w:rsid w:val="00943EE0"/>
    <w:rsid w:val="009441EB"/>
    <w:rsid w:val="009444BF"/>
    <w:rsid w:val="0094749B"/>
    <w:rsid w:val="00952886"/>
    <w:rsid w:val="00953275"/>
    <w:rsid w:val="009549F0"/>
    <w:rsid w:val="00955993"/>
    <w:rsid w:val="00961519"/>
    <w:rsid w:val="00961711"/>
    <w:rsid w:val="009618EF"/>
    <w:rsid w:val="00962577"/>
    <w:rsid w:val="0096319C"/>
    <w:rsid w:val="0096365C"/>
    <w:rsid w:val="0096410F"/>
    <w:rsid w:val="00964BFD"/>
    <w:rsid w:val="00967109"/>
    <w:rsid w:val="009705D8"/>
    <w:rsid w:val="00973222"/>
    <w:rsid w:val="0097380A"/>
    <w:rsid w:val="00974723"/>
    <w:rsid w:val="009763B7"/>
    <w:rsid w:val="009800A4"/>
    <w:rsid w:val="0098038F"/>
    <w:rsid w:val="009809C6"/>
    <w:rsid w:val="0098147D"/>
    <w:rsid w:val="00981F98"/>
    <w:rsid w:val="00982123"/>
    <w:rsid w:val="009828C8"/>
    <w:rsid w:val="0098293F"/>
    <w:rsid w:val="00982971"/>
    <w:rsid w:val="0098321E"/>
    <w:rsid w:val="009851AE"/>
    <w:rsid w:val="00986E2A"/>
    <w:rsid w:val="00987FDA"/>
    <w:rsid w:val="009910D8"/>
    <w:rsid w:val="009943C3"/>
    <w:rsid w:val="009A2B49"/>
    <w:rsid w:val="009A358F"/>
    <w:rsid w:val="009A3FC4"/>
    <w:rsid w:val="009A5F73"/>
    <w:rsid w:val="009A64A9"/>
    <w:rsid w:val="009A6B6E"/>
    <w:rsid w:val="009B0997"/>
    <w:rsid w:val="009B1D7D"/>
    <w:rsid w:val="009B28F6"/>
    <w:rsid w:val="009B40ED"/>
    <w:rsid w:val="009B4649"/>
    <w:rsid w:val="009B551D"/>
    <w:rsid w:val="009B58B9"/>
    <w:rsid w:val="009B6A18"/>
    <w:rsid w:val="009B6D31"/>
    <w:rsid w:val="009C02B8"/>
    <w:rsid w:val="009C1397"/>
    <w:rsid w:val="009C28AA"/>
    <w:rsid w:val="009C483C"/>
    <w:rsid w:val="009C509E"/>
    <w:rsid w:val="009C5835"/>
    <w:rsid w:val="009C77B2"/>
    <w:rsid w:val="009C790B"/>
    <w:rsid w:val="009D029A"/>
    <w:rsid w:val="009D0BD8"/>
    <w:rsid w:val="009D2FEF"/>
    <w:rsid w:val="009D37CD"/>
    <w:rsid w:val="009D3F69"/>
    <w:rsid w:val="009D42D9"/>
    <w:rsid w:val="009D58D1"/>
    <w:rsid w:val="009D5B14"/>
    <w:rsid w:val="009D7307"/>
    <w:rsid w:val="009D7FDC"/>
    <w:rsid w:val="009E0E09"/>
    <w:rsid w:val="009E1BF5"/>
    <w:rsid w:val="009E1C0E"/>
    <w:rsid w:val="009E24D9"/>
    <w:rsid w:val="009E3030"/>
    <w:rsid w:val="009E322A"/>
    <w:rsid w:val="009E4B27"/>
    <w:rsid w:val="009E5B66"/>
    <w:rsid w:val="009F234E"/>
    <w:rsid w:val="009F28F2"/>
    <w:rsid w:val="009F3F2B"/>
    <w:rsid w:val="009F3FD8"/>
    <w:rsid w:val="00A0137E"/>
    <w:rsid w:val="00A01B31"/>
    <w:rsid w:val="00A03553"/>
    <w:rsid w:val="00A0475D"/>
    <w:rsid w:val="00A05AA5"/>
    <w:rsid w:val="00A06016"/>
    <w:rsid w:val="00A0615B"/>
    <w:rsid w:val="00A0683E"/>
    <w:rsid w:val="00A07CEC"/>
    <w:rsid w:val="00A10646"/>
    <w:rsid w:val="00A108A1"/>
    <w:rsid w:val="00A1190E"/>
    <w:rsid w:val="00A128AF"/>
    <w:rsid w:val="00A12BD6"/>
    <w:rsid w:val="00A1366A"/>
    <w:rsid w:val="00A13761"/>
    <w:rsid w:val="00A153AE"/>
    <w:rsid w:val="00A1658C"/>
    <w:rsid w:val="00A16C95"/>
    <w:rsid w:val="00A16FAF"/>
    <w:rsid w:val="00A17A87"/>
    <w:rsid w:val="00A20A1F"/>
    <w:rsid w:val="00A21023"/>
    <w:rsid w:val="00A21206"/>
    <w:rsid w:val="00A214C6"/>
    <w:rsid w:val="00A217D6"/>
    <w:rsid w:val="00A2222E"/>
    <w:rsid w:val="00A22337"/>
    <w:rsid w:val="00A226AE"/>
    <w:rsid w:val="00A24C2B"/>
    <w:rsid w:val="00A26586"/>
    <w:rsid w:val="00A2660F"/>
    <w:rsid w:val="00A304AE"/>
    <w:rsid w:val="00A3229A"/>
    <w:rsid w:val="00A33967"/>
    <w:rsid w:val="00A34176"/>
    <w:rsid w:val="00A3557F"/>
    <w:rsid w:val="00A35B09"/>
    <w:rsid w:val="00A36773"/>
    <w:rsid w:val="00A3739C"/>
    <w:rsid w:val="00A40A74"/>
    <w:rsid w:val="00A42783"/>
    <w:rsid w:val="00A431C3"/>
    <w:rsid w:val="00A43329"/>
    <w:rsid w:val="00A453DE"/>
    <w:rsid w:val="00A45568"/>
    <w:rsid w:val="00A466D4"/>
    <w:rsid w:val="00A4772F"/>
    <w:rsid w:val="00A47E07"/>
    <w:rsid w:val="00A5198E"/>
    <w:rsid w:val="00A524E1"/>
    <w:rsid w:val="00A54D8A"/>
    <w:rsid w:val="00A551CB"/>
    <w:rsid w:val="00A56944"/>
    <w:rsid w:val="00A569E3"/>
    <w:rsid w:val="00A56C3B"/>
    <w:rsid w:val="00A56E05"/>
    <w:rsid w:val="00A577D0"/>
    <w:rsid w:val="00A6076B"/>
    <w:rsid w:val="00A61097"/>
    <w:rsid w:val="00A61942"/>
    <w:rsid w:val="00A61B49"/>
    <w:rsid w:val="00A6230B"/>
    <w:rsid w:val="00A63C7E"/>
    <w:rsid w:val="00A63D6D"/>
    <w:rsid w:val="00A65DFD"/>
    <w:rsid w:val="00A67235"/>
    <w:rsid w:val="00A70378"/>
    <w:rsid w:val="00A74268"/>
    <w:rsid w:val="00A74971"/>
    <w:rsid w:val="00A74993"/>
    <w:rsid w:val="00A7548D"/>
    <w:rsid w:val="00A75906"/>
    <w:rsid w:val="00A76A3E"/>
    <w:rsid w:val="00A76D6E"/>
    <w:rsid w:val="00A772CB"/>
    <w:rsid w:val="00A7773A"/>
    <w:rsid w:val="00A77EB7"/>
    <w:rsid w:val="00A814C0"/>
    <w:rsid w:val="00A81DC4"/>
    <w:rsid w:val="00A831E4"/>
    <w:rsid w:val="00A8322A"/>
    <w:rsid w:val="00A8377A"/>
    <w:rsid w:val="00A84B59"/>
    <w:rsid w:val="00A86A75"/>
    <w:rsid w:val="00A86D41"/>
    <w:rsid w:val="00A87849"/>
    <w:rsid w:val="00A87DA4"/>
    <w:rsid w:val="00A90478"/>
    <w:rsid w:val="00A9051A"/>
    <w:rsid w:val="00A915A5"/>
    <w:rsid w:val="00A93A25"/>
    <w:rsid w:val="00A947D7"/>
    <w:rsid w:val="00A951A3"/>
    <w:rsid w:val="00A951FD"/>
    <w:rsid w:val="00A9637E"/>
    <w:rsid w:val="00A96421"/>
    <w:rsid w:val="00AA1527"/>
    <w:rsid w:val="00AA3300"/>
    <w:rsid w:val="00AA422E"/>
    <w:rsid w:val="00AA6B2F"/>
    <w:rsid w:val="00AA6F9D"/>
    <w:rsid w:val="00AB056F"/>
    <w:rsid w:val="00AB2A9C"/>
    <w:rsid w:val="00AB2B9F"/>
    <w:rsid w:val="00AB3572"/>
    <w:rsid w:val="00AB55F2"/>
    <w:rsid w:val="00AB5925"/>
    <w:rsid w:val="00AB69EC"/>
    <w:rsid w:val="00AB7B5A"/>
    <w:rsid w:val="00AC19B3"/>
    <w:rsid w:val="00AC25DA"/>
    <w:rsid w:val="00AC29F8"/>
    <w:rsid w:val="00AC727D"/>
    <w:rsid w:val="00AD0C8A"/>
    <w:rsid w:val="00AD0E32"/>
    <w:rsid w:val="00AD1C1A"/>
    <w:rsid w:val="00AD2898"/>
    <w:rsid w:val="00AD2DCD"/>
    <w:rsid w:val="00AD337A"/>
    <w:rsid w:val="00AD4A5B"/>
    <w:rsid w:val="00AD501D"/>
    <w:rsid w:val="00AD6465"/>
    <w:rsid w:val="00AE012A"/>
    <w:rsid w:val="00AE083C"/>
    <w:rsid w:val="00AE0912"/>
    <w:rsid w:val="00AE14F0"/>
    <w:rsid w:val="00AE2AE9"/>
    <w:rsid w:val="00AE30D9"/>
    <w:rsid w:val="00AE3F01"/>
    <w:rsid w:val="00AE48B2"/>
    <w:rsid w:val="00AE4A8C"/>
    <w:rsid w:val="00AE6CAE"/>
    <w:rsid w:val="00AE77BF"/>
    <w:rsid w:val="00AF18FE"/>
    <w:rsid w:val="00AF1BA6"/>
    <w:rsid w:val="00AF2BCA"/>
    <w:rsid w:val="00AF2C6D"/>
    <w:rsid w:val="00AF2ED9"/>
    <w:rsid w:val="00AF762F"/>
    <w:rsid w:val="00B003CE"/>
    <w:rsid w:val="00B012EB"/>
    <w:rsid w:val="00B01EB1"/>
    <w:rsid w:val="00B02630"/>
    <w:rsid w:val="00B0491F"/>
    <w:rsid w:val="00B069EF"/>
    <w:rsid w:val="00B07338"/>
    <w:rsid w:val="00B114EB"/>
    <w:rsid w:val="00B11D18"/>
    <w:rsid w:val="00B12185"/>
    <w:rsid w:val="00B12CBB"/>
    <w:rsid w:val="00B12ED3"/>
    <w:rsid w:val="00B15E04"/>
    <w:rsid w:val="00B173BF"/>
    <w:rsid w:val="00B21788"/>
    <w:rsid w:val="00B21D26"/>
    <w:rsid w:val="00B226A1"/>
    <w:rsid w:val="00B25242"/>
    <w:rsid w:val="00B26491"/>
    <w:rsid w:val="00B2691D"/>
    <w:rsid w:val="00B273E3"/>
    <w:rsid w:val="00B32300"/>
    <w:rsid w:val="00B333BC"/>
    <w:rsid w:val="00B33A93"/>
    <w:rsid w:val="00B34922"/>
    <w:rsid w:val="00B34AC6"/>
    <w:rsid w:val="00B35A93"/>
    <w:rsid w:val="00B3771B"/>
    <w:rsid w:val="00B402B9"/>
    <w:rsid w:val="00B40CD4"/>
    <w:rsid w:val="00B4146A"/>
    <w:rsid w:val="00B41C3C"/>
    <w:rsid w:val="00B427C9"/>
    <w:rsid w:val="00B42F0E"/>
    <w:rsid w:val="00B4434E"/>
    <w:rsid w:val="00B453D9"/>
    <w:rsid w:val="00B47885"/>
    <w:rsid w:val="00B47E93"/>
    <w:rsid w:val="00B50615"/>
    <w:rsid w:val="00B5166E"/>
    <w:rsid w:val="00B516BF"/>
    <w:rsid w:val="00B52D5F"/>
    <w:rsid w:val="00B53864"/>
    <w:rsid w:val="00B54198"/>
    <w:rsid w:val="00B5650D"/>
    <w:rsid w:val="00B570E5"/>
    <w:rsid w:val="00B57C10"/>
    <w:rsid w:val="00B61B76"/>
    <w:rsid w:val="00B6372A"/>
    <w:rsid w:val="00B6427B"/>
    <w:rsid w:val="00B652DB"/>
    <w:rsid w:val="00B65464"/>
    <w:rsid w:val="00B656E1"/>
    <w:rsid w:val="00B6689E"/>
    <w:rsid w:val="00B67518"/>
    <w:rsid w:val="00B70BF8"/>
    <w:rsid w:val="00B7122A"/>
    <w:rsid w:val="00B720C6"/>
    <w:rsid w:val="00B739C5"/>
    <w:rsid w:val="00B748B6"/>
    <w:rsid w:val="00B827E0"/>
    <w:rsid w:val="00B835FD"/>
    <w:rsid w:val="00B8397E"/>
    <w:rsid w:val="00B84F3C"/>
    <w:rsid w:val="00B878EB"/>
    <w:rsid w:val="00B878F9"/>
    <w:rsid w:val="00B87CBB"/>
    <w:rsid w:val="00B91327"/>
    <w:rsid w:val="00B9220A"/>
    <w:rsid w:val="00B94F04"/>
    <w:rsid w:val="00B95704"/>
    <w:rsid w:val="00BA1B47"/>
    <w:rsid w:val="00BA258D"/>
    <w:rsid w:val="00BA2E06"/>
    <w:rsid w:val="00BA641C"/>
    <w:rsid w:val="00BB1821"/>
    <w:rsid w:val="00BB2D35"/>
    <w:rsid w:val="00BB45B2"/>
    <w:rsid w:val="00BB4720"/>
    <w:rsid w:val="00BB579A"/>
    <w:rsid w:val="00BB6080"/>
    <w:rsid w:val="00BB6690"/>
    <w:rsid w:val="00BB6F23"/>
    <w:rsid w:val="00BB7526"/>
    <w:rsid w:val="00BC4331"/>
    <w:rsid w:val="00BC4585"/>
    <w:rsid w:val="00BC61FF"/>
    <w:rsid w:val="00BC6C4E"/>
    <w:rsid w:val="00BC6CC1"/>
    <w:rsid w:val="00BD0E47"/>
    <w:rsid w:val="00BD193B"/>
    <w:rsid w:val="00BD2847"/>
    <w:rsid w:val="00BD3971"/>
    <w:rsid w:val="00BD4242"/>
    <w:rsid w:val="00BD562D"/>
    <w:rsid w:val="00BD5FE6"/>
    <w:rsid w:val="00BD631D"/>
    <w:rsid w:val="00BD7462"/>
    <w:rsid w:val="00BD7681"/>
    <w:rsid w:val="00BD7AC7"/>
    <w:rsid w:val="00BD7DA2"/>
    <w:rsid w:val="00BE1160"/>
    <w:rsid w:val="00BE164B"/>
    <w:rsid w:val="00BE2CFD"/>
    <w:rsid w:val="00BE313C"/>
    <w:rsid w:val="00BE3FBC"/>
    <w:rsid w:val="00BE4504"/>
    <w:rsid w:val="00BE5F62"/>
    <w:rsid w:val="00BE6B10"/>
    <w:rsid w:val="00BE7676"/>
    <w:rsid w:val="00BE7C79"/>
    <w:rsid w:val="00BF1AC1"/>
    <w:rsid w:val="00BF6D2A"/>
    <w:rsid w:val="00BF75DD"/>
    <w:rsid w:val="00C00AD1"/>
    <w:rsid w:val="00C03F65"/>
    <w:rsid w:val="00C0669C"/>
    <w:rsid w:val="00C067AE"/>
    <w:rsid w:val="00C06E90"/>
    <w:rsid w:val="00C07C92"/>
    <w:rsid w:val="00C11C71"/>
    <w:rsid w:val="00C11E54"/>
    <w:rsid w:val="00C144B4"/>
    <w:rsid w:val="00C14B6E"/>
    <w:rsid w:val="00C15E26"/>
    <w:rsid w:val="00C17276"/>
    <w:rsid w:val="00C21D92"/>
    <w:rsid w:val="00C224D9"/>
    <w:rsid w:val="00C23810"/>
    <w:rsid w:val="00C242D0"/>
    <w:rsid w:val="00C27744"/>
    <w:rsid w:val="00C27BA0"/>
    <w:rsid w:val="00C3001B"/>
    <w:rsid w:val="00C30A29"/>
    <w:rsid w:val="00C30B09"/>
    <w:rsid w:val="00C30E37"/>
    <w:rsid w:val="00C30F06"/>
    <w:rsid w:val="00C32BF9"/>
    <w:rsid w:val="00C3692D"/>
    <w:rsid w:val="00C37761"/>
    <w:rsid w:val="00C40292"/>
    <w:rsid w:val="00C41F4F"/>
    <w:rsid w:val="00C423F8"/>
    <w:rsid w:val="00C45C2D"/>
    <w:rsid w:val="00C46887"/>
    <w:rsid w:val="00C50E86"/>
    <w:rsid w:val="00C52383"/>
    <w:rsid w:val="00C535D8"/>
    <w:rsid w:val="00C547EE"/>
    <w:rsid w:val="00C54DD8"/>
    <w:rsid w:val="00C63632"/>
    <w:rsid w:val="00C66399"/>
    <w:rsid w:val="00C67003"/>
    <w:rsid w:val="00C67BAA"/>
    <w:rsid w:val="00C71005"/>
    <w:rsid w:val="00C72354"/>
    <w:rsid w:val="00C734F0"/>
    <w:rsid w:val="00C74B2F"/>
    <w:rsid w:val="00C74FDC"/>
    <w:rsid w:val="00C77882"/>
    <w:rsid w:val="00C816A3"/>
    <w:rsid w:val="00C820A6"/>
    <w:rsid w:val="00C8219C"/>
    <w:rsid w:val="00C8335D"/>
    <w:rsid w:val="00C8599C"/>
    <w:rsid w:val="00C87051"/>
    <w:rsid w:val="00C91DB2"/>
    <w:rsid w:val="00C91F34"/>
    <w:rsid w:val="00C91FF2"/>
    <w:rsid w:val="00C924EC"/>
    <w:rsid w:val="00C93889"/>
    <w:rsid w:val="00C941F7"/>
    <w:rsid w:val="00C94D76"/>
    <w:rsid w:val="00C96791"/>
    <w:rsid w:val="00CA1068"/>
    <w:rsid w:val="00CA1445"/>
    <w:rsid w:val="00CA18AA"/>
    <w:rsid w:val="00CA21B9"/>
    <w:rsid w:val="00CA26FF"/>
    <w:rsid w:val="00CA271C"/>
    <w:rsid w:val="00CA2B02"/>
    <w:rsid w:val="00CA2C22"/>
    <w:rsid w:val="00CA3862"/>
    <w:rsid w:val="00CA3CB7"/>
    <w:rsid w:val="00CA42FD"/>
    <w:rsid w:val="00CA5310"/>
    <w:rsid w:val="00CA5460"/>
    <w:rsid w:val="00CA5664"/>
    <w:rsid w:val="00CA5AC4"/>
    <w:rsid w:val="00CA72EC"/>
    <w:rsid w:val="00CB02A8"/>
    <w:rsid w:val="00CB06F3"/>
    <w:rsid w:val="00CB0A34"/>
    <w:rsid w:val="00CB0B9C"/>
    <w:rsid w:val="00CB301A"/>
    <w:rsid w:val="00CB3459"/>
    <w:rsid w:val="00CB34C9"/>
    <w:rsid w:val="00CB52B4"/>
    <w:rsid w:val="00CB590E"/>
    <w:rsid w:val="00CB5925"/>
    <w:rsid w:val="00CB6417"/>
    <w:rsid w:val="00CB6836"/>
    <w:rsid w:val="00CB7AD7"/>
    <w:rsid w:val="00CC0866"/>
    <w:rsid w:val="00CC1F1F"/>
    <w:rsid w:val="00CC234A"/>
    <w:rsid w:val="00CC28B5"/>
    <w:rsid w:val="00CC2DD0"/>
    <w:rsid w:val="00CC3FD2"/>
    <w:rsid w:val="00CC4187"/>
    <w:rsid w:val="00CC457F"/>
    <w:rsid w:val="00CC67E6"/>
    <w:rsid w:val="00CC6CCE"/>
    <w:rsid w:val="00CC7B1A"/>
    <w:rsid w:val="00CC7DAD"/>
    <w:rsid w:val="00CD0712"/>
    <w:rsid w:val="00CD0A97"/>
    <w:rsid w:val="00CD389F"/>
    <w:rsid w:val="00CD4849"/>
    <w:rsid w:val="00CD54A2"/>
    <w:rsid w:val="00CE0467"/>
    <w:rsid w:val="00CE2080"/>
    <w:rsid w:val="00CE27F5"/>
    <w:rsid w:val="00CE2FDA"/>
    <w:rsid w:val="00CE325A"/>
    <w:rsid w:val="00CE392F"/>
    <w:rsid w:val="00CE5D52"/>
    <w:rsid w:val="00CF03BC"/>
    <w:rsid w:val="00CF122A"/>
    <w:rsid w:val="00CF132A"/>
    <w:rsid w:val="00CF1420"/>
    <w:rsid w:val="00CF195E"/>
    <w:rsid w:val="00CF35C9"/>
    <w:rsid w:val="00CF3BA5"/>
    <w:rsid w:val="00CF55BA"/>
    <w:rsid w:val="00CF640D"/>
    <w:rsid w:val="00CF7111"/>
    <w:rsid w:val="00CF7599"/>
    <w:rsid w:val="00CF79FE"/>
    <w:rsid w:val="00D0154D"/>
    <w:rsid w:val="00D06D16"/>
    <w:rsid w:val="00D07F1B"/>
    <w:rsid w:val="00D10A3F"/>
    <w:rsid w:val="00D10BD3"/>
    <w:rsid w:val="00D11796"/>
    <w:rsid w:val="00D12C68"/>
    <w:rsid w:val="00D1602C"/>
    <w:rsid w:val="00D164D4"/>
    <w:rsid w:val="00D17BFA"/>
    <w:rsid w:val="00D20169"/>
    <w:rsid w:val="00D20A95"/>
    <w:rsid w:val="00D20C62"/>
    <w:rsid w:val="00D215C9"/>
    <w:rsid w:val="00D231CF"/>
    <w:rsid w:val="00D236D4"/>
    <w:rsid w:val="00D23987"/>
    <w:rsid w:val="00D24ABD"/>
    <w:rsid w:val="00D24EB7"/>
    <w:rsid w:val="00D25AA8"/>
    <w:rsid w:val="00D26596"/>
    <w:rsid w:val="00D26CC6"/>
    <w:rsid w:val="00D272C8"/>
    <w:rsid w:val="00D277A0"/>
    <w:rsid w:val="00D278D8"/>
    <w:rsid w:val="00D310CC"/>
    <w:rsid w:val="00D31B0F"/>
    <w:rsid w:val="00D331F0"/>
    <w:rsid w:val="00D33650"/>
    <w:rsid w:val="00D33F1B"/>
    <w:rsid w:val="00D34D13"/>
    <w:rsid w:val="00D3591E"/>
    <w:rsid w:val="00D35E5E"/>
    <w:rsid w:val="00D36B22"/>
    <w:rsid w:val="00D37E72"/>
    <w:rsid w:val="00D4002E"/>
    <w:rsid w:val="00D43C80"/>
    <w:rsid w:val="00D444EA"/>
    <w:rsid w:val="00D461D7"/>
    <w:rsid w:val="00D46C7A"/>
    <w:rsid w:val="00D51F7F"/>
    <w:rsid w:val="00D525F4"/>
    <w:rsid w:val="00D53656"/>
    <w:rsid w:val="00D54B71"/>
    <w:rsid w:val="00D5557B"/>
    <w:rsid w:val="00D55F77"/>
    <w:rsid w:val="00D5611D"/>
    <w:rsid w:val="00D56167"/>
    <w:rsid w:val="00D565B4"/>
    <w:rsid w:val="00D567B9"/>
    <w:rsid w:val="00D60F90"/>
    <w:rsid w:val="00D624CC"/>
    <w:rsid w:val="00D62A73"/>
    <w:rsid w:val="00D63178"/>
    <w:rsid w:val="00D653FA"/>
    <w:rsid w:val="00D7069E"/>
    <w:rsid w:val="00D70E79"/>
    <w:rsid w:val="00D71BA0"/>
    <w:rsid w:val="00D73969"/>
    <w:rsid w:val="00D749F2"/>
    <w:rsid w:val="00D75B6C"/>
    <w:rsid w:val="00D76404"/>
    <w:rsid w:val="00D7690B"/>
    <w:rsid w:val="00D76F38"/>
    <w:rsid w:val="00D7722F"/>
    <w:rsid w:val="00D7789C"/>
    <w:rsid w:val="00D80769"/>
    <w:rsid w:val="00D8574E"/>
    <w:rsid w:val="00D85907"/>
    <w:rsid w:val="00D863A5"/>
    <w:rsid w:val="00D86B19"/>
    <w:rsid w:val="00D90854"/>
    <w:rsid w:val="00D91203"/>
    <w:rsid w:val="00D9123F"/>
    <w:rsid w:val="00D9306B"/>
    <w:rsid w:val="00D9368B"/>
    <w:rsid w:val="00D94473"/>
    <w:rsid w:val="00D964CF"/>
    <w:rsid w:val="00D97E9E"/>
    <w:rsid w:val="00DA052C"/>
    <w:rsid w:val="00DA15F0"/>
    <w:rsid w:val="00DA19C5"/>
    <w:rsid w:val="00DA5B87"/>
    <w:rsid w:val="00DA70A8"/>
    <w:rsid w:val="00DA7CF6"/>
    <w:rsid w:val="00DB1811"/>
    <w:rsid w:val="00DB40A5"/>
    <w:rsid w:val="00DB7389"/>
    <w:rsid w:val="00DC2FC4"/>
    <w:rsid w:val="00DC4E45"/>
    <w:rsid w:val="00DC5DB4"/>
    <w:rsid w:val="00DC611C"/>
    <w:rsid w:val="00DC644C"/>
    <w:rsid w:val="00DC754A"/>
    <w:rsid w:val="00DC7643"/>
    <w:rsid w:val="00DD0288"/>
    <w:rsid w:val="00DD17DC"/>
    <w:rsid w:val="00DD2027"/>
    <w:rsid w:val="00DD332C"/>
    <w:rsid w:val="00DD4830"/>
    <w:rsid w:val="00DD535F"/>
    <w:rsid w:val="00DD74AD"/>
    <w:rsid w:val="00DD7E92"/>
    <w:rsid w:val="00DE3047"/>
    <w:rsid w:val="00DE39D9"/>
    <w:rsid w:val="00DE5476"/>
    <w:rsid w:val="00DE6313"/>
    <w:rsid w:val="00DE6EA4"/>
    <w:rsid w:val="00DE78B2"/>
    <w:rsid w:val="00DE7B2F"/>
    <w:rsid w:val="00DF1F10"/>
    <w:rsid w:val="00DF3B62"/>
    <w:rsid w:val="00DF41B0"/>
    <w:rsid w:val="00DF47E3"/>
    <w:rsid w:val="00DF5E62"/>
    <w:rsid w:val="00DF6C76"/>
    <w:rsid w:val="00DF70ED"/>
    <w:rsid w:val="00DF7ADC"/>
    <w:rsid w:val="00E009F1"/>
    <w:rsid w:val="00E00C97"/>
    <w:rsid w:val="00E00F88"/>
    <w:rsid w:val="00E01FEF"/>
    <w:rsid w:val="00E029B0"/>
    <w:rsid w:val="00E030FB"/>
    <w:rsid w:val="00E03B72"/>
    <w:rsid w:val="00E05847"/>
    <w:rsid w:val="00E058A4"/>
    <w:rsid w:val="00E05BB5"/>
    <w:rsid w:val="00E05BD6"/>
    <w:rsid w:val="00E05C68"/>
    <w:rsid w:val="00E05C88"/>
    <w:rsid w:val="00E05FA0"/>
    <w:rsid w:val="00E0732B"/>
    <w:rsid w:val="00E07D6D"/>
    <w:rsid w:val="00E10AAB"/>
    <w:rsid w:val="00E11B17"/>
    <w:rsid w:val="00E132CD"/>
    <w:rsid w:val="00E17B9F"/>
    <w:rsid w:val="00E20679"/>
    <w:rsid w:val="00E21223"/>
    <w:rsid w:val="00E24573"/>
    <w:rsid w:val="00E25D14"/>
    <w:rsid w:val="00E264C5"/>
    <w:rsid w:val="00E26F99"/>
    <w:rsid w:val="00E27061"/>
    <w:rsid w:val="00E303A1"/>
    <w:rsid w:val="00E30A6A"/>
    <w:rsid w:val="00E30D29"/>
    <w:rsid w:val="00E3141F"/>
    <w:rsid w:val="00E3205E"/>
    <w:rsid w:val="00E320D5"/>
    <w:rsid w:val="00E3213B"/>
    <w:rsid w:val="00E35C21"/>
    <w:rsid w:val="00E372D0"/>
    <w:rsid w:val="00E37D1E"/>
    <w:rsid w:val="00E40313"/>
    <w:rsid w:val="00E40DFE"/>
    <w:rsid w:val="00E41C4B"/>
    <w:rsid w:val="00E42355"/>
    <w:rsid w:val="00E42740"/>
    <w:rsid w:val="00E4451F"/>
    <w:rsid w:val="00E44566"/>
    <w:rsid w:val="00E44903"/>
    <w:rsid w:val="00E479E3"/>
    <w:rsid w:val="00E510F2"/>
    <w:rsid w:val="00E51470"/>
    <w:rsid w:val="00E53B04"/>
    <w:rsid w:val="00E543F1"/>
    <w:rsid w:val="00E55542"/>
    <w:rsid w:val="00E55C96"/>
    <w:rsid w:val="00E5699D"/>
    <w:rsid w:val="00E571C7"/>
    <w:rsid w:val="00E57E01"/>
    <w:rsid w:val="00E6079E"/>
    <w:rsid w:val="00E60E9B"/>
    <w:rsid w:val="00E62BCB"/>
    <w:rsid w:val="00E659E2"/>
    <w:rsid w:val="00E6773B"/>
    <w:rsid w:val="00E72B66"/>
    <w:rsid w:val="00E73FF4"/>
    <w:rsid w:val="00E756AC"/>
    <w:rsid w:val="00E75ABB"/>
    <w:rsid w:val="00E763F8"/>
    <w:rsid w:val="00E776FB"/>
    <w:rsid w:val="00E77DC2"/>
    <w:rsid w:val="00E80F59"/>
    <w:rsid w:val="00E82A3E"/>
    <w:rsid w:val="00E8369A"/>
    <w:rsid w:val="00E83871"/>
    <w:rsid w:val="00E84984"/>
    <w:rsid w:val="00E8516C"/>
    <w:rsid w:val="00E85372"/>
    <w:rsid w:val="00E862CA"/>
    <w:rsid w:val="00E8655B"/>
    <w:rsid w:val="00E86E9A"/>
    <w:rsid w:val="00E87608"/>
    <w:rsid w:val="00E90B4D"/>
    <w:rsid w:val="00E915E8"/>
    <w:rsid w:val="00E92A41"/>
    <w:rsid w:val="00E92BB6"/>
    <w:rsid w:val="00E93EEE"/>
    <w:rsid w:val="00E97547"/>
    <w:rsid w:val="00EA0041"/>
    <w:rsid w:val="00EA02CC"/>
    <w:rsid w:val="00EA085A"/>
    <w:rsid w:val="00EA09DA"/>
    <w:rsid w:val="00EA2925"/>
    <w:rsid w:val="00EA2F33"/>
    <w:rsid w:val="00EA3E6F"/>
    <w:rsid w:val="00EA401B"/>
    <w:rsid w:val="00EA4456"/>
    <w:rsid w:val="00EA6A3E"/>
    <w:rsid w:val="00EA740C"/>
    <w:rsid w:val="00EA7468"/>
    <w:rsid w:val="00EB2282"/>
    <w:rsid w:val="00EB358E"/>
    <w:rsid w:val="00EB4ED3"/>
    <w:rsid w:val="00EB52D2"/>
    <w:rsid w:val="00EB65B6"/>
    <w:rsid w:val="00EB70F9"/>
    <w:rsid w:val="00EC38C2"/>
    <w:rsid w:val="00EC3CF0"/>
    <w:rsid w:val="00EC3D90"/>
    <w:rsid w:val="00EC445C"/>
    <w:rsid w:val="00EC6003"/>
    <w:rsid w:val="00EC7544"/>
    <w:rsid w:val="00EC7782"/>
    <w:rsid w:val="00EC7C4C"/>
    <w:rsid w:val="00ED3C5F"/>
    <w:rsid w:val="00ED5114"/>
    <w:rsid w:val="00ED58FE"/>
    <w:rsid w:val="00ED6A5D"/>
    <w:rsid w:val="00ED6AD6"/>
    <w:rsid w:val="00ED742E"/>
    <w:rsid w:val="00ED75AA"/>
    <w:rsid w:val="00ED7E4C"/>
    <w:rsid w:val="00EE090C"/>
    <w:rsid w:val="00EE19E3"/>
    <w:rsid w:val="00EE1AAF"/>
    <w:rsid w:val="00EE1D3A"/>
    <w:rsid w:val="00EE1EF4"/>
    <w:rsid w:val="00EE2592"/>
    <w:rsid w:val="00EE2ABD"/>
    <w:rsid w:val="00EE2E84"/>
    <w:rsid w:val="00EF08CE"/>
    <w:rsid w:val="00EF1D00"/>
    <w:rsid w:val="00EF4A16"/>
    <w:rsid w:val="00EF4EEB"/>
    <w:rsid w:val="00EF5860"/>
    <w:rsid w:val="00EF7F03"/>
    <w:rsid w:val="00F0007E"/>
    <w:rsid w:val="00F03F10"/>
    <w:rsid w:val="00F04262"/>
    <w:rsid w:val="00F05144"/>
    <w:rsid w:val="00F0645E"/>
    <w:rsid w:val="00F0753E"/>
    <w:rsid w:val="00F10C1B"/>
    <w:rsid w:val="00F111D1"/>
    <w:rsid w:val="00F121CC"/>
    <w:rsid w:val="00F125C2"/>
    <w:rsid w:val="00F12BE3"/>
    <w:rsid w:val="00F13807"/>
    <w:rsid w:val="00F13915"/>
    <w:rsid w:val="00F15169"/>
    <w:rsid w:val="00F15BB5"/>
    <w:rsid w:val="00F1761A"/>
    <w:rsid w:val="00F17A4E"/>
    <w:rsid w:val="00F17B3E"/>
    <w:rsid w:val="00F17D60"/>
    <w:rsid w:val="00F20820"/>
    <w:rsid w:val="00F20AE3"/>
    <w:rsid w:val="00F224F2"/>
    <w:rsid w:val="00F22DC4"/>
    <w:rsid w:val="00F23132"/>
    <w:rsid w:val="00F23219"/>
    <w:rsid w:val="00F248AB"/>
    <w:rsid w:val="00F24D09"/>
    <w:rsid w:val="00F24F6C"/>
    <w:rsid w:val="00F2608A"/>
    <w:rsid w:val="00F26156"/>
    <w:rsid w:val="00F26615"/>
    <w:rsid w:val="00F266F5"/>
    <w:rsid w:val="00F2797C"/>
    <w:rsid w:val="00F27AB7"/>
    <w:rsid w:val="00F27B4A"/>
    <w:rsid w:val="00F303AC"/>
    <w:rsid w:val="00F304BB"/>
    <w:rsid w:val="00F31458"/>
    <w:rsid w:val="00F31BE8"/>
    <w:rsid w:val="00F31C09"/>
    <w:rsid w:val="00F32963"/>
    <w:rsid w:val="00F3360C"/>
    <w:rsid w:val="00F339CF"/>
    <w:rsid w:val="00F33A6C"/>
    <w:rsid w:val="00F34655"/>
    <w:rsid w:val="00F3596B"/>
    <w:rsid w:val="00F36292"/>
    <w:rsid w:val="00F367CA"/>
    <w:rsid w:val="00F37EE6"/>
    <w:rsid w:val="00F4463F"/>
    <w:rsid w:val="00F45729"/>
    <w:rsid w:val="00F46094"/>
    <w:rsid w:val="00F4751E"/>
    <w:rsid w:val="00F500CC"/>
    <w:rsid w:val="00F51116"/>
    <w:rsid w:val="00F5129E"/>
    <w:rsid w:val="00F51816"/>
    <w:rsid w:val="00F53082"/>
    <w:rsid w:val="00F557AA"/>
    <w:rsid w:val="00F56225"/>
    <w:rsid w:val="00F61B67"/>
    <w:rsid w:val="00F61E89"/>
    <w:rsid w:val="00F63223"/>
    <w:rsid w:val="00F648D6"/>
    <w:rsid w:val="00F666BB"/>
    <w:rsid w:val="00F6670C"/>
    <w:rsid w:val="00F668F0"/>
    <w:rsid w:val="00F671F9"/>
    <w:rsid w:val="00F673BA"/>
    <w:rsid w:val="00F67782"/>
    <w:rsid w:val="00F7097E"/>
    <w:rsid w:val="00F71139"/>
    <w:rsid w:val="00F717D9"/>
    <w:rsid w:val="00F71FB4"/>
    <w:rsid w:val="00F72230"/>
    <w:rsid w:val="00F745DB"/>
    <w:rsid w:val="00F7534E"/>
    <w:rsid w:val="00F76C3F"/>
    <w:rsid w:val="00F7713D"/>
    <w:rsid w:val="00F801EF"/>
    <w:rsid w:val="00F80C74"/>
    <w:rsid w:val="00F8115E"/>
    <w:rsid w:val="00F81AF3"/>
    <w:rsid w:val="00F81DFC"/>
    <w:rsid w:val="00F8240D"/>
    <w:rsid w:val="00F84088"/>
    <w:rsid w:val="00F8460B"/>
    <w:rsid w:val="00F8515A"/>
    <w:rsid w:val="00F902DC"/>
    <w:rsid w:val="00F9042F"/>
    <w:rsid w:val="00F90508"/>
    <w:rsid w:val="00F91D94"/>
    <w:rsid w:val="00F93A54"/>
    <w:rsid w:val="00F93E15"/>
    <w:rsid w:val="00F94526"/>
    <w:rsid w:val="00F94F00"/>
    <w:rsid w:val="00F96AF5"/>
    <w:rsid w:val="00FA1482"/>
    <w:rsid w:val="00FA18CA"/>
    <w:rsid w:val="00FA1A7A"/>
    <w:rsid w:val="00FA2D8B"/>
    <w:rsid w:val="00FA5C76"/>
    <w:rsid w:val="00FB0B53"/>
    <w:rsid w:val="00FB0E21"/>
    <w:rsid w:val="00FB24AA"/>
    <w:rsid w:val="00FB29C2"/>
    <w:rsid w:val="00FB32BE"/>
    <w:rsid w:val="00FB4E55"/>
    <w:rsid w:val="00FB5627"/>
    <w:rsid w:val="00FB60CF"/>
    <w:rsid w:val="00FB6B73"/>
    <w:rsid w:val="00FB702C"/>
    <w:rsid w:val="00FB72BD"/>
    <w:rsid w:val="00FB72FB"/>
    <w:rsid w:val="00FC0690"/>
    <w:rsid w:val="00FC0DED"/>
    <w:rsid w:val="00FC1CEC"/>
    <w:rsid w:val="00FC1DF0"/>
    <w:rsid w:val="00FC336A"/>
    <w:rsid w:val="00FC356D"/>
    <w:rsid w:val="00FC5358"/>
    <w:rsid w:val="00FC6958"/>
    <w:rsid w:val="00FC7526"/>
    <w:rsid w:val="00FC7942"/>
    <w:rsid w:val="00FC7A1B"/>
    <w:rsid w:val="00FD07FC"/>
    <w:rsid w:val="00FD0ECE"/>
    <w:rsid w:val="00FD15C5"/>
    <w:rsid w:val="00FD163F"/>
    <w:rsid w:val="00FD1BB3"/>
    <w:rsid w:val="00FD3231"/>
    <w:rsid w:val="00FD6D46"/>
    <w:rsid w:val="00FD7304"/>
    <w:rsid w:val="00FD7E04"/>
    <w:rsid w:val="00FE0B3D"/>
    <w:rsid w:val="00FE151A"/>
    <w:rsid w:val="00FE22C2"/>
    <w:rsid w:val="00FE31AA"/>
    <w:rsid w:val="00FE4AF4"/>
    <w:rsid w:val="00FF0D2A"/>
    <w:rsid w:val="00FF2EFF"/>
    <w:rsid w:val="00FF4C8F"/>
    <w:rsid w:val="00FF6A5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55BB85C"/>
  <w15:docId w15:val="{C766823C-3A5A-40B4-9F1E-9B925BBF0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323BD"/>
    <w:pPr>
      <w:spacing w:after="0" w:line="240" w:lineRule="auto"/>
    </w:pPr>
    <w:rPr>
      <w:rFonts w:ascii="Times New Roman" w:eastAsia="Times New Roman" w:hAnsi="Times New Roman" w:cs="Times New Roman"/>
      <w:sz w:val="24"/>
      <w:szCs w:val="20"/>
      <w:lang w:eastAsia="de-DE"/>
    </w:rPr>
  </w:style>
  <w:style w:type="paragraph" w:styleId="berschrift1">
    <w:name w:val="heading 1"/>
    <w:basedOn w:val="Standard"/>
    <w:next w:val="Standard"/>
    <w:link w:val="berschrift1Zchn"/>
    <w:uiPriority w:val="9"/>
    <w:qFormat/>
    <w:rsid w:val="00AD0E32"/>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2C5B8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560018"/>
    <w:pPr>
      <w:keepNext/>
      <w:keepLines/>
      <w:spacing w:before="40"/>
      <w:outlineLvl w:val="2"/>
    </w:pPr>
    <w:rPr>
      <w:rFonts w:asciiTheme="majorHAnsi" w:eastAsiaTheme="majorEastAsia" w:hAnsiTheme="majorHAnsi" w:cstheme="majorBidi"/>
      <w:color w:val="243F60" w:themeColor="accent1" w:themeShade="7F"/>
      <w:szCs w:val="24"/>
    </w:rPr>
  </w:style>
  <w:style w:type="paragraph" w:styleId="berschrift4">
    <w:name w:val="heading 4"/>
    <w:basedOn w:val="Standard"/>
    <w:next w:val="Standard"/>
    <w:link w:val="berschrift4Zchn"/>
    <w:uiPriority w:val="9"/>
    <w:semiHidden/>
    <w:unhideWhenUsed/>
    <w:qFormat/>
    <w:rsid w:val="00973222"/>
    <w:pPr>
      <w:keepNext/>
      <w:keepLines/>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semiHidden/>
    <w:unhideWhenUsed/>
    <w:qFormat/>
    <w:rsid w:val="00973222"/>
    <w:pPr>
      <w:keepNext/>
      <w:keepLines/>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semiHidden/>
    <w:unhideWhenUsed/>
    <w:qFormat/>
    <w:rsid w:val="00973222"/>
    <w:pPr>
      <w:keepNext/>
      <w:keepLines/>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973222"/>
    <w:pPr>
      <w:keepNext/>
      <w:keepLines/>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97322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973222"/>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AD0E32"/>
    <w:pPr>
      <w:tabs>
        <w:tab w:val="center" w:pos="4536"/>
        <w:tab w:val="right" w:pos="9072"/>
      </w:tabs>
    </w:pPr>
  </w:style>
  <w:style w:type="character" w:customStyle="1" w:styleId="KopfzeileZchn">
    <w:name w:val="Kopfzeile Zchn"/>
    <w:basedOn w:val="Absatz-Standardschriftart"/>
    <w:link w:val="Kopfzeile"/>
    <w:uiPriority w:val="99"/>
    <w:rsid w:val="00AD0E32"/>
    <w:rPr>
      <w:rFonts w:ascii="Times New Roman" w:eastAsia="Times New Roman" w:hAnsi="Times New Roman" w:cs="Times New Roman"/>
      <w:sz w:val="24"/>
      <w:szCs w:val="20"/>
      <w:lang w:eastAsia="de-DE"/>
    </w:rPr>
  </w:style>
  <w:style w:type="paragraph" w:styleId="Fuzeile">
    <w:name w:val="footer"/>
    <w:basedOn w:val="Standard"/>
    <w:link w:val="FuzeileZchn"/>
    <w:uiPriority w:val="99"/>
    <w:unhideWhenUsed/>
    <w:rsid w:val="00AD0E32"/>
    <w:pPr>
      <w:tabs>
        <w:tab w:val="center" w:pos="4536"/>
        <w:tab w:val="right" w:pos="9072"/>
      </w:tabs>
    </w:pPr>
  </w:style>
  <w:style w:type="character" w:customStyle="1" w:styleId="FuzeileZchn">
    <w:name w:val="Fußzeile Zchn"/>
    <w:basedOn w:val="Absatz-Standardschriftart"/>
    <w:link w:val="Fuzeile"/>
    <w:uiPriority w:val="99"/>
    <w:rsid w:val="00AD0E32"/>
    <w:rPr>
      <w:rFonts w:ascii="Times New Roman" w:eastAsia="Times New Roman" w:hAnsi="Times New Roman" w:cs="Times New Roman"/>
      <w:sz w:val="24"/>
      <w:szCs w:val="20"/>
      <w:lang w:eastAsia="de-DE"/>
    </w:rPr>
  </w:style>
  <w:style w:type="paragraph" w:styleId="Sprechblasentext">
    <w:name w:val="Balloon Text"/>
    <w:basedOn w:val="Standard"/>
    <w:link w:val="SprechblasentextZchn"/>
    <w:uiPriority w:val="99"/>
    <w:semiHidden/>
    <w:unhideWhenUsed/>
    <w:rsid w:val="00AD0E32"/>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D0E32"/>
    <w:rPr>
      <w:rFonts w:ascii="Tahoma" w:eastAsia="Times New Roman" w:hAnsi="Tahoma" w:cs="Tahoma"/>
      <w:sz w:val="16"/>
      <w:szCs w:val="16"/>
      <w:lang w:eastAsia="de-DE"/>
    </w:rPr>
  </w:style>
  <w:style w:type="character" w:customStyle="1" w:styleId="berschrift1Zchn">
    <w:name w:val="Überschrift 1 Zchn"/>
    <w:basedOn w:val="Absatz-Standardschriftart"/>
    <w:link w:val="berschrift1"/>
    <w:uiPriority w:val="9"/>
    <w:rsid w:val="00AD0E32"/>
    <w:rPr>
      <w:rFonts w:asciiTheme="majorHAnsi" w:eastAsiaTheme="majorEastAsia" w:hAnsiTheme="majorHAnsi" w:cstheme="majorBidi"/>
      <w:b/>
      <w:bCs/>
      <w:color w:val="365F91" w:themeColor="accent1" w:themeShade="BF"/>
      <w:sz w:val="28"/>
      <w:szCs w:val="28"/>
      <w:lang w:eastAsia="de-DE"/>
    </w:rPr>
  </w:style>
  <w:style w:type="paragraph" w:styleId="Listenabsatz">
    <w:name w:val="List Paragraph"/>
    <w:basedOn w:val="Standard"/>
    <w:uiPriority w:val="34"/>
    <w:qFormat/>
    <w:rsid w:val="00AD0E32"/>
    <w:pPr>
      <w:ind w:left="720"/>
      <w:contextualSpacing/>
    </w:pPr>
  </w:style>
  <w:style w:type="character" w:customStyle="1" w:styleId="berschrift2Zchn">
    <w:name w:val="Überschrift 2 Zchn"/>
    <w:basedOn w:val="Absatz-Standardschriftart"/>
    <w:link w:val="berschrift2"/>
    <w:uiPriority w:val="9"/>
    <w:rsid w:val="002C5B89"/>
    <w:rPr>
      <w:rFonts w:asciiTheme="majorHAnsi" w:eastAsiaTheme="majorEastAsia" w:hAnsiTheme="majorHAnsi" w:cstheme="majorBidi"/>
      <w:b/>
      <w:bCs/>
      <w:color w:val="4F81BD" w:themeColor="accent1"/>
      <w:sz w:val="26"/>
      <w:szCs w:val="26"/>
      <w:lang w:eastAsia="de-DE"/>
    </w:rPr>
  </w:style>
  <w:style w:type="paragraph" w:styleId="Inhaltsverzeichnisberschrift">
    <w:name w:val="TOC Heading"/>
    <w:basedOn w:val="berschrift1"/>
    <w:next w:val="Standard"/>
    <w:uiPriority w:val="39"/>
    <w:unhideWhenUsed/>
    <w:qFormat/>
    <w:rsid w:val="002169F4"/>
    <w:pPr>
      <w:spacing w:line="276" w:lineRule="auto"/>
      <w:outlineLvl w:val="9"/>
    </w:pPr>
    <w:rPr>
      <w:lang w:eastAsia="en-US"/>
    </w:rPr>
  </w:style>
  <w:style w:type="paragraph" w:styleId="Verzeichnis1">
    <w:name w:val="toc 1"/>
    <w:basedOn w:val="Standard"/>
    <w:next w:val="Standard"/>
    <w:autoRedefine/>
    <w:uiPriority w:val="39"/>
    <w:unhideWhenUsed/>
    <w:rsid w:val="00CD0712"/>
    <w:pPr>
      <w:tabs>
        <w:tab w:val="left" w:pos="480"/>
        <w:tab w:val="right" w:leader="underscore" w:pos="9344"/>
      </w:tabs>
      <w:spacing w:before="120"/>
    </w:pPr>
    <w:rPr>
      <w:rFonts w:ascii="Arial" w:hAnsi="Arial" w:cs="Arial"/>
      <w:b/>
      <w:bCs/>
      <w:i/>
      <w:iCs/>
      <w:noProof/>
      <w:sz w:val="22"/>
      <w:szCs w:val="22"/>
    </w:rPr>
  </w:style>
  <w:style w:type="paragraph" w:styleId="Verzeichnis2">
    <w:name w:val="toc 2"/>
    <w:basedOn w:val="Standard"/>
    <w:next w:val="Standard"/>
    <w:autoRedefine/>
    <w:uiPriority w:val="39"/>
    <w:unhideWhenUsed/>
    <w:rsid w:val="002169F4"/>
    <w:pPr>
      <w:spacing w:before="120"/>
      <w:ind w:left="240"/>
    </w:pPr>
    <w:rPr>
      <w:rFonts w:asciiTheme="minorHAnsi" w:hAnsiTheme="minorHAnsi"/>
      <w:b/>
      <w:bCs/>
      <w:sz w:val="22"/>
      <w:szCs w:val="22"/>
    </w:rPr>
  </w:style>
  <w:style w:type="character" w:styleId="Hyperlink">
    <w:name w:val="Hyperlink"/>
    <w:basedOn w:val="Absatz-Standardschriftart"/>
    <w:uiPriority w:val="99"/>
    <w:unhideWhenUsed/>
    <w:rsid w:val="002169F4"/>
    <w:rPr>
      <w:color w:val="0000FF" w:themeColor="hyperlink"/>
      <w:u w:val="single"/>
    </w:rPr>
  </w:style>
  <w:style w:type="paragraph" w:styleId="Beschriftung">
    <w:name w:val="caption"/>
    <w:basedOn w:val="Standard"/>
    <w:next w:val="Standard"/>
    <w:qFormat/>
    <w:rsid w:val="00CE27F5"/>
    <w:pPr>
      <w:spacing w:before="120" w:after="120" w:line="360" w:lineRule="auto"/>
      <w:jc w:val="both"/>
    </w:pPr>
    <w:rPr>
      <w:b/>
      <w:bCs/>
      <w:sz w:val="20"/>
    </w:rPr>
  </w:style>
  <w:style w:type="paragraph" w:customStyle="1" w:styleId="Default">
    <w:name w:val="Default"/>
    <w:link w:val="DefaultZchn"/>
    <w:rsid w:val="00CE27F5"/>
    <w:pPr>
      <w:autoSpaceDE w:val="0"/>
      <w:autoSpaceDN w:val="0"/>
      <w:adjustRightInd w:val="0"/>
      <w:spacing w:after="0" w:line="240" w:lineRule="auto"/>
    </w:pPr>
    <w:rPr>
      <w:rFonts w:ascii="Arial" w:eastAsia="Times New Roman" w:hAnsi="Arial" w:cs="Arial"/>
      <w:color w:val="000000"/>
      <w:sz w:val="24"/>
      <w:szCs w:val="24"/>
      <w:lang w:eastAsia="de-DE"/>
    </w:rPr>
  </w:style>
  <w:style w:type="paragraph" w:customStyle="1" w:styleId="CitaviBibliographyEntry">
    <w:name w:val="Citavi Bibliography Entry"/>
    <w:basedOn w:val="Standard"/>
    <w:link w:val="CitaviBibliographyEntryZchn"/>
    <w:rsid w:val="00E8655B"/>
    <w:pPr>
      <w:spacing w:after="120"/>
    </w:pPr>
    <w:rPr>
      <w:color w:val="000000"/>
    </w:rPr>
  </w:style>
  <w:style w:type="character" w:customStyle="1" w:styleId="DefaultZchn">
    <w:name w:val="Default Zchn"/>
    <w:basedOn w:val="Absatz-Standardschriftart"/>
    <w:link w:val="Default"/>
    <w:rsid w:val="00E8655B"/>
    <w:rPr>
      <w:rFonts w:ascii="Arial" w:eastAsia="Times New Roman" w:hAnsi="Arial" w:cs="Arial"/>
      <w:color w:val="000000"/>
      <w:sz w:val="24"/>
      <w:szCs w:val="24"/>
      <w:lang w:eastAsia="de-DE"/>
    </w:rPr>
  </w:style>
  <w:style w:type="character" w:customStyle="1" w:styleId="CitaviBibliographyEntryZchn">
    <w:name w:val="Citavi Bibliography Entry Zchn"/>
    <w:basedOn w:val="DefaultZchn"/>
    <w:link w:val="CitaviBibliographyEntry"/>
    <w:rsid w:val="00E8655B"/>
    <w:rPr>
      <w:rFonts w:ascii="Times New Roman" w:eastAsia="Times New Roman" w:hAnsi="Times New Roman" w:cs="Times New Roman"/>
      <w:color w:val="000000"/>
      <w:sz w:val="24"/>
      <w:szCs w:val="20"/>
      <w:lang w:eastAsia="de-DE"/>
    </w:rPr>
  </w:style>
  <w:style w:type="paragraph" w:customStyle="1" w:styleId="CitaviBibliographyHeading">
    <w:name w:val="Citavi Bibliography Heading"/>
    <w:basedOn w:val="berschrift1"/>
    <w:link w:val="CitaviBibliographyHeadingZchn"/>
    <w:rsid w:val="00E8655B"/>
  </w:style>
  <w:style w:type="character" w:customStyle="1" w:styleId="CitaviBibliographyHeadingZchn">
    <w:name w:val="Citavi Bibliography Heading Zchn"/>
    <w:basedOn w:val="DefaultZchn"/>
    <w:link w:val="CitaviBibliographyHeading"/>
    <w:rsid w:val="00E8655B"/>
    <w:rPr>
      <w:rFonts w:asciiTheme="majorHAnsi" w:eastAsiaTheme="majorEastAsia" w:hAnsiTheme="majorHAnsi" w:cstheme="majorBidi"/>
      <w:b/>
      <w:bCs/>
      <w:color w:val="365F91" w:themeColor="accent1" w:themeShade="BF"/>
      <w:sz w:val="28"/>
      <w:szCs w:val="28"/>
      <w:lang w:eastAsia="de-DE"/>
    </w:rPr>
  </w:style>
  <w:style w:type="character" w:customStyle="1" w:styleId="berschrift3Zchn">
    <w:name w:val="Überschrift 3 Zchn"/>
    <w:basedOn w:val="Absatz-Standardschriftart"/>
    <w:link w:val="berschrift3"/>
    <w:uiPriority w:val="9"/>
    <w:rsid w:val="00560018"/>
    <w:rPr>
      <w:rFonts w:asciiTheme="majorHAnsi" w:eastAsiaTheme="majorEastAsia" w:hAnsiTheme="majorHAnsi" w:cstheme="majorBidi"/>
      <w:color w:val="243F60" w:themeColor="accent1" w:themeShade="7F"/>
      <w:sz w:val="24"/>
      <w:szCs w:val="24"/>
      <w:lang w:eastAsia="de-DE"/>
    </w:rPr>
  </w:style>
  <w:style w:type="paragraph" w:styleId="Abbildungsverzeichnis">
    <w:name w:val="table of figures"/>
    <w:basedOn w:val="Standard"/>
    <w:next w:val="Standard"/>
    <w:uiPriority w:val="99"/>
    <w:unhideWhenUsed/>
    <w:rsid w:val="00AA6B2F"/>
  </w:style>
  <w:style w:type="character" w:customStyle="1" w:styleId="apple-converted-space">
    <w:name w:val="apple-converted-space"/>
    <w:basedOn w:val="Absatz-Standardschriftart"/>
    <w:rsid w:val="00146278"/>
  </w:style>
  <w:style w:type="paragraph" w:styleId="Funotentext">
    <w:name w:val="footnote text"/>
    <w:basedOn w:val="Standard"/>
    <w:link w:val="FunotentextZchn"/>
    <w:uiPriority w:val="99"/>
    <w:semiHidden/>
    <w:unhideWhenUsed/>
    <w:rsid w:val="001F331E"/>
    <w:rPr>
      <w:sz w:val="20"/>
    </w:rPr>
  </w:style>
  <w:style w:type="character" w:customStyle="1" w:styleId="FunotentextZchn">
    <w:name w:val="Fußnotentext Zchn"/>
    <w:basedOn w:val="Absatz-Standardschriftart"/>
    <w:link w:val="Funotentext"/>
    <w:uiPriority w:val="99"/>
    <w:semiHidden/>
    <w:rsid w:val="001F331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1F331E"/>
    <w:rPr>
      <w:vertAlign w:val="superscript"/>
    </w:rPr>
  </w:style>
  <w:style w:type="character" w:styleId="Kommentarzeichen">
    <w:name w:val="annotation reference"/>
    <w:basedOn w:val="Absatz-Standardschriftart"/>
    <w:uiPriority w:val="99"/>
    <w:semiHidden/>
    <w:unhideWhenUsed/>
    <w:rsid w:val="00953275"/>
    <w:rPr>
      <w:sz w:val="18"/>
      <w:szCs w:val="18"/>
    </w:rPr>
  </w:style>
  <w:style w:type="paragraph" w:styleId="Kommentartext">
    <w:name w:val="annotation text"/>
    <w:basedOn w:val="Standard"/>
    <w:link w:val="KommentartextZchn"/>
    <w:uiPriority w:val="99"/>
    <w:semiHidden/>
    <w:unhideWhenUsed/>
    <w:rsid w:val="00953275"/>
    <w:rPr>
      <w:szCs w:val="24"/>
    </w:rPr>
  </w:style>
  <w:style w:type="character" w:customStyle="1" w:styleId="KommentartextZchn">
    <w:name w:val="Kommentartext Zchn"/>
    <w:basedOn w:val="Absatz-Standardschriftart"/>
    <w:link w:val="Kommentartext"/>
    <w:uiPriority w:val="99"/>
    <w:semiHidden/>
    <w:rsid w:val="00953275"/>
    <w:rPr>
      <w:rFonts w:ascii="Times New Roman" w:eastAsia="Times New Roman" w:hAnsi="Times New Roman" w:cs="Times New Roman"/>
      <w:sz w:val="24"/>
      <w:szCs w:val="24"/>
      <w:lang w:eastAsia="de-DE"/>
    </w:rPr>
  </w:style>
  <w:style w:type="paragraph" w:styleId="Kommentarthema">
    <w:name w:val="annotation subject"/>
    <w:basedOn w:val="Kommentartext"/>
    <w:next w:val="Kommentartext"/>
    <w:link w:val="KommentarthemaZchn"/>
    <w:uiPriority w:val="99"/>
    <w:semiHidden/>
    <w:unhideWhenUsed/>
    <w:rsid w:val="00953275"/>
    <w:rPr>
      <w:b/>
      <w:bCs/>
      <w:sz w:val="20"/>
      <w:szCs w:val="20"/>
    </w:rPr>
  </w:style>
  <w:style w:type="character" w:customStyle="1" w:styleId="KommentarthemaZchn">
    <w:name w:val="Kommentarthema Zchn"/>
    <w:basedOn w:val="KommentartextZchn"/>
    <w:link w:val="Kommentarthema"/>
    <w:uiPriority w:val="99"/>
    <w:semiHidden/>
    <w:rsid w:val="00953275"/>
    <w:rPr>
      <w:rFonts w:ascii="Times New Roman" w:eastAsia="Times New Roman" w:hAnsi="Times New Roman" w:cs="Times New Roman"/>
      <w:b/>
      <w:bCs/>
      <w:sz w:val="20"/>
      <w:szCs w:val="20"/>
      <w:lang w:eastAsia="de-DE"/>
    </w:rPr>
  </w:style>
  <w:style w:type="character" w:styleId="Hervorhebung">
    <w:name w:val="Emphasis"/>
    <w:basedOn w:val="Absatz-Standardschriftart"/>
    <w:uiPriority w:val="20"/>
    <w:qFormat/>
    <w:rsid w:val="00CC3FD2"/>
    <w:rPr>
      <w:i/>
      <w:iCs/>
    </w:rPr>
  </w:style>
  <w:style w:type="paragraph" w:styleId="Literaturverzeichnis">
    <w:name w:val="Bibliography"/>
    <w:basedOn w:val="Standard"/>
    <w:next w:val="Standard"/>
    <w:uiPriority w:val="37"/>
    <w:semiHidden/>
    <w:unhideWhenUsed/>
    <w:rsid w:val="00973222"/>
  </w:style>
  <w:style w:type="character" w:styleId="Buchtitel">
    <w:name w:val="Book Title"/>
    <w:basedOn w:val="Absatz-Standardschriftart"/>
    <w:uiPriority w:val="33"/>
    <w:qFormat/>
    <w:rsid w:val="00973222"/>
    <w:rPr>
      <w:b/>
      <w:bCs/>
      <w:i/>
      <w:iCs/>
      <w:spacing w:val="5"/>
    </w:rPr>
  </w:style>
  <w:style w:type="character" w:styleId="IntensiverVerweis">
    <w:name w:val="Intense Reference"/>
    <w:basedOn w:val="Absatz-Standardschriftart"/>
    <w:uiPriority w:val="32"/>
    <w:qFormat/>
    <w:rsid w:val="00973222"/>
    <w:rPr>
      <w:b/>
      <w:bCs/>
      <w:smallCaps/>
      <w:color w:val="4F81BD" w:themeColor="accent1"/>
      <w:spacing w:val="5"/>
    </w:rPr>
  </w:style>
  <w:style w:type="character" w:styleId="SchwacherVerweis">
    <w:name w:val="Subtle Reference"/>
    <w:basedOn w:val="Absatz-Standardschriftart"/>
    <w:uiPriority w:val="31"/>
    <w:qFormat/>
    <w:rsid w:val="00973222"/>
    <w:rPr>
      <w:smallCaps/>
      <w:color w:val="5A5A5A" w:themeColor="text1" w:themeTint="A5"/>
    </w:rPr>
  </w:style>
  <w:style w:type="character" w:styleId="IntensiveHervorhebung">
    <w:name w:val="Intense Emphasis"/>
    <w:basedOn w:val="Absatz-Standardschriftart"/>
    <w:uiPriority w:val="21"/>
    <w:qFormat/>
    <w:rsid w:val="00973222"/>
    <w:rPr>
      <w:i/>
      <w:iCs/>
      <w:color w:val="4F81BD" w:themeColor="accent1"/>
    </w:rPr>
  </w:style>
  <w:style w:type="character" w:styleId="SchwacheHervorhebung">
    <w:name w:val="Subtle Emphasis"/>
    <w:basedOn w:val="Absatz-Standardschriftart"/>
    <w:uiPriority w:val="19"/>
    <w:qFormat/>
    <w:rsid w:val="00973222"/>
    <w:rPr>
      <w:i/>
      <w:iCs/>
      <w:color w:val="404040" w:themeColor="text1" w:themeTint="BF"/>
    </w:rPr>
  </w:style>
  <w:style w:type="paragraph" w:styleId="IntensivesZitat">
    <w:name w:val="Intense Quote"/>
    <w:basedOn w:val="Standard"/>
    <w:next w:val="Standard"/>
    <w:link w:val="IntensivesZitatZchn"/>
    <w:uiPriority w:val="30"/>
    <w:qFormat/>
    <w:rsid w:val="0097322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973222"/>
    <w:rPr>
      <w:rFonts w:ascii="Times New Roman" w:eastAsia="Times New Roman" w:hAnsi="Times New Roman" w:cs="Times New Roman"/>
      <w:i/>
      <w:iCs/>
      <w:color w:val="4F81BD" w:themeColor="accent1"/>
      <w:sz w:val="24"/>
      <w:szCs w:val="20"/>
      <w:lang w:eastAsia="de-DE"/>
    </w:rPr>
  </w:style>
  <w:style w:type="paragraph" w:styleId="Zitat">
    <w:name w:val="Quote"/>
    <w:basedOn w:val="Standard"/>
    <w:next w:val="Standard"/>
    <w:link w:val="ZitatZchn"/>
    <w:uiPriority w:val="29"/>
    <w:qFormat/>
    <w:rsid w:val="00973222"/>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973222"/>
    <w:rPr>
      <w:rFonts w:ascii="Times New Roman" w:eastAsia="Times New Roman" w:hAnsi="Times New Roman" w:cs="Times New Roman"/>
      <w:i/>
      <w:iCs/>
      <w:color w:val="404040" w:themeColor="text1" w:themeTint="BF"/>
      <w:sz w:val="24"/>
      <w:szCs w:val="20"/>
      <w:lang w:eastAsia="de-DE"/>
    </w:rPr>
  </w:style>
  <w:style w:type="table" w:styleId="MittlereListe1-Akzent1">
    <w:name w:val="Medium List 1 Accen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973222"/>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97322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97322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97322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973222"/>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973222"/>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97322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97322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qFormat/>
    <w:rsid w:val="00973222"/>
    <w:pPr>
      <w:spacing w:after="0" w:line="240" w:lineRule="auto"/>
    </w:pPr>
    <w:rPr>
      <w:rFonts w:ascii="Times New Roman" w:eastAsia="Times New Roman" w:hAnsi="Times New Roman" w:cs="Times New Roman"/>
      <w:sz w:val="24"/>
      <w:szCs w:val="20"/>
      <w:lang w:eastAsia="de-DE"/>
    </w:rPr>
  </w:style>
  <w:style w:type="character" w:styleId="HTMLVariable">
    <w:name w:val="HTML Variable"/>
    <w:basedOn w:val="Absatz-Standardschriftart"/>
    <w:uiPriority w:val="99"/>
    <w:semiHidden/>
    <w:unhideWhenUsed/>
    <w:rsid w:val="00973222"/>
    <w:rPr>
      <w:i/>
      <w:iCs/>
    </w:rPr>
  </w:style>
  <w:style w:type="character" w:styleId="HTMLSchreibmaschine">
    <w:name w:val="HTML Typewriter"/>
    <w:basedOn w:val="Absatz-Standardschriftart"/>
    <w:uiPriority w:val="99"/>
    <w:semiHidden/>
    <w:unhideWhenUsed/>
    <w:rsid w:val="00973222"/>
    <w:rPr>
      <w:rFonts w:ascii="Consolas" w:hAnsi="Consolas"/>
      <w:sz w:val="20"/>
      <w:szCs w:val="20"/>
    </w:rPr>
  </w:style>
  <w:style w:type="character" w:styleId="HTMLBeispiel">
    <w:name w:val="HTML Sample"/>
    <w:basedOn w:val="Absatz-Standardschriftart"/>
    <w:uiPriority w:val="99"/>
    <w:semiHidden/>
    <w:unhideWhenUsed/>
    <w:rsid w:val="00973222"/>
    <w:rPr>
      <w:rFonts w:ascii="Consolas" w:hAnsi="Consolas"/>
      <w:sz w:val="24"/>
      <w:szCs w:val="24"/>
    </w:rPr>
  </w:style>
  <w:style w:type="paragraph" w:styleId="HTMLVorformatiert">
    <w:name w:val="HTML Preformatted"/>
    <w:basedOn w:val="Standard"/>
    <w:link w:val="HTMLVorformatiertZchn"/>
    <w:uiPriority w:val="99"/>
    <w:semiHidden/>
    <w:unhideWhenUsed/>
    <w:rsid w:val="00973222"/>
    <w:rPr>
      <w:rFonts w:ascii="Consolas" w:hAnsi="Consolas"/>
      <w:sz w:val="20"/>
    </w:rPr>
  </w:style>
  <w:style w:type="character" w:customStyle="1" w:styleId="HTMLVorformatiertZchn">
    <w:name w:val="HTML Vorformatiert Zchn"/>
    <w:basedOn w:val="Absatz-Standardschriftart"/>
    <w:link w:val="HTMLVorformatiert"/>
    <w:uiPriority w:val="99"/>
    <w:semiHidden/>
    <w:rsid w:val="00973222"/>
    <w:rPr>
      <w:rFonts w:ascii="Consolas" w:eastAsia="Times New Roman" w:hAnsi="Consolas" w:cs="Times New Roman"/>
      <w:sz w:val="20"/>
      <w:szCs w:val="20"/>
      <w:lang w:eastAsia="de-DE"/>
    </w:rPr>
  </w:style>
  <w:style w:type="character" w:styleId="HTMLTastatur">
    <w:name w:val="HTML Keyboard"/>
    <w:basedOn w:val="Absatz-Standardschriftart"/>
    <w:uiPriority w:val="99"/>
    <w:semiHidden/>
    <w:unhideWhenUsed/>
    <w:rsid w:val="00973222"/>
    <w:rPr>
      <w:rFonts w:ascii="Consolas" w:hAnsi="Consolas"/>
      <w:sz w:val="20"/>
      <w:szCs w:val="20"/>
    </w:rPr>
  </w:style>
  <w:style w:type="character" w:styleId="HTMLDefinition">
    <w:name w:val="HTML Definition"/>
    <w:basedOn w:val="Absatz-Standardschriftart"/>
    <w:uiPriority w:val="99"/>
    <w:semiHidden/>
    <w:unhideWhenUsed/>
    <w:rsid w:val="00973222"/>
    <w:rPr>
      <w:i/>
      <w:iCs/>
    </w:rPr>
  </w:style>
  <w:style w:type="character" w:styleId="HTMLCode">
    <w:name w:val="HTML Code"/>
    <w:basedOn w:val="Absatz-Standardschriftart"/>
    <w:uiPriority w:val="99"/>
    <w:semiHidden/>
    <w:unhideWhenUsed/>
    <w:rsid w:val="00973222"/>
    <w:rPr>
      <w:rFonts w:ascii="Consolas" w:hAnsi="Consolas"/>
      <w:sz w:val="20"/>
      <w:szCs w:val="20"/>
    </w:rPr>
  </w:style>
  <w:style w:type="character" w:styleId="HTMLZitat">
    <w:name w:val="HTML Cite"/>
    <w:basedOn w:val="Absatz-Standardschriftart"/>
    <w:uiPriority w:val="99"/>
    <w:semiHidden/>
    <w:unhideWhenUsed/>
    <w:rsid w:val="00973222"/>
    <w:rPr>
      <w:i/>
      <w:iCs/>
    </w:rPr>
  </w:style>
  <w:style w:type="paragraph" w:styleId="HTMLAdresse">
    <w:name w:val="HTML Address"/>
    <w:basedOn w:val="Standard"/>
    <w:link w:val="HTMLAdresseZchn"/>
    <w:uiPriority w:val="99"/>
    <w:semiHidden/>
    <w:unhideWhenUsed/>
    <w:rsid w:val="00973222"/>
    <w:rPr>
      <w:i/>
      <w:iCs/>
    </w:rPr>
  </w:style>
  <w:style w:type="character" w:customStyle="1" w:styleId="HTMLAdresseZchn">
    <w:name w:val="HTML Adresse Zchn"/>
    <w:basedOn w:val="Absatz-Standardschriftart"/>
    <w:link w:val="HTMLAdresse"/>
    <w:uiPriority w:val="99"/>
    <w:semiHidden/>
    <w:rsid w:val="00973222"/>
    <w:rPr>
      <w:rFonts w:ascii="Times New Roman" w:eastAsia="Times New Roman" w:hAnsi="Times New Roman" w:cs="Times New Roman"/>
      <w:i/>
      <w:iCs/>
      <w:sz w:val="24"/>
      <w:szCs w:val="20"/>
      <w:lang w:eastAsia="de-DE"/>
    </w:rPr>
  </w:style>
  <w:style w:type="character" w:styleId="HTMLAkronym">
    <w:name w:val="HTML Acronym"/>
    <w:basedOn w:val="Absatz-Standardschriftart"/>
    <w:uiPriority w:val="99"/>
    <w:semiHidden/>
    <w:unhideWhenUsed/>
    <w:rsid w:val="00973222"/>
  </w:style>
  <w:style w:type="paragraph" w:styleId="StandardWeb">
    <w:name w:val="Normal (Web)"/>
    <w:basedOn w:val="Standard"/>
    <w:uiPriority w:val="99"/>
    <w:unhideWhenUsed/>
    <w:rsid w:val="00973222"/>
    <w:rPr>
      <w:szCs w:val="24"/>
    </w:rPr>
  </w:style>
  <w:style w:type="paragraph" w:styleId="NurText">
    <w:name w:val="Plain Text"/>
    <w:basedOn w:val="Standard"/>
    <w:link w:val="NurTextZchn"/>
    <w:uiPriority w:val="99"/>
    <w:semiHidden/>
    <w:unhideWhenUsed/>
    <w:rsid w:val="00973222"/>
    <w:rPr>
      <w:rFonts w:ascii="Consolas" w:hAnsi="Consolas"/>
      <w:sz w:val="21"/>
      <w:szCs w:val="21"/>
    </w:rPr>
  </w:style>
  <w:style w:type="character" w:customStyle="1" w:styleId="NurTextZchn">
    <w:name w:val="Nur Text Zchn"/>
    <w:basedOn w:val="Absatz-Standardschriftart"/>
    <w:link w:val="NurText"/>
    <w:uiPriority w:val="99"/>
    <w:semiHidden/>
    <w:rsid w:val="00973222"/>
    <w:rPr>
      <w:rFonts w:ascii="Consolas" w:eastAsia="Times New Roman" w:hAnsi="Consolas" w:cs="Times New Roman"/>
      <w:sz w:val="21"/>
      <w:szCs w:val="21"/>
      <w:lang w:eastAsia="de-DE"/>
    </w:rPr>
  </w:style>
  <w:style w:type="paragraph" w:styleId="Dokumentstruktur">
    <w:name w:val="Document Map"/>
    <w:basedOn w:val="Standard"/>
    <w:link w:val="DokumentstrukturZchn"/>
    <w:uiPriority w:val="99"/>
    <w:semiHidden/>
    <w:unhideWhenUsed/>
    <w:rsid w:val="00973222"/>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973222"/>
    <w:rPr>
      <w:rFonts w:ascii="Segoe UI" w:eastAsia="Times New Roman" w:hAnsi="Segoe UI" w:cs="Segoe UI"/>
      <w:sz w:val="16"/>
      <w:szCs w:val="16"/>
      <w:lang w:eastAsia="de-DE"/>
    </w:rPr>
  </w:style>
  <w:style w:type="character" w:styleId="Fett">
    <w:name w:val="Strong"/>
    <w:basedOn w:val="Absatz-Standardschriftart"/>
    <w:uiPriority w:val="22"/>
    <w:qFormat/>
    <w:rsid w:val="00973222"/>
    <w:rPr>
      <w:b/>
      <w:bCs/>
    </w:rPr>
  </w:style>
  <w:style w:type="character" w:styleId="BesuchterLink">
    <w:name w:val="FollowedHyperlink"/>
    <w:basedOn w:val="Absatz-Standardschriftart"/>
    <w:uiPriority w:val="99"/>
    <w:semiHidden/>
    <w:unhideWhenUsed/>
    <w:rsid w:val="00973222"/>
    <w:rPr>
      <w:color w:val="800080" w:themeColor="followedHyperlink"/>
      <w:u w:val="single"/>
    </w:rPr>
  </w:style>
  <w:style w:type="paragraph" w:styleId="Blocktext">
    <w:name w:val="Block Text"/>
    <w:basedOn w:val="Standard"/>
    <w:uiPriority w:val="99"/>
    <w:semiHidden/>
    <w:unhideWhenUsed/>
    <w:rsid w:val="00973222"/>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973222"/>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973222"/>
    <w:rPr>
      <w:rFonts w:ascii="Times New Roman" w:eastAsia="Times New Roman" w:hAnsi="Times New Roman" w:cs="Times New Roman"/>
      <w:sz w:val="16"/>
      <w:szCs w:val="16"/>
      <w:lang w:eastAsia="de-DE"/>
    </w:rPr>
  </w:style>
  <w:style w:type="paragraph" w:styleId="Textkrper-Einzug2">
    <w:name w:val="Body Text Indent 2"/>
    <w:basedOn w:val="Standard"/>
    <w:link w:val="Textkrper-Einzug2Zchn"/>
    <w:uiPriority w:val="99"/>
    <w:semiHidden/>
    <w:unhideWhenUsed/>
    <w:rsid w:val="00973222"/>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973222"/>
    <w:rPr>
      <w:rFonts w:ascii="Times New Roman" w:eastAsia="Times New Roman" w:hAnsi="Times New Roman" w:cs="Times New Roman"/>
      <w:sz w:val="24"/>
      <w:szCs w:val="20"/>
      <w:lang w:eastAsia="de-DE"/>
    </w:rPr>
  </w:style>
  <w:style w:type="paragraph" w:styleId="Textkrper3">
    <w:name w:val="Body Text 3"/>
    <w:basedOn w:val="Standard"/>
    <w:link w:val="Textkrper3Zchn"/>
    <w:uiPriority w:val="99"/>
    <w:semiHidden/>
    <w:unhideWhenUsed/>
    <w:rsid w:val="00973222"/>
    <w:pPr>
      <w:spacing w:after="120"/>
    </w:pPr>
    <w:rPr>
      <w:sz w:val="16"/>
      <w:szCs w:val="16"/>
    </w:rPr>
  </w:style>
  <w:style w:type="character" w:customStyle="1" w:styleId="Textkrper3Zchn">
    <w:name w:val="Textkörper 3 Zchn"/>
    <w:basedOn w:val="Absatz-Standardschriftart"/>
    <w:link w:val="Textkrper3"/>
    <w:uiPriority w:val="99"/>
    <w:semiHidden/>
    <w:rsid w:val="00973222"/>
    <w:rPr>
      <w:rFonts w:ascii="Times New Roman" w:eastAsia="Times New Roman" w:hAnsi="Times New Roman" w:cs="Times New Roman"/>
      <w:sz w:val="16"/>
      <w:szCs w:val="16"/>
      <w:lang w:eastAsia="de-DE"/>
    </w:rPr>
  </w:style>
  <w:style w:type="paragraph" w:styleId="Textkrper2">
    <w:name w:val="Body Text 2"/>
    <w:basedOn w:val="Standard"/>
    <w:link w:val="Textkrper2Zchn"/>
    <w:uiPriority w:val="99"/>
    <w:semiHidden/>
    <w:unhideWhenUsed/>
    <w:rsid w:val="00973222"/>
    <w:pPr>
      <w:spacing w:after="120" w:line="480" w:lineRule="auto"/>
    </w:pPr>
  </w:style>
  <w:style w:type="character" w:customStyle="1" w:styleId="Textkrper2Zchn">
    <w:name w:val="Textkörper 2 Zchn"/>
    <w:basedOn w:val="Absatz-Standardschriftart"/>
    <w:link w:val="Textkrper2"/>
    <w:uiPriority w:val="99"/>
    <w:semiHidden/>
    <w:rsid w:val="00973222"/>
    <w:rPr>
      <w:rFonts w:ascii="Times New Roman" w:eastAsia="Times New Roman" w:hAnsi="Times New Roman" w:cs="Times New Roman"/>
      <w:sz w:val="24"/>
      <w:szCs w:val="20"/>
      <w:lang w:eastAsia="de-DE"/>
    </w:rPr>
  </w:style>
  <w:style w:type="paragraph" w:styleId="Fu-Endnotenberschrift">
    <w:name w:val="Note Heading"/>
    <w:basedOn w:val="Standard"/>
    <w:next w:val="Standard"/>
    <w:link w:val="Fu-EndnotenberschriftZchn"/>
    <w:uiPriority w:val="99"/>
    <w:semiHidden/>
    <w:unhideWhenUsed/>
    <w:rsid w:val="00973222"/>
  </w:style>
  <w:style w:type="character" w:customStyle="1" w:styleId="Fu-EndnotenberschriftZchn">
    <w:name w:val="Fuß/-Endnotenüberschrift Zchn"/>
    <w:basedOn w:val="Absatz-Standardschriftart"/>
    <w:link w:val="Fu-Endnotenberschrift"/>
    <w:uiPriority w:val="99"/>
    <w:semiHidden/>
    <w:rsid w:val="00973222"/>
    <w:rPr>
      <w:rFonts w:ascii="Times New Roman" w:eastAsia="Times New Roman" w:hAnsi="Times New Roman" w:cs="Times New Roman"/>
      <w:sz w:val="24"/>
      <w:szCs w:val="20"/>
      <w:lang w:eastAsia="de-DE"/>
    </w:rPr>
  </w:style>
  <w:style w:type="paragraph" w:styleId="Textkrper-Zeileneinzug">
    <w:name w:val="Body Text Indent"/>
    <w:basedOn w:val="Standard"/>
    <w:link w:val="Textkrper-ZeileneinzugZchn"/>
    <w:uiPriority w:val="99"/>
    <w:semiHidden/>
    <w:unhideWhenUsed/>
    <w:rsid w:val="00973222"/>
    <w:pPr>
      <w:spacing w:after="120"/>
      <w:ind w:left="283"/>
    </w:pPr>
  </w:style>
  <w:style w:type="character" w:customStyle="1" w:styleId="Textkrper-ZeileneinzugZchn">
    <w:name w:val="Textkörper-Zeileneinzug Zchn"/>
    <w:basedOn w:val="Absatz-Standardschriftart"/>
    <w:link w:val="Textkrper-Zeileneinzug"/>
    <w:uiPriority w:val="99"/>
    <w:semiHidden/>
    <w:rsid w:val="00973222"/>
    <w:rPr>
      <w:rFonts w:ascii="Times New Roman" w:eastAsia="Times New Roman" w:hAnsi="Times New Roman" w:cs="Times New Roman"/>
      <w:sz w:val="24"/>
      <w:szCs w:val="20"/>
      <w:lang w:eastAsia="de-DE"/>
    </w:rPr>
  </w:style>
  <w:style w:type="paragraph" w:styleId="Textkrper-Erstzeileneinzug2">
    <w:name w:val="Body Text First Indent 2"/>
    <w:basedOn w:val="Textkrper-Zeileneinzug"/>
    <w:link w:val="Textkrper-Erstzeileneinzug2Zchn"/>
    <w:uiPriority w:val="99"/>
    <w:semiHidden/>
    <w:unhideWhenUsed/>
    <w:rsid w:val="00973222"/>
    <w:pPr>
      <w:spacing w:after="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973222"/>
    <w:rPr>
      <w:rFonts w:ascii="Times New Roman" w:eastAsia="Times New Roman" w:hAnsi="Times New Roman" w:cs="Times New Roman"/>
      <w:sz w:val="24"/>
      <w:szCs w:val="20"/>
      <w:lang w:eastAsia="de-DE"/>
    </w:rPr>
  </w:style>
  <w:style w:type="paragraph" w:styleId="Textkrper">
    <w:name w:val="Body Text"/>
    <w:basedOn w:val="Standard"/>
    <w:link w:val="TextkrperZchn"/>
    <w:uiPriority w:val="99"/>
    <w:semiHidden/>
    <w:unhideWhenUsed/>
    <w:rsid w:val="00973222"/>
    <w:pPr>
      <w:spacing w:after="120"/>
    </w:pPr>
  </w:style>
  <w:style w:type="character" w:customStyle="1" w:styleId="TextkrperZchn">
    <w:name w:val="Textkörper Zchn"/>
    <w:basedOn w:val="Absatz-Standardschriftart"/>
    <w:link w:val="Textkrper"/>
    <w:uiPriority w:val="99"/>
    <w:semiHidden/>
    <w:rsid w:val="00973222"/>
    <w:rPr>
      <w:rFonts w:ascii="Times New Roman" w:eastAsia="Times New Roman" w:hAnsi="Times New Roman" w:cs="Times New Roman"/>
      <w:sz w:val="24"/>
      <w:szCs w:val="20"/>
      <w:lang w:eastAsia="de-DE"/>
    </w:rPr>
  </w:style>
  <w:style w:type="paragraph" w:styleId="Textkrper-Erstzeileneinzug">
    <w:name w:val="Body Text First Indent"/>
    <w:basedOn w:val="Textkrper"/>
    <w:link w:val="Textkrper-ErstzeileneinzugZchn"/>
    <w:uiPriority w:val="99"/>
    <w:semiHidden/>
    <w:unhideWhenUsed/>
    <w:rsid w:val="00973222"/>
    <w:pPr>
      <w:spacing w:after="0"/>
      <w:ind w:firstLine="360"/>
    </w:pPr>
  </w:style>
  <w:style w:type="character" w:customStyle="1" w:styleId="Textkrper-ErstzeileneinzugZchn">
    <w:name w:val="Textkörper-Erstzeileneinzug Zchn"/>
    <w:basedOn w:val="TextkrperZchn"/>
    <w:link w:val="Textkrper-Erstzeileneinzug"/>
    <w:uiPriority w:val="99"/>
    <w:semiHidden/>
    <w:rsid w:val="00973222"/>
    <w:rPr>
      <w:rFonts w:ascii="Times New Roman" w:eastAsia="Times New Roman" w:hAnsi="Times New Roman" w:cs="Times New Roman"/>
      <w:sz w:val="24"/>
      <w:szCs w:val="20"/>
      <w:lang w:eastAsia="de-DE"/>
    </w:rPr>
  </w:style>
  <w:style w:type="paragraph" w:styleId="Datum">
    <w:name w:val="Date"/>
    <w:basedOn w:val="Standard"/>
    <w:next w:val="Standard"/>
    <w:link w:val="DatumZchn"/>
    <w:uiPriority w:val="99"/>
    <w:semiHidden/>
    <w:unhideWhenUsed/>
    <w:rsid w:val="00973222"/>
  </w:style>
  <w:style w:type="character" w:customStyle="1" w:styleId="DatumZchn">
    <w:name w:val="Datum Zchn"/>
    <w:basedOn w:val="Absatz-Standardschriftart"/>
    <w:link w:val="Datum"/>
    <w:uiPriority w:val="99"/>
    <w:semiHidden/>
    <w:rsid w:val="00973222"/>
    <w:rPr>
      <w:rFonts w:ascii="Times New Roman" w:eastAsia="Times New Roman" w:hAnsi="Times New Roman" w:cs="Times New Roman"/>
      <w:sz w:val="24"/>
      <w:szCs w:val="20"/>
      <w:lang w:eastAsia="de-DE"/>
    </w:rPr>
  </w:style>
  <w:style w:type="paragraph" w:styleId="Anrede">
    <w:name w:val="Salutation"/>
    <w:basedOn w:val="Standard"/>
    <w:next w:val="Standard"/>
    <w:link w:val="AnredeZchn"/>
    <w:uiPriority w:val="99"/>
    <w:semiHidden/>
    <w:unhideWhenUsed/>
    <w:rsid w:val="00973222"/>
  </w:style>
  <w:style w:type="character" w:customStyle="1" w:styleId="AnredeZchn">
    <w:name w:val="Anrede Zchn"/>
    <w:basedOn w:val="Absatz-Standardschriftart"/>
    <w:link w:val="Anrede"/>
    <w:uiPriority w:val="99"/>
    <w:semiHidden/>
    <w:rsid w:val="00973222"/>
    <w:rPr>
      <w:rFonts w:ascii="Times New Roman" w:eastAsia="Times New Roman" w:hAnsi="Times New Roman" w:cs="Times New Roman"/>
      <w:sz w:val="24"/>
      <w:szCs w:val="20"/>
      <w:lang w:eastAsia="de-DE"/>
    </w:rPr>
  </w:style>
  <w:style w:type="paragraph" w:styleId="Untertitel">
    <w:name w:val="Subtitle"/>
    <w:basedOn w:val="Standard"/>
    <w:next w:val="Standard"/>
    <w:link w:val="UntertitelZchn"/>
    <w:uiPriority w:val="11"/>
    <w:qFormat/>
    <w:rsid w:val="00973222"/>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UntertitelZchn">
    <w:name w:val="Untertitel Zchn"/>
    <w:basedOn w:val="Absatz-Standardschriftart"/>
    <w:link w:val="Untertitel"/>
    <w:uiPriority w:val="11"/>
    <w:rsid w:val="00973222"/>
    <w:rPr>
      <w:rFonts w:eastAsiaTheme="minorEastAsia"/>
      <w:color w:val="5A5A5A" w:themeColor="text1" w:themeTint="A5"/>
      <w:spacing w:val="15"/>
      <w:lang w:eastAsia="de-DE"/>
    </w:rPr>
  </w:style>
  <w:style w:type="paragraph" w:styleId="Nachrichtenkopf">
    <w:name w:val="Message Header"/>
    <w:basedOn w:val="Standard"/>
    <w:link w:val="NachrichtenkopfZchn"/>
    <w:uiPriority w:val="99"/>
    <w:semiHidden/>
    <w:unhideWhenUsed/>
    <w:rsid w:val="00973222"/>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973222"/>
    <w:rPr>
      <w:rFonts w:asciiTheme="majorHAnsi" w:eastAsiaTheme="majorEastAsia" w:hAnsiTheme="majorHAnsi" w:cstheme="majorBidi"/>
      <w:sz w:val="24"/>
      <w:szCs w:val="24"/>
      <w:shd w:val="pct20" w:color="auto" w:fill="auto"/>
      <w:lang w:eastAsia="de-DE"/>
    </w:rPr>
  </w:style>
  <w:style w:type="paragraph" w:styleId="Listenfortsetzung5">
    <w:name w:val="List Continue 5"/>
    <w:basedOn w:val="Standard"/>
    <w:uiPriority w:val="99"/>
    <w:semiHidden/>
    <w:unhideWhenUsed/>
    <w:rsid w:val="00973222"/>
    <w:pPr>
      <w:spacing w:after="120"/>
      <w:ind w:left="1415"/>
      <w:contextualSpacing/>
    </w:pPr>
  </w:style>
  <w:style w:type="paragraph" w:styleId="Listenfortsetzung4">
    <w:name w:val="List Continue 4"/>
    <w:basedOn w:val="Standard"/>
    <w:uiPriority w:val="99"/>
    <w:semiHidden/>
    <w:unhideWhenUsed/>
    <w:rsid w:val="00973222"/>
    <w:pPr>
      <w:spacing w:after="120"/>
      <w:ind w:left="1132"/>
      <w:contextualSpacing/>
    </w:pPr>
  </w:style>
  <w:style w:type="paragraph" w:styleId="Listenfortsetzung3">
    <w:name w:val="List Continue 3"/>
    <w:basedOn w:val="Standard"/>
    <w:uiPriority w:val="99"/>
    <w:semiHidden/>
    <w:unhideWhenUsed/>
    <w:rsid w:val="00973222"/>
    <w:pPr>
      <w:spacing w:after="120"/>
      <w:ind w:left="849"/>
      <w:contextualSpacing/>
    </w:pPr>
  </w:style>
  <w:style w:type="paragraph" w:styleId="Listenfortsetzung2">
    <w:name w:val="List Continue 2"/>
    <w:basedOn w:val="Standard"/>
    <w:uiPriority w:val="99"/>
    <w:semiHidden/>
    <w:unhideWhenUsed/>
    <w:rsid w:val="00973222"/>
    <w:pPr>
      <w:spacing w:after="120"/>
      <w:ind w:left="566"/>
      <w:contextualSpacing/>
    </w:pPr>
  </w:style>
  <w:style w:type="paragraph" w:styleId="Listenfortsetzung">
    <w:name w:val="List Continue"/>
    <w:basedOn w:val="Standard"/>
    <w:uiPriority w:val="99"/>
    <w:semiHidden/>
    <w:unhideWhenUsed/>
    <w:rsid w:val="00973222"/>
    <w:pPr>
      <w:spacing w:after="120"/>
      <w:ind w:left="283"/>
      <w:contextualSpacing/>
    </w:pPr>
  </w:style>
  <w:style w:type="paragraph" w:styleId="Unterschrift">
    <w:name w:val="Signature"/>
    <w:basedOn w:val="Standard"/>
    <w:link w:val="UnterschriftZchn"/>
    <w:uiPriority w:val="99"/>
    <w:semiHidden/>
    <w:unhideWhenUsed/>
    <w:rsid w:val="00973222"/>
    <w:pPr>
      <w:ind w:left="4252"/>
    </w:pPr>
  </w:style>
  <w:style w:type="character" w:customStyle="1" w:styleId="UnterschriftZchn">
    <w:name w:val="Unterschrift Zchn"/>
    <w:basedOn w:val="Absatz-Standardschriftart"/>
    <w:link w:val="Unterschrift"/>
    <w:uiPriority w:val="99"/>
    <w:semiHidden/>
    <w:rsid w:val="00973222"/>
    <w:rPr>
      <w:rFonts w:ascii="Times New Roman" w:eastAsia="Times New Roman" w:hAnsi="Times New Roman" w:cs="Times New Roman"/>
      <w:sz w:val="24"/>
      <w:szCs w:val="20"/>
      <w:lang w:eastAsia="de-DE"/>
    </w:rPr>
  </w:style>
  <w:style w:type="paragraph" w:styleId="Gruformel">
    <w:name w:val="Closing"/>
    <w:basedOn w:val="Standard"/>
    <w:link w:val="GruformelZchn"/>
    <w:uiPriority w:val="99"/>
    <w:semiHidden/>
    <w:unhideWhenUsed/>
    <w:rsid w:val="00973222"/>
    <w:pPr>
      <w:ind w:left="4252"/>
    </w:pPr>
  </w:style>
  <w:style w:type="character" w:customStyle="1" w:styleId="GruformelZchn">
    <w:name w:val="Grußformel Zchn"/>
    <w:basedOn w:val="Absatz-Standardschriftart"/>
    <w:link w:val="Gruformel"/>
    <w:uiPriority w:val="99"/>
    <w:semiHidden/>
    <w:rsid w:val="00973222"/>
    <w:rPr>
      <w:rFonts w:ascii="Times New Roman" w:eastAsia="Times New Roman" w:hAnsi="Times New Roman" w:cs="Times New Roman"/>
      <w:sz w:val="24"/>
      <w:szCs w:val="20"/>
      <w:lang w:eastAsia="de-DE"/>
    </w:rPr>
  </w:style>
  <w:style w:type="paragraph" w:styleId="Titel">
    <w:name w:val="Title"/>
    <w:basedOn w:val="Standard"/>
    <w:next w:val="Standard"/>
    <w:link w:val="TitelZchn"/>
    <w:uiPriority w:val="10"/>
    <w:qFormat/>
    <w:rsid w:val="00973222"/>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73222"/>
    <w:rPr>
      <w:rFonts w:asciiTheme="majorHAnsi" w:eastAsiaTheme="majorEastAsia" w:hAnsiTheme="majorHAnsi" w:cstheme="majorBidi"/>
      <w:spacing w:val="-10"/>
      <w:kern w:val="28"/>
      <w:sz w:val="56"/>
      <w:szCs w:val="56"/>
      <w:lang w:eastAsia="de-DE"/>
    </w:rPr>
  </w:style>
  <w:style w:type="paragraph" w:styleId="Listennummer5">
    <w:name w:val="List Number 5"/>
    <w:basedOn w:val="Standard"/>
    <w:uiPriority w:val="99"/>
    <w:semiHidden/>
    <w:unhideWhenUsed/>
    <w:rsid w:val="00973222"/>
    <w:pPr>
      <w:numPr>
        <w:numId w:val="7"/>
      </w:numPr>
      <w:contextualSpacing/>
    </w:pPr>
  </w:style>
  <w:style w:type="paragraph" w:styleId="Listennummer4">
    <w:name w:val="List Number 4"/>
    <w:basedOn w:val="Standard"/>
    <w:uiPriority w:val="99"/>
    <w:semiHidden/>
    <w:unhideWhenUsed/>
    <w:rsid w:val="00973222"/>
    <w:pPr>
      <w:numPr>
        <w:numId w:val="8"/>
      </w:numPr>
      <w:contextualSpacing/>
    </w:pPr>
  </w:style>
  <w:style w:type="paragraph" w:styleId="Listennummer3">
    <w:name w:val="List Number 3"/>
    <w:basedOn w:val="Standard"/>
    <w:uiPriority w:val="99"/>
    <w:semiHidden/>
    <w:unhideWhenUsed/>
    <w:rsid w:val="00973222"/>
    <w:pPr>
      <w:numPr>
        <w:numId w:val="9"/>
      </w:numPr>
      <w:contextualSpacing/>
    </w:pPr>
  </w:style>
  <w:style w:type="paragraph" w:styleId="Listennummer2">
    <w:name w:val="List Number 2"/>
    <w:basedOn w:val="Standard"/>
    <w:uiPriority w:val="99"/>
    <w:semiHidden/>
    <w:unhideWhenUsed/>
    <w:rsid w:val="00973222"/>
    <w:pPr>
      <w:numPr>
        <w:numId w:val="10"/>
      </w:numPr>
      <w:contextualSpacing/>
    </w:pPr>
  </w:style>
  <w:style w:type="paragraph" w:styleId="Aufzhlungszeichen5">
    <w:name w:val="List Bullet 5"/>
    <w:basedOn w:val="Standard"/>
    <w:uiPriority w:val="99"/>
    <w:semiHidden/>
    <w:unhideWhenUsed/>
    <w:rsid w:val="00973222"/>
    <w:pPr>
      <w:numPr>
        <w:numId w:val="11"/>
      </w:numPr>
      <w:contextualSpacing/>
    </w:pPr>
  </w:style>
  <w:style w:type="paragraph" w:styleId="Aufzhlungszeichen4">
    <w:name w:val="List Bullet 4"/>
    <w:basedOn w:val="Standard"/>
    <w:uiPriority w:val="99"/>
    <w:semiHidden/>
    <w:unhideWhenUsed/>
    <w:rsid w:val="00973222"/>
    <w:pPr>
      <w:numPr>
        <w:numId w:val="12"/>
      </w:numPr>
      <w:contextualSpacing/>
    </w:pPr>
  </w:style>
  <w:style w:type="paragraph" w:styleId="Aufzhlungszeichen3">
    <w:name w:val="List Bullet 3"/>
    <w:basedOn w:val="Standard"/>
    <w:uiPriority w:val="99"/>
    <w:semiHidden/>
    <w:unhideWhenUsed/>
    <w:rsid w:val="00973222"/>
    <w:pPr>
      <w:numPr>
        <w:numId w:val="13"/>
      </w:numPr>
      <w:contextualSpacing/>
    </w:pPr>
  </w:style>
  <w:style w:type="paragraph" w:styleId="Aufzhlungszeichen2">
    <w:name w:val="List Bullet 2"/>
    <w:basedOn w:val="Standard"/>
    <w:uiPriority w:val="99"/>
    <w:semiHidden/>
    <w:unhideWhenUsed/>
    <w:rsid w:val="00973222"/>
    <w:pPr>
      <w:numPr>
        <w:numId w:val="14"/>
      </w:numPr>
      <w:contextualSpacing/>
    </w:pPr>
  </w:style>
  <w:style w:type="paragraph" w:styleId="Liste5">
    <w:name w:val="List 5"/>
    <w:basedOn w:val="Standard"/>
    <w:uiPriority w:val="99"/>
    <w:semiHidden/>
    <w:unhideWhenUsed/>
    <w:rsid w:val="00973222"/>
    <w:pPr>
      <w:ind w:left="1415" w:hanging="283"/>
      <w:contextualSpacing/>
    </w:pPr>
  </w:style>
  <w:style w:type="paragraph" w:styleId="Liste4">
    <w:name w:val="List 4"/>
    <w:basedOn w:val="Standard"/>
    <w:uiPriority w:val="99"/>
    <w:semiHidden/>
    <w:unhideWhenUsed/>
    <w:rsid w:val="00973222"/>
    <w:pPr>
      <w:ind w:left="1132" w:hanging="283"/>
      <w:contextualSpacing/>
    </w:pPr>
  </w:style>
  <w:style w:type="paragraph" w:styleId="Liste3">
    <w:name w:val="List 3"/>
    <w:basedOn w:val="Standard"/>
    <w:uiPriority w:val="99"/>
    <w:semiHidden/>
    <w:unhideWhenUsed/>
    <w:rsid w:val="00973222"/>
    <w:pPr>
      <w:ind w:left="849" w:hanging="283"/>
      <w:contextualSpacing/>
    </w:pPr>
  </w:style>
  <w:style w:type="paragraph" w:styleId="Liste2">
    <w:name w:val="List 2"/>
    <w:basedOn w:val="Standard"/>
    <w:uiPriority w:val="99"/>
    <w:semiHidden/>
    <w:unhideWhenUsed/>
    <w:rsid w:val="00973222"/>
    <w:pPr>
      <w:ind w:left="566" w:hanging="283"/>
      <w:contextualSpacing/>
    </w:pPr>
  </w:style>
  <w:style w:type="paragraph" w:styleId="Listennummer">
    <w:name w:val="List Number"/>
    <w:basedOn w:val="Standard"/>
    <w:uiPriority w:val="99"/>
    <w:semiHidden/>
    <w:unhideWhenUsed/>
    <w:rsid w:val="00973222"/>
    <w:pPr>
      <w:numPr>
        <w:numId w:val="15"/>
      </w:numPr>
      <w:contextualSpacing/>
    </w:pPr>
  </w:style>
  <w:style w:type="paragraph" w:styleId="Aufzhlungszeichen">
    <w:name w:val="List Bullet"/>
    <w:basedOn w:val="Standard"/>
    <w:uiPriority w:val="99"/>
    <w:semiHidden/>
    <w:unhideWhenUsed/>
    <w:rsid w:val="00973222"/>
    <w:pPr>
      <w:numPr>
        <w:numId w:val="16"/>
      </w:numPr>
      <w:contextualSpacing/>
    </w:pPr>
  </w:style>
  <w:style w:type="paragraph" w:styleId="Liste">
    <w:name w:val="List"/>
    <w:basedOn w:val="Standard"/>
    <w:uiPriority w:val="99"/>
    <w:semiHidden/>
    <w:unhideWhenUsed/>
    <w:rsid w:val="00973222"/>
    <w:pPr>
      <w:ind w:left="283" w:hanging="283"/>
      <w:contextualSpacing/>
    </w:pPr>
  </w:style>
  <w:style w:type="paragraph" w:styleId="RGV-berschrift">
    <w:name w:val="toa heading"/>
    <w:basedOn w:val="Standard"/>
    <w:next w:val="Standard"/>
    <w:uiPriority w:val="99"/>
    <w:semiHidden/>
    <w:unhideWhenUsed/>
    <w:rsid w:val="00973222"/>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973222"/>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eastAsia="Times New Roman" w:hAnsi="Consolas" w:cs="Times New Roman"/>
      <w:sz w:val="20"/>
      <w:szCs w:val="20"/>
      <w:lang w:eastAsia="de-DE"/>
    </w:rPr>
  </w:style>
  <w:style w:type="character" w:customStyle="1" w:styleId="MakrotextZchn">
    <w:name w:val="Makrotext Zchn"/>
    <w:basedOn w:val="Absatz-Standardschriftart"/>
    <w:link w:val="Makrotext"/>
    <w:uiPriority w:val="99"/>
    <w:semiHidden/>
    <w:rsid w:val="00973222"/>
    <w:rPr>
      <w:rFonts w:ascii="Consolas" w:eastAsia="Times New Roman" w:hAnsi="Consolas" w:cs="Times New Roman"/>
      <w:sz w:val="20"/>
      <w:szCs w:val="20"/>
      <w:lang w:eastAsia="de-DE"/>
    </w:rPr>
  </w:style>
  <w:style w:type="paragraph" w:styleId="Rechtsgrundlagenverzeichnis">
    <w:name w:val="table of authorities"/>
    <w:basedOn w:val="Standard"/>
    <w:next w:val="Standard"/>
    <w:uiPriority w:val="99"/>
    <w:semiHidden/>
    <w:unhideWhenUsed/>
    <w:rsid w:val="00973222"/>
    <w:pPr>
      <w:ind w:left="240" w:hanging="240"/>
    </w:pPr>
  </w:style>
  <w:style w:type="paragraph" w:styleId="Endnotentext">
    <w:name w:val="endnote text"/>
    <w:basedOn w:val="Standard"/>
    <w:link w:val="EndnotentextZchn"/>
    <w:uiPriority w:val="99"/>
    <w:semiHidden/>
    <w:unhideWhenUsed/>
    <w:rsid w:val="00973222"/>
    <w:rPr>
      <w:sz w:val="20"/>
    </w:rPr>
  </w:style>
  <w:style w:type="character" w:customStyle="1" w:styleId="EndnotentextZchn">
    <w:name w:val="Endnotentext Zchn"/>
    <w:basedOn w:val="Absatz-Standardschriftart"/>
    <w:link w:val="Endnotentext"/>
    <w:uiPriority w:val="99"/>
    <w:semiHidden/>
    <w:rsid w:val="00973222"/>
    <w:rPr>
      <w:rFonts w:ascii="Times New Roman" w:eastAsia="Times New Roman" w:hAnsi="Times New Roman" w:cs="Times New Roman"/>
      <w:sz w:val="20"/>
      <w:szCs w:val="20"/>
      <w:lang w:eastAsia="de-DE"/>
    </w:rPr>
  </w:style>
  <w:style w:type="character" w:styleId="Endnotenzeichen">
    <w:name w:val="endnote reference"/>
    <w:basedOn w:val="Absatz-Standardschriftart"/>
    <w:uiPriority w:val="99"/>
    <w:semiHidden/>
    <w:unhideWhenUsed/>
    <w:rsid w:val="00973222"/>
    <w:rPr>
      <w:vertAlign w:val="superscript"/>
    </w:rPr>
  </w:style>
  <w:style w:type="character" w:styleId="Seitenzahl">
    <w:name w:val="page number"/>
    <w:basedOn w:val="Absatz-Standardschriftart"/>
    <w:uiPriority w:val="99"/>
    <w:semiHidden/>
    <w:unhideWhenUsed/>
    <w:rsid w:val="00973222"/>
  </w:style>
  <w:style w:type="character" w:styleId="Zeilennummer">
    <w:name w:val="line number"/>
    <w:basedOn w:val="Absatz-Standardschriftart"/>
    <w:uiPriority w:val="99"/>
    <w:semiHidden/>
    <w:unhideWhenUsed/>
    <w:rsid w:val="00973222"/>
  </w:style>
  <w:style w:type="paragraph" w:styleId="Umschlagabsenderadresse">
    <w:name w:val="envelope return"/>
    <w:basedOn w:val="Standard"/>
    <w:uiPriority w:val="99"/>
    <w:semiHidden/>
    <w:unhideWhenUsed/>
    <w:rsid w:val="00973222"/>
    <w:rPr>
      <w:rFonts w:asciiTheme="majorHAnsi" w:eastAsiaTheme="majorEastAsia" w:hAnsiTheme="majorHAnsi" w:cstheme="majorBidi"/>
      <w:sz w:val="20"/>
    </w:rPr>
  </w:style>
  <w:style w:type="paragraph" w:styleId="Umschlagadresse">
    <w:name w:val="envelope address"/>
    <w:basedOn w:val="Standard"/>
    <w:uiPriority w:val="99"/>
    <w:semiHidden/>
    <w:unhideWhenUsed/>
    <w:rsid w:val="00973222"/>
    <w:pPr>
      <w:framePr w:w="4320" w:h="2160" w:hRule="exact" w:hSpace="141" w:wrap="auto" w:hAnchor="page" w:xAlign="center" w:yAlign="bottom"/>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973222"/>
    <w:pPr>
      <w:ind w:left="240" w:hanging="240"/>
    </w:pPr>
  </w:style>
  <w:style w:type="paragraph" w:styleId="Indexberschrift">
    <w:name w:val="index heading"/>
    <w:basedOn w:val="Standard"/>
    <w:next w:val="Index1"/>
    <w:uiPriority w:val="99"/>
    <w:semiHidden/>
    <w:unhideWhenUsed/>
    <w:rsid w:val="00973222"/>
    <w:rPr>
      <w:rFonts w:asciiTheme="majorHAnsi" w:eastAsiaTheme="majorEastAsia" w:hAnsiTheme="majorHAnsi" w:cstheme="majorBidi"/>
      <w:b/>
      <w:bCs/>
    </w:rPr>
  </w:style>
  <w:style w:type="paragraph" w:styleId="Standardeinzug">
    <w:name w:val="Normal Indent"/>
    <w:basedOn w:val="Standard"/>
    <w:uiPriority w:val="99"/>
    <w:semiHidden/>
    <w:unhideWhenUsed/>
    <w:rsid w:val="00973222"/>
    <w:pPr>
      <w:ind w:left="708"/>
    </w:pPr>
  </w:style>
  <w:style w:type="paragraph" w:styleId="Verzeichnis9">
    <w:name w:val="toc 9"/>
    <w:basedOn w:val="Standard"/>
    <w:next w:val="Standard"/>
    <w:autoRedefine/>
    <w:uiPriority w:val="39"/>
    <w:unhideWhenUsed/>
    <w:rsid w:val="00973222"/>
    <w:pPr>
      <w:ind w:left="1920"/>
    </w:pPr>
    <w:rPr>
      <w:rFonts w:asciiTheme="minorHAnsi" w:hAnsiTheme="minorHAnsi"/>
      <w:sz w:val="20"/>
    </w:rPr>
  </w:style>
  <w:style w:type="paragraph" w:styleId="Verzeichnis8">
    <w:name w:val="toc 8"/>
    <w:basedOn w:val="Standard"/>
    <w:next w:val="Standard"/>
    <w:autoRedefine/>
    <w:uiPriority w:val="39"/>
    <w:unhideWhenUsed/>
    <w:rsid w:val="00973222"/>
    <w:pPr>
      <w:ind w:left="1680"/>
    </w:pPr>
    <w:rPr>
      <w:rFonts w:asciiTheme="minorHAnsi" w:hAnsiTheme="minorHAnsi"/>
      <w:sz w:val="20"/>
    </w:rPr>
  </w:style>
  <w:style w:type="paragraph" w:styleId="Verzeichnis7">
    <w:name w:val="toc 7"/>
    <w:basedOn w:val="Standard"/>
    <w:next w:val="Standard"/>
    <w:autoRedefine/>
    <w:uiPriority w:val="39"/>
    <w:unhideWhenUsed/>
    <w:rsid w:val="00973222"/>
    <w:pPr>
      <w:ind w:left="1440"/>
    </w:pPr>
    <w:rPr>
      <w:rFonts w:asciiTheme="minorHAnsi" w:hAnsiTheme="minorHAnsi"/>
      <w:sz w:val="20"/>
    </w:rPr>
  </w:style>
  <w:style w:type="paragraph" w:styleId="Verzeichnis6">
    <w:name w:val="toc 6"/>
    <w:basedOn w:val="Standard"/>
    <w:next w:val="Standard"/>
    <w:autoRedefine/>
    <w:uiPriority w:val="39"/>
    <w:unhideWhenUsed/>
    <w:rsid w:val="00973222"/>
    <w:pPr>
      <w:ind w:left="1200"/>
    </w:pPr>
    <w:rPr>
      <w:rFonts w:asciiTheme="minorHAnsi" w:hAnsiTheme="minorHAnsi"/>
      <w:sz w:val="20"/>
    </w:rPr>
  </w:style>
  <w:style w:type="paragraph" w:styleId="Verzeichnis5">
    <w:name w:val="toc 5"/>
    <w:basedOn w:val="Standard"/>
    <w:next w:val="Standard"/>
    <w:autoRedefine/>
    <w:uiPriority w:val="39"/>
    <w:unhideWhenUsed/>
    <w:rsid w:val="00973222"/>
    <w:pPr>
      <w:ind w:left="960"/>
    </w:pPr>
    <w:rPr>
      <w:rFonts w:asciiTheme="minorHAnsi" w:hAnsiTheme="minorHAnsi"/>
      <w:sz w:val="20"/>
    </w:rPr>
  </w:style>
  <w:style w:type="paragraph" w:styleId="Verzeichnis4">
    <w:name w:val="toc 4"/>
    <w:basedOn w:val="Standard"/>
    <w:next w:val="Standard"/>
    <w:autoRedefine/>
    <w:uiPriority w:val="39"/>
    <w:unhideWhenUsed/>
    <w:rsid w:val="00973222"/>
    <w:pPr>
      <w:ind w:left="720"/>
    </w:pPr>
    <w:rPr>
      <w:rFonts w:asciiTheme="minorHAnsi" w:hAnsiTheme="minorHAnsi"/>
      <w:sz w:val="20"/>
    </w:rPr>
  </w:style>
  <w:style w:type="paragraph" w:styleId="Verzeichnis3">
    <w:name w:val="toc 3"/>
    <w:basedOn w:val="Standard"/>
    <w:next w:val="Standard"/>
    <w:autoRedefine/>
    <w:uiPriority w:val="39"/>
    <w:unhideWhenUsed/>
    <w:rsid w:val="00973222"/>
    <w:pPr>
      <w:ind w:left="480"/>
    </w:pPr>
    <w:rPr>
      <w:rFonts w:asciiTheme="minorHAnsi" w:hAnsiTheme="minorHAnsi"/>
      <w:sz w:val="20"/>
    </w:rPr>
  </w:style>
  <w:style w:type="paragraph" w:styleId="Index9">
    <w:name w:val="index 9"/>
    <w:basedOn w:val="Standard"/>
    <w:next w:val="Standard"/>
    <w:autoRedefine/>
    <w:uiPriority w:val="99"/>
    <w:semiHidden/>
    <w:unhideWhenUsed/>
    <w:rsid w:val="00973222"/>
    <w:pPr>
      <w:ind w:left="2160" w:hanging="240"/>
    </w:pPr>
  </w:style>
  <w:style w:type="paragraph" w:styleId="Index8">
    <w:name w:val="index 8"/>
    <w:basedOn w:val="Standard"/>
    <w:next w:val="Standard"/>
    <w:autoRedefine/>
    <w:uiPriority w:val="99"/>
    <w:semiHidden/>
    <w:unhideWhenUsed/>
    <w:rsid w:val="00973222"/>
    <w:pPr>
      <w:ind w:left="1920" w:hanging="240"/>
    </w:pPr>
  </w:style>
  <w:style w:type="paragraph" w:styleId="Index7">
    <w:name w:val="index 7"/>
    <w:basedOn w:val="Standard"/>
    <w:next w:val="Standard"/>
    <w:autoRedefine/>
    <w:uiPriority w:val="99"/>
    <w:semiHidden/>
    <w:unhideWhenUsed/>
    <w:rsid w:val="00973222"/>
    <w:pPr>
      <w:ind w:left="1680" w:hanging="240"/>
    </w:pPr>
  </w:style>
  <w:style w:type="paragraph" w:styleId="Index6">
    <w:name w:val="index 6"/>
    <w:basedOn w:val="Standard"/>
    <w:next w:val="Standard"/>
    <w:autoRedefine/>
    <w:uiPriority w:val="99"/>
    <w:semiHidden/>
    <w:unhideWhenUsed/>
    <w:rsid w:val="00973222"/>
    <w:pPr>
      <w:ind w:left="1440" w:hanging="240"/>
    </w:pPr>
  </w:style>
  <w:style w:type="paragraph" w:styleId="Index5">
    <w:name w:val="index 5"/>
    <w:basedOn w:val="Standard"/>
    <w:next w:val="Standard"/>
    <w:autoRedefine/>
    <w:uiPriority w:val="99"/>
    <w:semiHidden/>
    <w:unhideWhenUsed/>
    <w:rsid w:val="00973222"/>
    <w:pPr>
      <w:ind w:left="1200" w:hanging="240"/>
    </w:pPr>
  </w:style>
  <w:style w:type="paragraph" w:styleId="Index4">
    <w:name w:val="index 4"/>
    <w:basedOn w:val="Standard"/>
    <w:next w:val="Standard"/>
    <w:autoRedefine/>
    <w:uiPriority w:val="99"/>
    <w:semiHidden/>
    <w:unhideWhenUsed/>
    <w:rsid w:val="00973222"/>
    <w:pPr>
      <w:ind w:left="960" w:hanging="240"/>
    </w:pPr>
  </w:style>
  <w:style w:type="paragraph" w:styleId="Index3">
    <w:name w:val="index 3"/>
    <w:basedOn w:val="Standard"/>
    <w:next w:val="Standard"/>
    <w:autoRedefine/>
    <w:uiPriority w:val="99"/>
    <w:semiHidden/>
    <w:unhideWhenUsed/>
    <w:rsid w:val="00973222"/>
    <w:pPr>
      <w:ind w:left="720" w:hanging="240"/>
    </w:pPr>
  </w:style>
  <w:style w:type="paragraph" w:styleId="Index2">
    <w:name w:val="index 2"/>
    <w:basedOn w:val="Standard"/>
    <w:next w:val="Standard"/>
    <w:autoRedefine/>
    <w:uiPriority w:val="99"/>
    <w:semiHidden/>
    <w:unhideWhenUsed/>
    <w:rsid w:val="00973222"/>
    <w:pPr>
      <w:ind w:left="480" w:hanging="240"/>
    </w:pPr>
  </w:style>
  <w:style w:type="character" w:customStyle="1" w:styleId="berschrift9Zchn">
    <w:name w:val="Überschrift 9 Zchn"/>
    <w:basedOn w:val="Absatz-Standardschriftart"/>
    <w:link w:val="berschrift9"/>
    <w:uiPriority w:val="9"/>
    <w:semiHidden/>
    <w:rsid w:val="00973222"/>
    <w:rPr>
      <w:rFonts w:asciiTheme="majorHAnsi" w:eastAsiaTheme="majorEastAsia" w:hAnsiTheme="majorHAnsi" w:cstheme="majorBidi"/>
      <w:i/>
      <w:iCs/>
      <w:color w:val="272727" w:themeColor="text1" w:themeTint="D8"/>
      <w:sz w:val="21"/>
      <w:szCs w:val="21"/>
      <w:lang w:eastAsia="de-DE"/>
    </w:rPr>
  </w:style>
  <w:style w:type="character" w:customStyle="1" w:styleId="berschrift8Zchn">
    <w:name w:val="Überschrift 8 Zchn"/>
    <w:basedOn w:val="Absatz-Standardschriftart"/>
    <w:link w:val="berschrift8"/>
    <w:uiPriority w:val="9"/>
    <w:semiHidden/>
    <w:rsid w:val="00973222"/>
    <w:rPr>
      <w:rFonts w:asciiTheme="majorHAnsi" w:eastAsiaTheme="majorEastAsia" w:hAnsiTheme="majorHAnsi" w:cstheme="majorBidi"/>
      <w:color w:val="272727" w:themeColor="text1" w:themeTint="D8"/>
      <w:sz w:val="21"/>
      <w:szCs w:val="21"/>
      <w:lang w:eastAsia="de-DE"/>
    </w:rPr>
  </w:style>
  <w:style w:type="character" w:customStyle="1" w:styleId="berschrift7Zchn">
    <w:name w:val="Überschrift 7 Zchn"/>
    <w:basedOn w:val="Absatz-Standardschriftart"/>
    <w:link w:val="berschrift7"/>
    <w:uiPriority w:val="9"/>
    <w:semiHidden/>
    <w:rsid w:val="00973222"/>
    <w:rPr>
      <w:rFonts w:asciiTheme="majorHAnsi" w:eastAsiaTheme="majorEastAsia" w:hAnsiTheme="majorHAnsi" w:cstheme="majorBidi"/>
      <w:i/>
      <w:iCs/>
      <w:color w:val="243F60" w:themeColor="accent1" w:themeShade="7F"/>
      <w:sz w:val="24"/>
      <w:szCs w:val="20"/>
      <w:lang w:eastAsia="de-DE"/>
    </w:rPr>
  </w:style>
  <w:style w:type="character" w:customStyle="1" w:styleId="berschrift6Zchn">
    <w:name w:val="Überschrift 6 Zchn"/>
    <w:basedOn w:val="Absatz-Standardschriftart"/>
    <w:link w:val="berschrift6"/>
    <w:uiPriority w:val="9"/>
    <w:semiHidden/>
    <w:rsid w:val="00973222"/>
    <w:rPr>
      <w:rFonts w:asciiTheme="majorHAnsi" w:eastAsiaTheme="majorEastAsia" w:hAnsiTheme="majorHAnsi" w:cstheme="majorBidi"/>
      <w:color w:val="243F60" w:themeColor="accent1" w:themeShade="7F"/>
      <w:sz w:val="24"/>
      <w:szCs w:val="20"/>
      <w:lang w:eastAsia="de-DE"/>
    </w:rPr>
  </w:style>
  <w:style w:type="character" w:customStyle="1" w:styleId="berschrift5Zchn">
    <w:name w:val="Überschrift 5 Zchn"/>
    <w:basedOn w:val="Absatz-Standardschriftart"/>
    <w:link w:val="berschrift5"/>
    <w:uiPriority w:val="9"/>
    <w:semiHidden/>
    <w:rsid w:val="00973222"/>
    <w:rPr>
      <w:rFonts w:asciiTheme="majorHAnsi" w:eastAsiaTheme="majorEastAsia" w:hAnsiTheme="majorHAnsi" w:cstheme="majorBidi"/>
      <w:color w:val="365F91" w:themeColor="accent1" w:themeShade="BF"/>
      <w:sz w:val="24"/>
      <w:szCs w:val="20"/>
      <w:lang w:eastAsia="de-DE"/>
    </w:rPr>
  </w:style>
  <w:style w:type="character" w:customStyle="1" w:styleId="berschrift4Zchn">
    <w:name w:val="Überschrift 4 Zchn"/>
    <w:basedOn w:val="Absatz-Standardschriftart"/>
    <w:link w:val="berschrift4"/>
    <w:uiPriority w:val="9"/>
    <w:semiHidden/>
    <w:rsid w:val="00973222"/>
    <w:rPr>
      <w:rFonts w:asciiTheme="majorHAnsi" w:eastAsiaTheme="majorEastAsia" w:hAnsiTheme="majorHAnsi" w:cstheme="majorBidi"/>
      <w:i/>
      <w:iCs/>
      <w:color w:val="365F91" w:themeColor="accent1" w:themeShade="BF"/>
      <w:sz w:val="24"/>
      <w:szCs w:val="20"/>
      <w:lang w:eastAsia="de-DE"/>
    </w:rPr>
  </w:style>
  <w:style w:type="table" w:styleId="Tabellenraster">
    <w:name w:val="Table Grid"/>
    <w:basedOn w:val="NormaleTabelle"/>
    <w:uiPriority w:val="39"/>
    <w:rsid w:val="001C72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4Akzent1">
    <w:name w:val="Grid Table 4 Accent 1"/>
    <w:basedOn w:val="NormaleTabelle"/>
    <w:uiPriority w:val="49"/>
    <w:rsid w:val="00FC5358"/>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439415">
      <w:bodyDiv w:val="1"/>
      <w:marLeft w:val="0"/>
      <w:marRight w:val="0"/>
      <w:marTop w:val="0"/>
      <w:marBottom w:val="0"/>
      <w:divBdr>
        <w:top w:val="none" w:sz="0" w:space="0" w:color="auto"/>
        <w:left w:val="none" w:sz="0" w:space="0" w:color="auto"/>
        <w:bottom w:val="none" w:sz="0" w:space="0" w:color="auto"/>
        <w:right w:val="none" w:sz="0" w:space="0" w:color="auto"/>
      </w:divBdr>
    </w:div>
    <w:div w:id="702361347">
      <w:bodyDiv w:val="1"/>
      <w:marLeft w:val="0"/>
      <w:marRight w:val="0"/>
      <w:marTop w:val="0"/>
      <w:marBottom w:val="0"/>
      <w:divBdr>
        <w:top w:val="none" w:sz="0" w:space="0" w:color="auto"/>
        <w:left w:val="none" w:sz="0" w:space="0" w:color="auto"/>
        <w:bottom w:val="none" w:sz="0" w:space="0" w:color="auto"/>
        <w:right w:val="none" w:sz="0" w:space="0" w:color="auto"/>
      </w:divBdr>
    </w:div>
    <w:div w:id="750081538">
      <w:bodyDiv w:val="1"/>
      <w:marLeft w:val="0"/>
      <w:marRight w:val="0"/>
      <w:marTop w:val="0"/>
      <w:marBottom w:val="0"/>
      <w:divBdr>
        <w:top w:val="none" w:sz="0" w:space="0" w:color="auto"/>
        <w:left w:val="none" w:sz="0" w:space="0" w:color="auto"/>
        <w:bottom w:val="none" w:sz="0" w:space="0" w:color="auto"/>
        <w:right w:val="none" w:sz="0" w:space="0" w:color="auto"/>
      </w:divBdr>
    </w:div>
    <w:div w:id="805664459">
      <w:bodyDiv w:val="1"/>
      <w:marLeft w:val="0"/>
      <w:marRight w:val="0"/>
      <w:marTop w:val="0"/>
      <w:marBottom w:val="0"/>
      <w:divBdr>
        <w:top w:val="none" w:sz="0" w:space="0" w:color="auto"/>
        <w:left w:val="none" w:sz="0" w:space="0" w:color="auto"/>
        <w:bottom w:val="none" w:sz="0" w:space="0" w:color="auto"/>
        <w:right w:val="none" w:sz="0" w:space="0" w:color="auto"/>
      </w:divBdr>
    </w:div>
    <w:div w:id="813761064">
      <w:bodyDiv w:val="1"/>
      <w:marLeft w:val="0"/>
      <w:marRight w:val="0"/>
      <w:marTop w:val="0"/>
      <w:marBottom w:val="0"/>
      <w:divBdr>
        <w:top w:val="none" w:sz="0" w:space="0" w:color="auto"/>
        <w:left w:val="none" w:sz="0" w:space="0" w:color="auto"/>
        <w:bottom w:val="none" w:sz="0" w:space="0" w:color="auto"/>
        <w:right w:val="none" w:sz="0" w:space="0" w:color="auto"/>
      </w:divBdr>
    </w:div>
    <w:div w:id="1072390313">
      <w:bodyDiv w:val="1"/>
      <w:marLeft w:val="0"/>
      <w:marRight w:val="0"/>
      <w:marTop w:val="0"/>
      <w:marBottom w:val="0"/>
      <w:divBdr>
        <w:top w:val="none" w:sz="0" w:space="0" w:color="auto"/>
        <w:left w:val="none" w:sz="0" w:space="0" w:color="auto"/>
        <w:bottom w:val="none" w:sz="0" w:space="0" w:color="auto"/>
        <w:right w:val="none" w:sz="0" w:space="0" w:color="auto"/>
      </w:divBdr>
    </w:div>
    <w:div w:id="1276866894">
      <w:bodyDiv w:val="1"/>
      <w:marLeft w:val="0"/>
      <w:marRight w:val="0"/>
      <w:marTop w:val="0"/>
      <w:marBottom w:val="0"/>
      <w:divBdr>
        <w:top w:val="none" w:sz="0" w:space="0" w:color="auto"/>
        <w:left w:val="none" w:sz="0" w:space="0" w:color="auto"/>
        <w:bottom w:val="none" w:sz="0" w:space="0" w:color="auto"/>
        <w:right w:val="none" w:sz="0" w:space="0" w:color="auto"/>
      </w:divBdr>
    </w:div>
    <w:div w:id="1304002385">
      <w:bodyDiv w:val="1"/>
      <w:marLeft w:val="0"/>
      <w:marRight w:val="0"/>
      <w:marTop w:val="0"/>
      <w:marBottom w:val="0"/>
      <w:divBdr>
        <w:top w:val="none" w:sz="0" w:space="0" w:color="auto"/>
        <w:left w:val="none" w:sz="0" w:space="0" w:color="auto"/>
        <w:bottom w:val="none" w:sz="0" w:space="0" w:color="auto"/>
        <w:right w:val="none" w:sz="0" w:space="0" w:color="auto"/>
      </w:divBdr>
    </w:div>
    <w:div w:id="1391689155">
      <w:bodyDiv w:val="1"/>
      <w:marLeft w:val="0"/>
      <w:marRight w:val="0"/>
      <w:marTop w:val="0"/>
      <w:marBottom w:val="0"/>
      <w:divBdr>
        <w:top w:val="none" w:sz="0" w:space="0" w:color="auto"/>
        <w:left w:val="none" w:sz="0" w:space="0" w:color="auto"/>
        <w:bottom w:val="none" w:sz="0" w:space="0" w:color="auto"/>
        <w:right w:val="none" w:sz="0" w:space="0" w:color="auto"/>
      </w:divBdr>
    </w:div>
    <w:div w:id="1435974153">
      <w:bodyDiv w:val="1"/>
      <w:marLeft w:val="0"/>
      <w:marRight w:val="0"/>
      <w:marTop w:val="0"/>
      <w:marBottom w:val="0"/>
      <w:divBdr>
        <w:top w:val="none" w:sz="0" w:space="0" w:color="auto"/>
        <w:left w:val="none" w:sz="0" w:space="0" w:color="auto"/>
        <w:bottom w:val="none" w:sz="0" w:space="0" w:color="auto"/>
        <w:right w:val="none" w:sz="0" w:space="0" w:color="auto"/>
      </w:divBdr>
    </w:div>
    <w:div w:id="1478523208">
      <w:bodyDiv w:val="1"/>
      <w:marLeft w:val="0"/>
      <w:marRight w:val="0"/>
      <w:marTop w:val="0"/>
      <w:marBottom w:val="0"/>
      <w:divBdr>
        <w:top w:val="none" w:sz="0" w:space="0" w:color="auto"/>
        <w:left w:val="none" w:sz="0" w:space="0" w:color="auto"/>
        <w:bottom w:val="none" w:sz="0" w:space="0" w:color="auto"/>
        <w:right w:val="none" w:sz="0" w:space="0" w:color="auto"/>
      </w:divBdr>
    </w:div>
    <w:div w:id="1743019969">
      <w:bodyDiv w:val="1"/>
      <w:marLeft w:val="0"/>
      <w:marRight w:val="0"/>
      <w:marTop w:val="0"/>
      <w:marBottom w:val="0"/>
      <w:divBdr>
        <w:top w:val="none" w:sz="0" w:space="0" w:color="auto"/>
        <w:left w:val="none" w:sz="0" w:space="0" w:color="auto"/>
        <w:bottom w:val="none" w:sz="0" w:space="0" w:color="auto"/>
        <w:right w:val="none" w:sz="0" w:space="0" w:color="auto"/>
      </w:divBdr>
    </w:div>
    <w:div w:id="1756317348">
      <w:bodyDiv w:val="1"/>
      <w:marLeft w:val="0"/>
      <w:marRight w:val="0"/>
      <w:marTop w:val="0"/>
      <w:marBottom w:val="0"/>
      <w:divBdr>
        <w:top w:val="none" w:sz="0" w:space="0" w:color="auto"/>
        <w:left w:val="none" w:sz="0" w:space="0" w:color="auto"/>
        <w:bottom w:val="none" w:sz="0" w:space="0" w:color="auto"/>
        <w:right w:val="none" w:sz="0" w:space="0" w:color="auto"/>
      </w:divBdr>
    </w:div>
    <w:div w:id="1890729048">
      <w:bodyDiv w:val="1"/>
      <w:marLeft w:val="0"/>
      <w:marRight w:val="0"/>
      <w:marTop w:val="0"/>
      <w:marBottom w:val="0"/>
      <w:divBdr>
        <w:top w:val="none" w:sz="0" w:space="0" w:color="auto"/>
        <w:left w:val="none" w:sz="0" w:space="0" w:color="auto"/>
        <w:bottom w:val="none" w:sz="0" w:space="0" w:color="auto"/>
        <w:right w:val="none" w:sz="0" w:space="0" w:color="auto"/>
      </w:divBdr>
    </w:div>
    <w:div w:id="1893350173">
      <w:bodyDiv w:val="1"/>
      <w:marLeft w:val="0"/>
      <w:marRight w:val="0"/>
      <w:marTop w:val="0"/>
      <w:marBottom w:val="0"/>
      <w:divBdr>
        <w:top w:val="none" w:sz="0" w:space="0" w:color="auto"/>
        <w:left w:val="none" w:sz="0" w:space="0" w:color="auto"/>
        <w:bottom w:val="none" w:sz="0" w:space="0" w:color="auto"/>
        <w:right w:val="none" w:sz="0" w:space="0" w:color="auto"/>
      </w:divBdr>
    </w:div>
    <w:div w:id="2056538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comments" Target="comments.xml"/><Relationship Id="rId39" Type="http://schemas.openxmlformats.org/officeDocument/2006/relationships/image" Target="media/image22.png"/><Relationship Id="rId21" Type="http://schemas.openxmlformats.org/officeDocument/2006/relationships/image" Target="media/image7.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jpe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7.gif"/><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chart" Target="charts/chart1.xml"/><Relationship Id="rId29" Type="http://schemas.openxmlformats.org/officeDocument/2006/relationships/image" Target="media/image13.png"/><Relationship Id="rId11" Type="http://schemas.openxmlformats.org/officeDocument/2006/relationships/hyperlink" Target="file:///C:\Users\wjauf\smartmedicine_git\Masterarbeit\Masterarbeit_2.docx" TargetMode="External"/><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0.jpe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header" Target="header2.xm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4.png"/><Relationship Id="rId10" Type="http://schemas.openxmlformats.org/officeDocument/2006/relationships/hyperlink" Target="file:///C:\Users\wjauf\smartmedicine_git\Masterarbeit\Masterarbeit_2.docx" TargetMode="External"/><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image" Target="media/image27.jpe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footer" Target="footer3.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wjauf\smartmedicine_git\Masterarbeit\Masterarbeit_2.docx" TargetMode="External"/><Relationship Id="rId14" Type="http://schemas.openxmlformats.org/officeDocument/2006/relationships/image" Target="media/image2.png"/><Relationship Id="rId22" Type="http://schemas.openxmlformats.org/officeDocument/2006/relationships/image" Target="media/image8.png"/><Relationship Id="rId27" Type="http://schemas.microsoft.com/office/2011/relationships/commentsExtended" Target="commentsExtended.xml"/><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6.jpe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58.gif"/><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chart" Target="charts/chart2.xml"/><Relationship Id="rId25" Type="http://schemas.openxmlformats.org/officeDocument/2006/relationships/image" Target="media/image11.png"/><Relationship Id="rId33" Type="http://schemas.openxmlformats.org/officeDocument/2006/relationships/chart" Target="charts/chart3.xml"/><Relationship Id="rId38" Type="http://schemas.openxmlformats.org/officeDocument/2006/relationships/image" Target="media/image21.jpe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2.jpeg"/><Relationship Id="rId36" Type="http://schemas.openxmlformats.org/officeDocument/2006/relationships/image" Target="media/image19.jpeg"/><Relationship Id="rId49" Type="http://schemas.openxmlformats.org/officeDocument/2006/relationships/image" Target="media/image32.jpeg"/><Relationship Id="rId57" Type="http://schemas.openxmlformats.org/officeDocument/2006/relationships/image" Target="media/image40.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Gründe für die Non-Adhärenz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'Gründe für die Adhärenz'!$B$3</c:f>
              <c:strCache>
                <c:ptCount val="1"/>
                <c:pt idx="0">
                  <c:v>Nennungen</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'Gründe für die Adhärenz'!$A$4:$A$9</c:f>
              <c:strCache>
                <c:ptCount val="6"/>
                <c:pt idx="0">
                  <c:v>Tablettenkonsistenz </c:v>
                </c:pt>
                <c:pt idx="1">
                  <c:v>Denken, dass sie vergiftet werden </c:v>
                </c:pt>
                <c:pt idx="2">
                  <c:v>Nebenwirkungen</c:v>
                </c:pt>
                <c:pt idx="3">
                  <c:v>Fehleinschätzungen zum gesundheitlichen Zustand</c:v>
                </c:pt>
                <c:pt idx="4">
                  <c:v>Übersicht bei einer Multimedikation</c:v>
                </c:pt>
                <c:pt idx="5">
                  <c:v>Demenz</c:v>
                </c:pt>
              </c:strCache>
            </c:strRef>
          </c:cat>
          <c:val>
            <c:numRef>
              <c:f>'Gründe für die Adhärenz'!$B$4:$B$9</c:f>
              <c:numCache>
                <c:formatCode>General</c:formatCode>
                <c:ptCount val="6"/>
                <c:pt idx="0">
                  <c:v>1</c:v>
                </c:pt>
                <c:pt idx="1">
                  <c:v>2</c:v>
                </c:pt>
                <c:pt idx="2">
                  <c:v>2</c:v>
                </c:pt>
                <c:pt idx="3">
                  <c:v>3</c:v>
                </c:pt>
                <c:pt idx="4">
                  <c:v>1</c:v>
                </c:pt>
                <c:pt idx="5">
                  <c:v>3</c:v>
                </c:pt>
              </c:numCache>
            </c:numRef>
          </c:val>
          <c:extLst>
            <c:ext xmlns:c16="http://schemas.microsoft.com/office/drawing/2014/chart" uri="{C3380CC4-5D6E-409C-BE32-E72D297353CC}">
              <c16:uniqueId val="{00000000-AE0A-4682-AF1E-F4CC3D71F7F0}"/>
            </c:ext>
          </c:extLst>
        </c:ser>
        <c:dLbls>
          <c:dLblPos val="inEnd"/>
          <c:showLegendKey val="0"/>
          <c:showVal val="1"/>
          <c:showCatName val="0"/>
          <c:showSerName val="0"/>
          <c:showPercent val="0"/>
          <c:showBubbleSize val="0"/>
        </c:dLbls>
        <c:gapWidth val="65"/>
        <c:axId val="596266424"/>
        <c:axId val="596269048"/>
      </c:barChart>
      <c:catAx>
        <c:axId val="596266424"/>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596269048"/>
        <c:crosses val="autoZero"/>
        <c:auto val="1"/>
        <c:lblAlgn val="ctr"/>
        <c:lblOffset val="100"/>
        <c:noMultiLvlLbl val="0"/>
      </c:catAx>
      <c:valAx>
        <c:axId val="596269048"/>
        <c:scaling>
          <c:orientation val="minMax"/>
          <c:max val="3"/>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596266424"/>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Gegenmaßnahmen der 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Gegenmaßnahmen!$B$4</c:f>
              <c:strCache>
                <c:ptCount val="1"/>
                <c:pt idx="0">
                  <c:v>Nennung</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Gegenmaßnahmen!$A$5:$A$8</c:f>
              <c:strCache>
                <c:ptCount val="4"/>
                <c:pt idx="0">
                  <c:v>Persönliche Erinnerung </c:v>
                </c:pt>
                <c:pt idx="1">
                  <c:v>Verabreichungsform ändern</c:v>
                </c:pt>
                <c:pt idx="2">
                  <c:v>Medikation in Absprache mit dem Arzt ändern</c:v>
                </c:pt>
                <c:pt idx="3">
                  <c:v>Gewöhnungsmaßnahmen (Überwachung im Krankenhaus)</c:v>
                </c:pt>
              </c:strCache>
            </c:strRef>
          </c:cat>
          <c:val>
            <c:numRef>
              <c:f>Gegenmaßnahmen!$B$5:$B$8</c:f>
              <c:numCache>
                <c:formatCode>General</c:formatCode>
                <c:ptCount val="4"/>
                <c:pt idx="0">
                  <c:v>3</c:v>
                </c:pt>
                <c:pt idx="1">
                  <c:v>1</c:v>
                </c:pt>
                <c:pt idx="2">
                  <c:v>2</c:v>
                </c:pt>
                <c:pt idx="3">
                  <c:v>1</c:v>
                </c:pt>
              </c:numCache>
            </c:numRef>
          </c:val>
          <c:extLst>
            <c:ext xmlns:c16="http://schemas.microsoft.com/office/drawing/2014/chart" uri="{C3380CC4-5D6E-409C-BE32-E72D297353CC}">
              <c16:uniqueId val="{00000000-077D-4668-94A0-564AA8FA2F1E}"/>
            </c:ext>
          </c:extLst>
        </c:ser>
        <c:dLbls>
          <c:dLblPos val="inEnd"/>
          <c:showLegendKey val="0"/>
          <c:showVal val="1"/>
          <c:showCatName val="0"/>
          <c:showSerName val="0"/>
          <c:showPercent val="0"/>
          <c:showBubbleSize val="0"/>
        </c:dLbls>
        <c:gapWidth val="65"/>
        <c:axId val="600919008"/>
        <c:axId val="600917368"/>
      </c:barChart>
      <c:catAx>
        <c:axId val="600919008"/>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600917368"/>
        <c:crosses val="autoZero"/>
        <c:auto val="1"/>
        <c:lblAlgn val="ctr"/>
        <c:lblOffset val="100"/>
        <c:noMultiLvlLbl val="0"/>
      </c:catAx>
      <c:valAx>
        <c:axId val="600917368"/>
        <c:scaling>
          <c:orientation val="minMax"/>
          <c:max val="4"/>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600919008"/>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Bewertung der Arten</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col"/>
        <c:grouping val="clustered"/>
        <c:varyColors val="0"/>
        <c:ser>
          <c:idx val="0"/>
          <c:order val="0"/>
          <c:tx>
            <c:strRef>
              <c:f>'Bewertung der Kategorien'!$C$6</c:f>
              <c:strCache>
                <c:ptCount val="1"/>
                <c:pt idx="0">
                  <c:v>Medikamentendosierer</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Kategorien'!$C$7:$C$10</c:f>
              <c:numCache>
                <c:formatCode>General</c:formatCode>
                <c:ptCount val="4"/>
                <c:pt idx="0">
                  <c:v>5</c:v>
                </c:pt>
              </c:numCache>
            </c:numRef>
          </c:val>
          <c:extLst>
            <c:ext xmlns:c16="http://schemas.microsoft.com/office/drawing/2014/chart" uri="{C3380CC4-5D6E-409C-BE32-E72D297353CC}">
              <c16:uniqueId val="{00000000-9E23-4199-A6DD-8FB8CD20A8CD}"/>
            </c:ext>
          </c:extLst>
        </c:ser>
        <c:ser>
          <c:idx val="1"/>
          <c:order val="1"/>
          <c:tx>
            <c:strRef>
              <c:f>'Bewertung der Kategorien'!$D$6</c:f>
              <c:strCache>
                <c:ptCount val="1"/>
                <c:pt idx="0">
                  <c:v>Medikamentenspender</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Kategorien'!$D$7:$D$10</c:f>
              <c:numCache>
                <c:formatCode>General</c:formatCode>
                <c:ptCount val="4"/>
                <c:pt idx="1">
                  <c:v>3</c:v>
                </c:pt>
                <c:pt idx="2">
                  <c:v>1</c:v>
                </c:pt>
                <c:pt idx="3">
                  <c:v>1</c:v>
                </c:pt>
              </c:numCache>
            </c:numRef>
          </c:val>
          <c:extLst>
            <c:ext xmlns:c16="http://schemas.microsoft.com/office/drawing/2014/chart" uri="{C3380CC4-5D6E-409C-BE32-E72D297353CC}">
              <c16:uniqueId val="{00000001-9E23-4199-A6DD-8FB8CD20A8CD}"/>
            </c:ext>
          </c:extLst>
        </c:ser>
        <c:ser>
          <c:idx val="2"/>
          <c:order val="2"/>
          <c:tx>
            <c:strRef>
              <c:f>'Bewertung der Kategorien'!$E$6</c:f>
              <c:strCache>
                <c:ptCount val="1"/>
                <c:pt idx="0">
                  <c:v>Medikamentendose</c:v>
                </c:pt>
              </c:strCache>
            </c:strRef>
          </c:tx>
          <c:spPr>
            <a:solidFill>
              <a:schemeClr val="accent3">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Kategorien'!$E$7:$E$10</c:f>
              <c:numCache>
                <c:formatCode>General</c:formatCode>
                <c:ptCount val="4"/>
                <c:pt idx="0">
                  <c:v>1</c:v>
                </c:pt>
                <c:pt idx="1">
                  <c:v>1</c:v>
                </c:pt>
                <c:pt idx="2">
                  <c:v>3</c:v>
                </c:pt>
              </c:numCache>
            </c:numRef>
          </c:val>
          <c:extLst>
            <c:ext xmlns:c16="http://schemas.microsoft.com/office/drawing/2014/chart" uri="{C3380CC4-5D6E-409C-BE32-E72D297353CC}">
              <c16:uniqueId val="{00000002-9E23-4199-A6DD-8FB8CD20A8CD}"/>
            </c:ext>
          </c:extLst>
        </c:ser>
        <c:ser>
          <c:idx val="3"/>
          <c:order val="3"/>
          <c:tx>
            <c:strRef>
              <c:f>'Bewertung der Kategorien'!$F$6</c:f>
              <c:strCache>
                <c:ptCount val="1"/>
                <c:pt idx="0">
                  <c:v>Aufsätze</c:v>
                </c:pt>
              </c:strCache>
            </c:strRef>
          </c:tx>
          <c:spPr>
            <a:solidFill>
              <a:schemeClr val="accent4">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Kategorien'!$F$7:$F$10</c:f>
              <c:numCache>
                <c:formatCode>General</c:formatCode>
                <c:ptCount val="4"/>
                <c:pt idx="3">
                  <c:v>5</c:v>
                </c:pt>
              </c:numCache>
            </c:numRef>
          </c:val>
          <c:extLst>
            <c:ext xmlns:c16="http://schemas.microsoft.com/office/drawing/2014/chart" uri="{C3380CC4-5D6E-409C-BE32-E72D297353CC}">
              <c16:uniqueId val="{00000003-9E23-4199-A6DD-8FB8CD20A8CD}"/>
            </c:ext>
          </c:extLst>
        </c:ser>
        <c:dLbls>
          <c:dLblPos val="inEnd"/>
          <c:showLegendKey val="0"/>
          <c:showVal val="1"/>
          <c:showCatName val="0"/>
          <c:showSerName val="0"/>
          <c:showPercent val="0"/>
          <c:showBubbleSize val="0"/>
        </c:dLbls>
        <c:gapWidth val="65"/>
        <c:axId val="477890480"/>
        <c:axId val="477892448"/>
      </c:barChart>
      <c:catAx>
        <c:axId val="47789048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477892448"/>
        <c:crosses val="autoZero"/>
        <c:auto val="1"/>
        <c:lblAlgn val="ctr"/>
        <c:lblOffset val="100"/>
        <c:noMultiLvlLbl val="0"/>
      </c:catAx>
      <c:valAx>
        <c:axId val="477892448"/>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477890480"/>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9D8B87-0E6C-4B62-B9CC-0E74A23999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92</Pages>
  <Words>72640</Words>
  <Characters>457635</Characters>
  <Application>Microsoft Office Word</Application>
  <DocSecurity>0</DocSecurity>
  <Lines>3813</Lines>
  <Paragraphs>1058</Paragraphs>
  <ScaleCrop>false</ScaleCrop>
  <HeadingPairs>
    <vt:vector size="2" baseType="variant">
      <vt:variant>
        <vt:lpstr>Titel</vt:lpstr>
      </vt:variant>
      <vt:variant>
        <vt:i4>1</vt:i4>
      </vt:variant>
    </vt:vector>
  </HeadingPairs>
  <TitlesOfParts>
    <vt:vector size="1" baseType="lpstr">
      <vt:lpstr>Seminar - Titel</vt:lpstr>
    </vt:vector>
  </TitlesOfParts>
  <Company/>
  <LinksUpToDate>false</LinksUpToDate>
  <CharactersWithSpaces>529217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Seminar - Titel</dc:title>
  <dc:subject/>
  <dc:creator>Pittel</dc:creator>
  <cp:keywords/>
  <dc:description/>
  <cp:lastModifiedBy>Waldemar Jaufmann</cp:lastModifiedBy>
  <cp:revision>43</cp:revision>
  <cp:lastPrinted>2017-03-11T20:01:00Z</cp:lastPrinted>
  <dcterms:created xsi:type="dcterms:W3CDTF">2017-03-10T14:12:00Z</dcterms:created>
  <dcterms:modified xsi:type="dcterms:W3CDTF">2017-03-12T12:31:00Z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0">
    <vt:lpwstr>f1ed8f7d-1c65-4f06-ad48-3e96e725bea1</vt:lpwstr>
  </property>
  <property fmtid="{D5CDD505-2E9C-101B-9397-08002B2CF9AE}" pid="3" name="CitaviDocumentProperty_7">
    <vt:lpwstr>Masterarbeit</vt:lpwstr>
  </property>
  <property fmtid="{D5CDD505-2E9C-101B-9397-08002B2CF9AE}" pid="4" name="CitaviDocumentProperty_11">
    <vt:lpwstr>Überschrift 1</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28">
    <vt:lpwstr>False</vt:lpwstr>
  </property>
  <property fmtid="{D5CDD505-2E9C-101B-9397-08002B2CF9AE}" pid="11" name="CitaviDocumentProperty_8">
    <vt:lpwstr>E:\Studium\master\Semester 3\Masterthesis\Citavi\Citavi 5\Projects\Masterarbeit\Masterarbeit.ctv5</vt:lpwstr>
  </property>
  <property fmtid="{D5CDD505-2E9C-101B-9397-08002B2CF9AE}" pid="12" name="CitaviDocumentProperty_6">
    <vt:lpwstr>False</vt:lpwstr>
  </property>
  <property fmtid="{D5CDD505-2E9C-101B-9397-08002B2CF9AE}" pid="13" name="CitaviDocumentProperty_1">
    <vt:lpwstr>5.4.0.2</vt:lpwstr>
  </property>
</Properties>
</file>